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2BAA2" w14:textId="671A87A4" w:rsidR="00231736" w:rsidRDefault="00231736" w:rsidP="00231736">
      <w:pPr>
        <w:tabs>
          <w:tab w:val="left" w:pos="2760"/>
        </w:tabs>
        <w:spacing w:after="200" w:line="276" w:lineRule="auto"/>
        <w:jc w:val="center"/>
        <w:rPr>
          <w:rFonts w:eastAsia="MS Mincho"/>
        </w:rPr>
      </w:pPr>
      <w:r>
        <w:rPr>
          <w:rFonts w:eastAsia="MS Mincho"/>
          <w:sz w:val="22"/>
        </w:rPr>
        <w:object w:dxaOrig="2160" w:dyaOrig="2025" w14:anchorId="2F5C1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01.25pt" o:ole="">
            <v:imagedata r:id="rId8" o:title=""/>
          </v:shape>
          <o:OLEObject Type="Embed" ProgID="Acrobat.Document.DC" ShapeID="_x0000_i1025" DrawAspect="Content" ObjectID="_1730203935" r:id="rId9"/>
        </w:object>
      </w:r>
    </w:p>
    <w:p w14:paraId="215ED3A9" w14:textId="77777777" w:rsidR="00231736" w:rsidRDefault="00231736" w:rsidP="00231736">
      <w:pPr>
        <w:widowControl w:val="0"/>
        <w:autoSpaceDE w:val="0"/>
        <w:autoSpaceDN w:val="0"/>
        <w:spacing w:after="0" w:line="276" w:lineRule="auto"/>
        <w:jc w:val="center"/>
        <w:rPr>
          <w:rFonts w:eastAsia="MS Mincho"/>
          <w:b/>
          <w:color w:val="000000"/>
        </w:rPr>
      </w:pPr>
      <w:r>
        <w:rPr>
          <w:rFonts w:eastAsia="MS Mincho"/>
          <w:b/>
          <w:color w:val="000000"/>
        </w:rPr>
        <w:t>JOMO KENYATTA UNIVERSITY OF AGRICULTURE AND TECHNOLOGY</w:t>
      </w:r>
    </w:p>
    <w:p w14:paraId="4DEAC925" w14:textId="77777777" w:rsidR="00231736" w:rsidRDefault="00231736" w:rsidP="00231736">
      <w:pPr>
        <w:widowControl w:val="0"/>
        <w:autoSpaceDE w:val="0"/>
        <w:autoSpaceDN w:val="0"/>
        <w:spacing w:after="0" w:line="276" w:lineRule="auto"/>
        <w:jc w:val="center"/>
        <w:rPr>
          <w:rFonts w:eastAsia="MS Mincho"/>
          <w:b/>
          <w:color w:val="000000"/>
        </w:rPr>
      </w:pPr>
    </w:p>
    <w:p w14:paraId="4333669C" w14:textId="77777777" w:rsidR="00231736" w:rsidRDefault="00231736" w:rsidP="00231736">
      <w:pPr>
        <w:widowControl w:val="0"/>
        <w:autoSpaceDE w:val="0"/>
        <w:autoSpaceDN w:val="0"/>
        <w:spacing w:after="0" w:line="276" w:lineRule="auto"/>
        <w:jc w:val="center"/>
        <w:rPr>
          <w:rFonts w:eastAsia="MS Mincho"/>
          <w:b/>
          <w:color w:val="000000"/>
        </w:rPr>
      </w:pPr>
      <w:r>
        <w:rPr>
          <w:rFonts w:eastAsia="MS Mincho"/>
          <w:b/>
          <w:color w:val="000000"/>
        </w:rPr>
        <w:t>SCHOOL OF ELECTRICAL, ELECTRONIC AND INFORMATION ENGINEERING</w:t>
      </w:r>
    </w:p>
    <w:p w14:paraId="25F4442B" w14:textId="77777777" w:rsidR="00231736" w:rsidRDefault="00231736" w:rsidP="00231736">
      <w:pPr>
        <w:widowControl w:val="0"/>
        <w:autoSpaceDE w:val="0"/>
        <w:autoSpaceDN w:val="0"/>
        <w:spacing w:after="0" w:line="276" w:lineRule="auto"/>
        <w:jc w:val="center"/>
        <w:rPr>
          <w:rFonts w:eastAsia="MS Mincho"/>
          <w:b/>
          <w:color w:val="000000"/>
        </w:rPr>
      </w:pPr>
    </w:p>
    <w:p w14:paraId="26E7E2C4" w14:textId="120EE30C" w:rsidR="00231736" w:rsidRDefault="00231736" w:rsidP="00231736">
      <w:pPr>
        <w:widowControl w:val="0"/>
        <w:autoSpaceDE w:val="0"/>
        <w:autoSpaceDN w:val="0"/>
        <w:spacing w:after="0" w:line="276" w:lineRule="auto"/>
        <w:jc w:val="center"/>
        <w:rPr>
          <w:rFonts w:eastAsia="MS Mincho"/>
          <w:b/>
          <w:color w:val="000000"/>
        </w:rPr>
      </w:pPr>
      <w:r>
        <w:rPr>
          <w:rFonts w:eastAsia="MS Mincho"/>
          <w:b/>
          <w:color w:val="000000"/>
        </w:rPr>
        <w:t>DEPARTMENT OF ELECTRICAL AND ELECTRONIC ENGINEERING</w:t>
      </w:r>
    </w:p>
    <w:p w14:paraId="6028F9FB" w14:textId="77777777" w:rsidR="001251EC" w:rsidRDefault="001251EC" w:rsidP="00231736">
      <w:pPr>
        <w:widowControl w:val="0"/>
        <w:autoSpaceDE w:val="0"/>
        <w:autoSpaceDN w:val="0"/>
        <w:spacing w:after="0" w:line="276" w:lineRule="auto"/>
        <w:jc w:val="center"/>
        <w:rPr>
          <w:rFonts w:eastAsia="MS Mincho"/>
          <w:b/>
          <w:color w:val="000000"/>
        </w:rPr>
      </w:pPr>
    </w:p>
    <w:p w14:paraId="367F9BC3" w14:textId="5755CFB9" w:rsidR="001251EC" w:rsidRDefault="001251EC" w:rsidP="00231736">
      <w:pPr>
        <w:widowControl w:val="0"/>
        <w:autoSpaceDE w:val="0"/>
        <w:autoSpaceDN w:val="0"/>
        <w:spacing w:after="0" w:line="276" w:lineRule="auto"/>
        <w:jc w:val="center"/>
        <w:rPr>
          <w:rFonts w:eastAsia="MS Mincho"/>
          <w:b/>
          <w:color w:val="000000"/>
          <w:lang w:eastAsia="ja-JP"/>
        </w:rPr>
      </w:pPr>
      <w:r>
        <w:rPr>
          <w:rFonts w:eastAsia="MS Mincho"/>
          <w:b/>
          <w:color w:val="000000"/>
        </w:rPr>
        <w:t>BSC ELECTRONIC AND COMPUTER ENGINEERING</w:t>
      </w:r>
    </w:p>
    <w:p w14:paraId="28F33513" w14:textId="77777777" w:rsidR="00231736" w:rsidRDefault="00231736" w:rsidP="00231736">
      <w:pPr>
        <w:widowControl w:val="0"/>
        <w:autoSpaceDE w:val="0"/>
        <w:autoSpaceDN w:val="0"/>
        <w:spacing w:after="0" w:line="276" w:lineRule="auto"/>
        <w:jc w:val="center"/>
        <w:rPr>
          <w:rFonts w:eastAsia="MS Mincho"/>
          <w:b/>
          <w:color w:val="000000"/>
          <w:lang w:eastAsia="ja-JP"/>
        </w:rPr>
      </w:pPr>
    </w:p>
    <w:p w14:paraId="1547D267" w14:textId="77777777" w:rsidR="00231736" w:rsidRDefault="00231736" w:rsidP="00231736">
      <w:pPr>
        <w:widowControl w:val="0"/>
        <w:autoSpaceDE w:val="0"/>
        <w:autoSpaceDN w:val="0"/>
        <w:spacing w:after="0" w:line="276" w:lineRule="auto"/>
        <w:jc w:val="center"/>
        <w:rPr>
          <w:rFonts w:eastAsia="MS Mincho"/>
          <w:b/>
          <w:color w:val="000000"/>
          <w:lang w:eastAsia="ja-JP"/>
        </w:rPr>
      </w:pPr>
    </w:p>
    <w:p w14:paraId="7F5F6B3E" w14:textId="026E1932" w:rsidR="00231736" w:rsidRDefault="00231736" w:rsidP="00231736">
      <w:pPr>
        <w:widowControl w:val="0"/>
        <w:autoSpaceDE w:val="0"/>
        <w:autoSpaceDN w:val="0"/>
        <w:spacing w:after="0" w:line="276" w:lineRule="auto"/>
        <w:jc w:val="center"/>
        <w:rPr>
          <w:rFonts w:eastAsia="MS Mincho"/>
          <w:b/>
          <w:color w:val="000000"/>
        </w:rPr>
      </w:pPr>
      <w:r>
        <w:rPr>
          <w:rFonts w:eastAsia="MS Mincho"/>
          <w:b/>
          <w:color w:val="000000"/>
        </w:rPr>
        <w:t xml:space="preserve">FINAL YEAR PROJECT </w:t>
      </w:r>
      <w:r w:rsidR="00624E5F">
        <w:rPr>
          <w:rFonts w:eastAsia="MS Mincho"/>
          <w:b/>
          <w:color w:val="000000"/>
        </w:rPr>
        <w:t>REPORT</w:t>
      </w:r>
    </w:p>
    <w:p w14:paraId="0371B84F" w14:textId="3CB8664C" w:rsidR="001251EC" w:rsidRDefault="001251EC" w:rsidP="00231736">
      <w:pPr>
        <w:widowControl w:val="0"/>
        <w:autoSpaceDE w:val="0"/>
        <w:autoSpaceDN w:val="0"/>
        <w:spacing w:after="0" w:line="276" w:lineRule="auto"/>
        <w:jc w:val="center"/>
        <w:rPr>
          <w:rFonts w:eastAsia="MS Mincho"/>
          <w:b/>
          <w:color w:val="000000"/>
        </w:rPr>
      </w:pPr>
    </w:p>
    <w:p w14:paraId="7C0E5B99" w14:textId="51106585" w:rsidR="001251EC" w:rsidRDefault="001251EC" w:rsidP="001251EC">
      <w:pPr>
        <w:widowControl w:val="0"/>
        <w:autoSpaceDE w:val="0"/>
        <w:autoSpaceDN w:val="0"/>
        <w:spacing w:after="0" w:line="276" w:lineRule="auto"/>
        <w:jc w:val="center"/>
        <w:rPr>
          <w:rFonts w:eastAsia="MS Mincho"/>
          <w:b/>
          <w:color w:val="000000"/>
        </w:rPr>
      </w:pPr>
      <w:r>
        <w:rPr>
          <w:rFonts w:eastAsia="MS Mincho"/>
          <w:b/>
          <w:color w:val="000000"/>
        </w:rPr>
        <w:t>PROJECT TITLE:</w:t>
      </w:r>
    </w:p>
    <w:p w14:paraId="0261E21C" w14:textId="77777777" w:rsidR="001251EC" w:rsidRDefault="001251EC" w:rsidP="001251EC">
      <w:pPr>
        <w:widowControl w:val="0"/>
        <w:autoSpaceDE w:val="0"/>
        <w:autoSpaceDN w:val="0"/>
        <w:spacing w:after="0" w:line="240" w:lineRule="auto"/>
        <w:jc w:val="center"/>
        <w:rPr>
          <w:rFonts w:eastAsia="Times New Roman"/>
          <w:b/>
        </w:rPr>
      </w:pPr>
      <w:r>
        <w:rPr>
          <w:rFonts w:eastAsia="Times New Roman"/>
          <w:b/>
        </w:rPr>
        <w:t xml:space="preserve">SMART PERSONAL PROTECTIVE EQUIPMENT FOR CONSTRUCTION WORKERS </w:t>
      </w:r>
    </w:p>
    <w:p w14:paraId="002C04E6" w14:textId="77777777" w:rsidR="001251EC" w:rsidRDefault="001251EC" w:rsidP="001251EC">
      <w:pPr>
        <w:widowControl w:val="0"/>
        <w:autoSpaceDE w:val="0"/>
        <w:autoSpaceDN w:val="0"/>
        <w:spacing w:after="0" w:line="240" w:lineRule="auto"/>
        <w:ind w:left="720"/>
        <w:rPr>
          <w:rFonts w:eastAsia="Times New Roman"/>
        </w:rPr>
      </w:pPr>
    </w:p>
    <w:p w14:paraId="0AA221B6" w14:textId="7D137555" w:rsidR="00231736" w:rsidRPr="001251EC" w:rsidRDefault="001251EC" w:rsidP="001251EC">
      <w:pPr>
        <w:widowControl w:val="0"/>
        <w:autoSpaceDE w:val="0"/>
        <w:autoSpaceDN w:val="0"/>
        <w:spacing w:after="0" w:line="276" w:lineRule="auto"/>
        <w:jc w:val="center"/>
        <w:rPr>
          <w:rFonts w:eastAsia="MS Mincho"/>
          <w:b/>
          <w:color w:val="000000"/>
        </w:rPr>
      </w:pPr>
      <w:r>
        <w:rPr>
          <w:rFonts w:eastAsia="MS Mincho"/>
          <w:b/>
          <w:color w:val="000000"/>
        </w:rPr>
        <w:t>SUBMITTED BY:</w:t>
      </w:r>
    </w:p>
    <w:p w14:paraId="416C9C7D" w14:textId="6E892BCC" w:rsidR="00231736" w:rsidRDefault="001251EC" w:rsidP="001251EC">
      <w:pPr>
        <w:widowControl w:val="0"/>
        <w:autoSpaceDE w:val="0"/>
        <w:autoSpaceDN w:val="0"/>
        <w:spacing w:after="200" w:line="276" w:lineRule="auto"/>
        <w:jc w:val="center"/>
        <w:rPr>
          <w:rFonts w:eastAsia="Times New Roman"/>
          <w:b/>
          <w:bCs/>
        </w:rPr>
      </w:pPr>
      <w:r w:rsidRPr="001251EC">
        <w:rPr>
          <w:rFonts w:eastAsia="Times New Roman"/>
          <w:b/>
          <w:bCs/>
        </w:rPr>
        <w:t>NDERE MAGDALINE MOKEIRA – ENE212-0075/2017</w:t>
      </w:r>
    </w:p>
    <w:p w14:paraId="1F621CEF" w14:textId="77777777" w:rsidR="001251EC" w:rsidRPr="001251EC" w:rsidRDefault="001251EC" w:rsidP="001251EC">
      <w:pPr>
        <w:widowControl w:val="0"/>
        <w:autoSpaceDE w:val="0"/>
        <w:autoSpaceDN w:val="0"/>
        <w:spacing w:after="200" w:line="276" w:lineRule="auto"/>
        <w:jc w:val="center"/>
        <w:rPr>
          <w:rFonts w:eastAsia="MS Mincho"/>
          <w:b/>
          <w:bCs/>
          <w:color w:val="000000"/>
          <w:sz w:val="22"/>
        </w:rPr>
      </w:pPr>
    </w:p>
    <w:p w14:paraId="7EBC43F1" w14:textId="666879AA" w:rsidR="00231736" w:rsidRDefault="001251EC" w:rsidP="00231736">
      <w:pPr>
        <w:widowControl w:val="0"/>
        <w:autoSpaceDE w:val="0"/>
        <w:autoSpaceDN w:val="0"/>
        <w:spacing w:after="200" w:line="276" w:lineRule="auto"/>
        <w:jc w:val="center"/>
        <w:rPr>
          <w:rFonts w:eastAsia="MS Mincho"/>
          <w:b/>
          <w:color w:val="000000"/>
        </w:rPr>
      </w:pPr>
      <w:r>
        <w:rPr>
          <w:rFonts w:eastAsia="MS Mincho"/>
          <w:b/>
          <w:color w:val="000000"/>
        </w:rPr>
        <w:t xml:space="preserve">PROJECT </w:t>
      </w:r>
      <w:r w:rsidR="00231736">
        <w:rPr>
          <w:rFonts w:eastAsia="MS Mincho"/>
          <w:b/>
          <w:color w:val="000000"/>
        </w:rPr>
        <w:t xml:space="preserve">SUPERVISOR: </w:t>
      </w:r>
      <w:r w:rsidR="00231736" w:rsidRPr="00F06EC2">
        <w:rPr>
          <w:rFonts w:eastAsia="MS Mincho"/>
          <w:b/>
          <w:bCs/>
          <w:color w:val="000000"/>
        </w:rPr>
        <w:t>MR. MANEGENE</w:t>
      </w:r>
    </w:p>
    <w:p w14:paraId="17878145" w14:textId="77777777" w:rsidR="00231736" w:rsidRDefault="00231736" w:rsidP="00231736">
      <w:pPr>
        <w:widowControl w:val="0"/>
        <w:autoSpaceDE w:val="0"/>
        <w:autoSpaceDN w:val="0"/>
        <w:spacing w:after="360" w:line="276" w:lineRule="auto"/>
        <w:jc w:val="center"/>
        <w:rPr>
          <w:rFonts w:eastAsia="MS Mincho"/>
          <w:b/>
          <w:lang w:eastAsia="ja-JP"/>
        </w:rPr>
      </w:pPr>
    </w:p>
    <w:p w14:paraId="69717103" w14:textId="77777777" w:rsidR="00231736" w:rsidRDefault="00231736" w:rsidP="00231736">
      <w:pPr>
        <w:widowControl w:val="0"/>
        <w:autoSpaceDE w:val="0"/>
        <w:autoSpaceDN w:val="0"/>
        <w:spacing w:after="0" w:line="240" w:lineRule="auto"/>
        <w:jc w:val="center"/>
        <w:rPr>
          <w:rFonts w:eastAsia="Times New Roman"/>
          <w:i/>
        </w:rPr>
      </w:pPr>
      <w:r>
        <w:rPr>
          <w:rFonts w:eastAsia="Times New Roman"/>
          <w:i/>
        </w:rPr>
        <w:t>A Final Year Project Proposal submitted to the Department of Electrical and Electronic Engineering in partial fulfillment of the requirements for the award of a Bachelor of Science Degree in Electronic and Computer Engineering.</w:t>
      </w:r>
    </w:p>
    <w:p w14:paraId="4009664B" w14:textId="77777777" w:rsidR="00231736" w:rsidRDefault="00231736" w:rsidP="00231736">
      <w:pPr>
        <w:widowControl w:val="0"/>
        <w:autoSpaceDE w:val="0"/>
        <w:autoSpaceDN w:val="0"/>
        <w:spacing w:after="0" w:line="240" w:lineRule="auto"/>
        <w:ind w:left="720"/>
        <w:jc w:val="center"/>
        <w:rPr>
          <w:rFonts w:eastAsia="Times New Roman"/>
          <w:i/>
        </w:rPr>
      </w:pPr>
    </w:p>
    <w:p w14:paraId="43A61BCB" w14:textId="77777777" w:rsidR="00231736" w:rsidRDefault="00231736" w:rsidP="00231736">
      <w:pPr>
        <w:widowControl w:val="0"/>
        <w:autoSpaceDE w:val="0"/>
        <w:autoSpaceDN w:val="0"/>
        <w:spacing w:after="0" w:line="240" w:lineRule="auto"/>
        <w:ind w:left="720"/>
        <w:jc w:val="center"/>
        <w:rPr>
          <w:rFonts w:eastAsia="Times New Roman"/>
          <w:i/>
        </w:rPr>
      </w:pPr>
    </w:p>
    <w:p w14:paraId="56851EB3" w14:textId="77777777" w:rsidR="00231736" w:rsidRDefault="00231736" w:rsidP="00231736">
      <w:pPr>
        <w:widowControl w:val="0"/>
        <w:autoSpaceDE w:val="0"/>
        <w:autoSpaceDN w:val="0"/>
        <w:spacing w:after="0" w:line="240" w:lineRule="auto"/>
        <w:ind w:left="720"/>
        <w:jc w:val="center"/>
        <w:rPr>
          <w:rFonts w:eastAsia="Times New Roman"/>
        </w:rPr>
      </w:pPr>
    </w:p>
    <w:p w14:paraId="4BF79EB4" w14:textId="3DDCECF4" w:rsidR="00231736" w:rsidRDefault="00624E5F" w:rsidP="00231736">
      <w:pPr>
        <w:widowControl w:val="0"/>
        <w:autoSpaceDE w:val="0"/>
        <w:autoSpaceDN w:val="0"/>
        <w:spacing w:after="0" w:line="240" w:lineRule="auto"/>
        <w:jc w:val="center"/>
        <w:rPr>
          <w:rFonts w:eastAsia="Times New Roman"/>
          <w:b/>
        </w:rPr>
      </w:pPr>
      <w:r>
        <w:rPr>
          <w:rFonts w:eastAsia="Times New Roman"/>
          <w:b/>
        </w:rPr>
        <w:t>DECEMBER</w:t>
      </w:r>
      <w:r w:rsidR="00231736">
        <w:rPr>
          <w:rFonts w:eastAsia="Times New Roman"/>
          <w:b/>
        </w:rPr>
        <w:t xml:space="preserve"> 202</w:t>
      </w:r>
      <w:r w:rsidR="00387D93">
        <w:rPr>
          <w:rFonts w:eastAsia="Times New Roman"/>
          <w:b/>
        </w:rPr>
        <w:t>2</w:t>
      </w:r>
    </w:p>
    <w:p w14:paraId="28623EB5" w14:textId="77777777" w:rsidR="007171F6" w:rsidRDefault="007171F6" w:rsidP="00231736">
      <w:pPr>
        <w:spacing w:after="0" w:line="360" w:lineRule="auto"/>
        <w:rPr>
          <w:rFonts w:eastAsia="Times New Roman"/>
          <w:b/>
          <w:u w:val="single"/>
        </w:rPr>
        <w:sectPr w:rsidR="007171F6" w:rsidSect="0075568D">
          <w:footerReference w:type="default" r:id="rId10"/>
          <w:pgSz w:w="11910" w:h="16840"/>
          <w:pgMar w:top="1526" w:right="965" w:bottom="1642" w:left="1685" w:header="0" w:footer="1382" w:gutter="0"/>
          <w:pgNumType w:start="0"/>
          <w:cols w:space="720"/>
          <w:titlePg/>
          <w:docGrid w:linePitch="326"/>
        </w:sectPr>
      </w:pPr>
    </w:p>
    <w:p w14:paraId="7392541C" w14:textId="5F8C31FA" w:rsidR="00231736" w:rsidRPr="00290CDE" w:rsidRDefault="00231736" w:rsidP="003034BD">
      <w:pPr>
        <w:pStyle w:val="Title"/>
      </w:pPr>
      <w:bookmarkStart w:id="2" w:name="_Toc119591045"/>
      <w:r w:rsidRPr="00DF42D6">
        <w:lastRenderedPageBreak/>
        <w:t>DECLARATION</w:t>
      </w:r>
      <w:bookmarkEnd w:id="2"/>
    </w:p>
    <w:p w14:paraId="4FB1A9A3" w14:textId="77777777" w:rsidR="00231736" w:rsidRDefault="00231736" w:rsidP="00231736">
      <w:pPr>
        <w:widowControl w:val="0"/>
        <w:autoSpaceDE w:val="0"/>
        <w:autoSpaceDN w:val="0"/>
        <w:spacing w:after="0" w:line="360" w:lineRule="auto"/>
        <w:jc w:val="both"/>
        <w:rPr>
          <w:rFonts w:eastAsia="Times New Roman"/>
        </w:rPr>
      </w:pPr>
      <w:r>
        <w:rPr>
          <w:rFonts w:eastAsia="Times New Roman"/>
        </w:rPr>
        <w:t>This project proposal is my original work and to the best of my knowledge, has never been presented to Jomo Kenyatta University of Agriculture and Technology or any other institution for the award of a degree or diploma.</w:t>
      </w:r>
    </w:p>
    <w:p w14:paraId="6DC5A89B" w14:textId="77777777" w:rsidR="00231736" w:rsidRDefault="00231736" w:rsidP="00231736">
      <w:pPr>
        <w:widowControl w:val="0"/>
        <w:autoSpaceDE w:val="0"/>
        <w:autoSpaceDN w:val="0"/>
        <w:spacing w:after="0" w:line="360" w:lineRule="auto"/>
        <w:jc w:val="both"/>
        <w:rPr>
          <w:rFonts w:eastAsia="Times New Roman"/>
        </w:rPr>
      </w:pPr>
    </w:p>
    <w:p w14:paraId="52E22CB5" w14:textId="77777777" w:rsidR="00231736" w:rsidRDefault="00231736" w:rsidP="00231736">
      <w:pPr>
        <w:widowControl w:val="0"/>
        <w:autoSpaceDE w:val="0"/>
        <w:autoSpaceDN w:val="0"/>
        <w:spacing w:after="0" w:line="360" w:lineRule="auto"/>
        <w:jc w:val="both"/>
        <w:rPr>
          <w:rFonts w:eastAsia="Times New Roman"/>
        </w:rPr>
      </w:pPr>
    </w:p>
    <w:p w14:paraId="49D9F2E5" w14:textId="6C766FC2" w:rsidR="00231736" w:rsidRDefault="00231736" w:rsidP="00231736">
      <w:pPr>
        <w:widowControl w:val="0"/>
        <w:autoSpaceDE w:val="0"/>
        <w:autoSpaceDN w:val="0"/>
        <w:spacing w:after="0" w:line="360" w:lineRule="auto"/>
        <w:jc w:val="both"/>
        <w:rPr>
          <w:rFonts w:eastAsia="Times New Roman"/>
        </w:rPr>
      </w:pPr>
      <w:r>
        <w:rPr>
          <w:rFonts w:eastAsia="Times New Roman"/>
          <w:b/>
        </w:rPr>
        <w:t>NAME:</w:t>
      </w:r>
      <w:r>
        <w:rPr>
          <w:rFonts w:eastAsia="Times New Roman"/>
        </w:rPr>
        <w:t xml:space="preserve"> </w:t>
      </w:r>
      <w:r>
        <w:rPr>
          <w:rFonts w:eastAsia="Times New Roman"/>
          <w:lang w:eastAsia="ja-JP"/>
        </w:rPr>
        <w:tab/>
      </w:r>
      <w:r w:rsidR="00387D93">
        <w:rPr>
          <w:rFonts w:eastAsia="Times New Roman"/>
        </w:rPr>
        <w:t>MAGDALINE MOKEIRA NDERE</w:t>
      </w:r>
      <w:r>
        <w:rPr>
          <w:rFonts w:eastAsia="Times New Roman"/>
        </w:rPr>
        <w:tab/>
      </w:r>
      <w:r>
        <w:rPr>
          <w:rFonts w:eastAsia="Times New Roman"/>
        </w:rPr>
        <w:tab/>
      </w:r>
      <w:r>
        <w:rPr>
          <w:rFonts w:eastAsia="Times New Roman"/>
          <w:b/>
        </w:rPr>
        <w:t>REG. NO.:</w:t>
      </w:r>
      <w:r>
        <w:rPr>
          <w:rFonts w:eastAsia="Times New Roman"/>
          <w:lang w:eastAsia="ja-JP"/>
        </w:rPr>
        <w:tab/>
      </w:r>
      <w:r>
        <w:rPr>
          <w:rFonts w:eastAsia="Times New Roman"/>
        </w:rPr>
        <w:t>ENE212-0</w:t>
      </w:r>
      <w:r w:rsidR="00387D93">
        <w:rPr>
          <w:rFonts w:eastAsia="Times New Roman"/>
        </w:rPr>
        <w:t>075</w:t>
      </w:r>
      <w:r>
        <w:rPr>
          <w:rFonts w:eastAsia="Times New Roman"/>
        </w:rPr>
        <w:t>/20</w:t>
      </w:r>
      <w:r w:rsidR="00387D93">
        <w:rPr>
          <w:rFonts w:eastAsia="Times New Roman"/>
        </w:rPr>
        <w:t>17</w:t>
      </w:r>
    </w:p>
    <w:p w14:paraId="49481E8C" w14:textId="77777777" w:rsidR="00231736" w:rsidRDefault="00231736" w:rsidP="00231736">
      <w:pPr>
        <w:widowControl w:val="0"/>
        <w:autoSpaceDE w:val="0"/>
        <w:autoSpaceDN w:val="0"/>
        <w:spacing w:after="0" w:line="360" w:lineRule="auto"/>
        <w:jc w:val="both"/>
        <w:rPr>
          <w:rFonts w:eastAsia="Times New Roman"/>
        </w:rPr>
      </w:pPr>
    </w:p>
    <w:p w14:paraId="416CA962" w14:textId="1E09B518" w:rsidR="00231736" w:rsidRPr="00387D93" w:rsidRDefault="00231736" w:rsidP="0075568D">
      <w:pPr>
        <w:widowControl w:val="0"/>
        <w:autoSpaceDE w:val="0"/>
        <w:autoSpaceDN w:val="0"/>
        <w:spacing w:after="0" w:line="360" w:lineRule="auto"/>
        <w:jc w:val="both"/>
        <w:rPr>
          <w:rFonts w:eastAsia="Times New Roman"/>
          <w:bCs/>
        </w:rPr>
      </w:pPr>
      <w:r>
        <w:rPr>
          <w:rFonts w:eastAsia="Times New Roman"/>
          <w:b/>
        </w:rPr>
        <w:t>SIGNATURE…………………………………………  DATE ………………………………</w:t>
      </w:r>
    </w:p>
    <w:p w14:paraId="00AAFC15" w14:textId="77777777" w:rsidR="00231736" w:rsidRDefault="00231736" w:rsidP="00231736">
      <w:pPr>
        <w:widowControl w:val="0"/>
        <w:autoSpaceDE w:val="0"/>
        <w:autoSpaceDN w:val="0"/>
        <w:spacing w:after="0" w:line="360" w:lineRule="auto"/>
        <w:jc w:val="both"/>
        <w:rPr>
          <w:rFonts w:eastAsia="Times New Roman"/>
          <w:b/>
          <w:u w:val="single"/>
        </w:rPr>
      </w:pPr>
    </w:p>
    <w:p w14:paraId="3A955F30" w14:textId="77777777" w:rsidR="00231736" w:rsidRDefault="00231736" w:rsidP="00231736">
      <w:pPr>
        <w:widowControl w:val="0"/>
        <w:autoSpaceDE w:val="0"/>
        <w:autoSpaceDN w:val="0"/>
        <w:spacing w:after="0" w:line="360" w:lineRule="auto"/>
        <w:jc w:val="both"/>
        <w:rPr>
          <w:rFonts w:eastAsia="Times New Roman"/>
          <w:b/>
          <w:u w:val="single"/>
        </w:rPr>
      </w:pPr>
      <w:r>
        <w:rPr>
          <w:rFonts w:eastAsia="Times New Roman"/>
          <w:b/>
          <w:u w:val="single"/>
        </w:rPr>
        <w:t>SUPERVISOR CONFIRMATION:</w:t>
      </w:r>
    </w:p>
    <w:p w14:paraId="0F7178B4" w14:textId="77777777" w:rsidR="00231736" w:rsidRDefault="00231736" w:rsidP="00231736">
      <w:pPr>
        <w:widowControl w:val="0"/>
        <w:autoSpaceDE w:val="0"/>
        <w:autoSpaceDN w:val="0"/>
        <w:spacing w:after="0" w:line="360" w:lineRule="auto"/>
        <w:jc w:val="both"/>
        <w:rPr>
          <w:rFonts w:eastAsia="Times New Roman"/>
          <w:b/>
        </w:rPr>
      </w:pPr>
      <w:r>
        <w:rPr>
          <w:rFonts w:eastAsia="Times New Roman"/>
        </w:rPr>
        <w:t>This project proposal has been submitted to the Department of Electrical and Electronic Engineering</w:t>
      </w:r>
      <w:r>
        <w:rPr>
          <w:rFonts w:eastAsia="Times New Roman"/>
          <w:lang w:eastAsia="ja-JP"/>
        </w:rPr>
        <w:t>,</w:t>
      </w:r>
      <w:r>
        <w:rPr>
          <w:rFonts w:eastAsia="Times New Roman"/>
        </w:rPr>
        <w:t xml:space="preserve"> Jomo Kenyatta University of Agriculture and Technology, with my approval as the supervisor:</w:t>
      </w:r>
    </w:p>
    <w:p w14:paraId="0F303C2E" w14:textId="77777777" w:rsidR="00231736" w:rsidRDefault="00231736" w:rsidP="00231736">
      <w:pPr>
        <w:widowControl w:val="0"/>
        <w:autoSpaceDE w:val="0"/>
        <w:autoSpaceDN w:val="0"/>
        <w:spacing w:after="0" w:line="360" w:lineRule="auto"/>
        <w:jc w:val="both"/>
        <w:rPr>
          <w:rFonts w:eastAsia="Times New Roman"/>
          <w:b/>
        </w:rPr>
      </w:pPr>
    </w:p>
    <w:p w14:paraId="48815952" w14:textId="2C201213" w:rsidR="00231736" w:rsidRDefault="00231736" w:rsidP="00231736">
      <w:pPr>
        <w:widowControl w:val="0"/>
        <w:autoSpaceDE w:val="0"/>
        <w:autoSpaceDN w:val="0"/>
        <w:spacing w:after="0" w:line="360" w:lineRule="auto"/>
        <w:jc w:val="both"/>
        <w:rPr>
          <w:rFonts w:eastAsia="Times New Roman"/>
          <w:lang w:eastAsia="ja-JP"/>
        </w:rPr>
      </w:pPr>
      <w:r>
        <w:rPr>
          <w:rFonts w:eastAsia="Times New Roman"/>
          <w:b/>
        </w:rPr>
        <w:t>NAME:</w:t>
      </w:r>
      <w:r>
        <w:rPr>
          <w:rFonts w:eastAsia="Times New Roman"/>
        </w:rPr>
        <w:t xml:space="preserve"> </w:t>
      </w:r>
      <w:r>
        <w:rPr>
          <w:rFonts w:eastAsia="Times New Roman"/>
          <w:lang w:eastAsia="ja-JP"/>
        </w:rPr>
        <w:tab/>
        <w:t xml:space="preserve">MR. </w:t>
      </w:r>
      <w:r w:rsidR="00387D93">
        <w:rPr>
          <w:rFonts w:eastAsia="Times New Roman"/>
          <w:lang w:eastAsia="ja-JP"/>
        </w:rPr>
        <w:t>MANEGENE</w:t>
      </w:r>
    </w:p>
    <w:p w14:paraId="254C89DD" w14:textId="77777777" w:rsidR="00231736" w:rsidRDefault="00231736" w:rsidP="00231736">
      <w:pPr>
        <w:widowControl w:val="0"/>
        <w:autoSpaceDE w:val="0"/>
        <w:autoSpaceDN w:val="0"/>
        <w:spacing w:after="0" w:line="360" w:lineRule="auto"/>
        <w:jc w:val="both"/>
        <w:rPr>
          <w:rFonts w:eastAsia="Times New Roman"/>
          <w:lang w:eastAsia="ja-JP"/>
        </w:rPr>
      </w:pPr>
    </w:p>
    <w:p w14:paraId="0451AC6B" w14:textId="77777777" w:rsidR="00231736" w:rsidRDefault="00231736" w:rsidP="00231736">
      <w:pPr>
        <w:widowControl w:val="0"/>
        <w:autoSpaceDE w:val="0"/>
        <w:autoSpaceDN w:val="0"/>
        <w:spacing w:after="0" w:line="360" w:lineRule="auto"/>
        <w:jc w:val="both"/>
        <w:rPr>
          <w:rFonts w:eastAsia="Times New Roman"/>
          <w:b/>
        </w:rPr>
      </w:pPr>
      <w:r>
        <w:rPr>
          <w:rFonts w:eastAsia="Times New Roman"/>
          <w:b/>
        </w:rPr>
        <w:t>SIGNATURE…………………………………………  DATE ………………………………</w:t>
      </w:r>
    </w:p>
    <w:p w14:paraId="4C504323" w14:textId="77777777" w:rsidR="00231736" w:rsidRDefault="00231736" w:rsidP="00231736">
      <w:pPr>
        <w:widowControl w:val="0"/>
        <w:autoSpaceDE w:val="0"/>
        <w:autoSpaceDN w:val="0"/>
        <w:spacing w:line="360" w:lineRule="auto"/>
        <w:jc w:val="both"/>
        <w:rPr>
          <w:rFonts w:eastAsia="Times New Roman"/>
          <w:b/>
        </w:rPr>
      </w:pPr>
      <w:r>
        <w:rPr>
          <w:rFonts w:eastAsia="Times New Roman"/>
          <w:b/>
        </w:rPr>
        <w:br w:type="page"/>
      </w:r>
    </w:p>
    <w:bookmarkStart w:id="3" w:name="_Toc119591046" w:displacedByCustomXml="next"/>
    <w:sdt>
      <w:sdtPr>
        <w:rPr>
          <w:rFonts w:eastAsiaTheme="minorHAnsi"/>
          <w:b w:val="0"/>
          <w:bCs w:val="0"/>
          <w:szCs w:val="22"/>
        </w:rPr>
        <w:id w:val="1939177597"/>
        <w:docPartObj>
          <w:docPartGallery w:val="Table of Contents"/>
          <w:docPartUnique/>
        </w:docPartObj>
      </w:sdtPr>
      <w:sdtEndPr>
        <w:rPr>
          <w:noProof/>
        </w:rPr>
      </w:sdtEndPr>
      <w:sdtContent>
        <w:p w14:paraId="00BC1AA6" w14:textId="7ABFB21A" w:rsidR="007F6630" w:rsidRPr="0075568D" w:rsidRDefault="00290CDE" w:rsidP="003034BD">
          <w:pPr>
            <w:pStyle w:val="Title"/>
            <w:rPr>
              <w:rStyle w:val="Heading1Char"/>
              <w:b/>
              <w:bCs/>
            </w:rPr>
          </w:pPr>
          <w:r w:rsidRPr="0075568D">
            <w:rPr>
              <w:rStyle w:val="Heading1Char"/>
              <w:b/>
              <w:bCs/>
            </w:rPr>
            <w:t>TABLE OF CONTENTS</w:t>
          </w:r>
          <w:bookmarkEnd w:id="3"/>
        </w:p>
        <w:p w14:paraId="5D8A7B50" w14:textId="59F9AD3E" w:rsidR="00410857" w:rsidRDefault="007F6630">
          <w:pPr>
            <w:pStyle w:val="TOC1"/>
            <w:rPr>
              <w:ins w:id="4" w:author="magdaline ndere" w:date="2022-11-17T15:23:00Z"/>
              <w:rFonts w:asciiTheme="minorHAnsi" w:eastAsiaTheme="minorEastAsia" w:hAnsiTheme="minorHAnsi" w:cstheme="minorBidi"/>
              <w:noProof/>
              <w:sz w:val="22"/>
            </w:rPr>
          </w:pPr>
          <w:r>
            <w:fldChar w:fldCharType="begin"/>
          </w:r>
          <w:r>
            <w:instrText xml:space="preserve"> TOC \o "1-3" \h \z \u </w:instrText>
          </w:r>
          <w:r>
            <w:fldChar w:fldCharType="separate"/>
          </w:r>
          <w:ins w:id="5" w:author="magdaline ndere" w:date="2022-11-17T15:23:00Z">
            <w:r w:rsidR="00410857" w:rsidRPr="00101866">
              <w:rPr>
                <w:rStyle w:val="Hyperlink"/>
                <w:noProof/>
              </w:rPr>
              <w:fldChar w:fldCharType="begin"/>
            </w:r>
            <w:r w:rsidR="00410857" w:rsidRPr="00101866">
              <w:rPr>
                <w:rStyle w:val="Hyperlink"/>
                <w:noProof/>
              </w:rPr>
              <w:instrText xml:space="preserve"> </w:instrText>
            </w:r>
            <w:r w:rsidR="00410857">
              <w:rPr>
                <w:noProof/>
              </w:rPr>
              <w:instrText>HYPERLINK \l "_Toc119591045"</w:instrText>
            </w:r>
            <w:r w:rsidR="00410857" w:rsidRPr="00101866">
              <w:rPr>
                <w:rStyle w:val="Hyperlink"/>
                <w:noProof/>
              </w:rPr>
              <w:instrText xml:space="preserve"> </w:instrText>
            </w:r>
            <w:r w:rsidR="00410857" w:rsidRPr="00101866">
              <w:rPr>
                <w:rStyle w:val="Hyperlink"/>
                <w:noProof/>
              </w:rPr>
            </w:r>
            <w:r w:rsidR="00410857" w:rsidRPr="00101866">
              <w:rPr>
                <w:rStyle w:val="Hyperlink"/>
                <w:noProof/>
              </w:rPr>
              <w:fldChar w:fldCharType="separate"/>
            </w:r>
            <w:r w:rsidR="00410857" w:rsidRPr="00101866">
              <w:rPr>
                <w:rStyle w:val="Hyperlink"/>
                <w:noProof/>
              </w:rPr>
              <w:t>DECLARATION</w:t>
            </w:r>
            <w:r w:rsidR="00410857">
              <w:rPr>
                <w:noProof/>
                <w:webHidden/>
              </w:rPr>
              <w:tab/>
            </w:r>
            <w:r w:rsidR="00410857">
              <w:rPr>
                <w:noProof/>
                <w:webHidden/>
              </w:rPr>
              <w:fldChar w:fldCharType="begin"/>
            </w:r>
            <w:r w:rsidR="00410857">
              <w:rPr>
                <w:noProof/>
                <w:webHidden/>
              </w:rPr>
              <w:instrText xml:space="preserve"> PAGEREF _Toc119591045 \h </w:instrText>
            </w:r>
            <w:r w:rsidR="00410857">
              <w:rPr>
                <w:noProof/>
                <w:webHidden/>
              </w:rPr>
            </w:r>
          </w:ins>
          <w:r w:rsidR="00410857">
            <w:rPr>
              <w:noProof/>
              <w:webHidden/>
            </w:rPr>
            <w:fldChar w:fldCharType="separate"/>
          </w:r>
          <w:ins w:id="6" w:author="magdaline ndere" w:date="2022-11-17T15:23:00Z">
            <w:r w:rsidR="00410857">
              <w:rPr>
                <w:noProof/>
                <w:webHidden/>
              </w:rPr>
              <w:t>i</w:t>
            </w:r>
            <w:r w:rsidR="00410857">
              <w:rPr>
                <w:noProof/>
                <w:webHidden/>
              </w:rPr>
              <w:fldChar w:fldCharType="end"/>
            </w:r>
            <w:r w:rsidR="00410857" w:rsidRPr="00101866">
              <w:rPr>
                <w:rStyle w:val="Hyperlink"/>
                <w:noProof/>
              </w:rPr>
              <w:fldChar w:fldCharType="end"/>
            </w:r>
          </w:ins>
        </w:p>
        <w:p w14:paraId="24A9842E" w14:textId="294F5086" w:rsidR="00410857" w:rsidRDefault="00410857">
          <w:pPr>
            <w:pStyle w:val="TOC1"/>
            <w:rPr>
              <w:ins w:id="7" w:author="magdaline ndere" w:date="2022-11-17T15:23:00Z"/>
              <w:rFonts w:asciiTheme="minorHAnsi" w:eastAsiaTheme="minorEastAsia" w:hAnsiTheme="minorHAnsi" w:cstheme="minorBidi"/>
              <w:noProof/>
              <w:sz w:val="22"/>
            </w:rPr>
          </w:pPr>
          <w:ins w:id="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"_Toc119591046"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rFonts w:eastAsiaTheme="majorEastAsia"/>
                <w:noProof/>
              </w:rPr>
              <w:t>TABLE OF CONTENTS</w:t>
            </w:r>
            <w:r>
              <w:rPr>
                <w:noProof/>
                <w:webHidden/>
              </w:rPr>
              <w:tab/>
            </w:r>
            <w:r>
              <w:rPr>
                <w:noProof/>
                <w:webHidden/>
              </w:rPr>
              <w:fldChar w:fldCharType="begin"/>
            </w:r>
            <w:r>
              <w:rPr>
                <w:noProof/>
                <w:webHidden/>
              </w:rPr>
              <w:instrText xml:space="preserve"> PAGEREF _Toc119591046 \h </w:instrText>
            </w:r>
            <w:r>
              <w:rPr>
                <w:noProof/>
                <w:webHidden/>
              </w:rPr>
            </w:r>
          </w:ins>
          <w:r>
            <w:rPr>
              <w:noProof/>
              <w:webHidden/>
            </w:rPr>
            <w:fldChar w:fldCharType="separate"/>
          </w:r>
          <w:ins w:id="9" w:author="magdaline ndere" w:date="2022-11-17T15:23:00Z">
            <w:r>
              <w:rPr>
                <w:noProof/>
                <w:webHidden/>
              </w:rPr>
              <w:t>ii</w:t>
            </w:r>
            <w:r>
              <w:rPr>
                <w:noProof/>
                <w:webHidden/>
              </w:rPr>
              <w:fldChar w:fldCharType="end"/>
            </w:r>
            <w:r w:rsidRPr="00101866">
              <w:rPr>
                <w:rStyle w:val="Hyperlink"/>
                <w:noProof/>
              </w:rPr>
              <w:fldChar w:fldCharType="end"/>
            </w:r>
          </w:ins>
        </w:p>
        <w:p w14:paraId="1640A391" w14:textId="5B88C1B0" w:rsidR="00410857" w:rsidRDefault="00410857">
          <w:pPr>
            <w:pStyle w:val="TOC1"/>
            <w:rPr>
              <w:ins w:id="10" w:author="magdaline ndere" w:date="2022-11-17T15:23:00Z"/>
              <w:rFonts w:asciiTheme="minorHAnsi" w:eastAsiaTheme="minorEastAsia" w:hAnsiTheme="minorHAnsi" w:cstheme="minorBidi"/>
              <w:noProof/>
              <w:sz w:val="22"/>
            </w:rPr>
          </w:pPr>
          <w:ins w:id="1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"_Toc119591047"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LIST OF FIGURES</w:t>
            </w:r>
            <w:r>
              <w:rPr>
                <w:noProof/>
                <w:webHidden/>
              </w:rPr>
              <w:tab/>
            </w:r>
            <w:r>
              <w:rPr>
                <w:noProof/>
                <w:webHidden/>
              </w:rPr>
              <w:fldChar w:fldCharType="begin"/>
            </w:r>
            <w:r>
              <w:rPr>
                <w:noProof/>
                <w:webHidden/>
              </w:rPr>
              <w:instrText xml:space="preserve"> PAGEREF _Toc119591047 \h </w:instrText>
            </w:r>
            <w:r>
              <w:rPr>
                <w:noProof/>
                <w:webHidden/>
              </w:rPr>
            </w:r>
          </w:ins>
          <w:r>
            <w:rPr>
              <w:noProof/>
              <w:webHidden/>
            </w:rPr>
            <w:fldChar w:fldCharType="separate"/>
          </w:r>
          <w:ins w:id="12" w:author="magdaline ndere" w:date="2022-11-17T15:23:00Z">
            <w:r>
              <w:rPr>
                <w:noProof/>
                <w:webHidden/>
              </w:rPr>
              <w:t>v</w:t>
            </w:r>
            <w:r>
              <w:rPr>
                <w:noProof/>
                <w:webHidden/>
              </w:rPr>
              <w:fldChar w:fldCharType="end"/>
            </w:r>
            <w:r w:rsidRPr="00101866">
              <w:rPr>
                <w:rStyle w:val="Hyperlink"/>
                <w:noProof/>
              </w:rPr>
              <w:fldChar w:fldCharType="end"/>
            </w:r>
          </w:ins>
        </w:p>
        <w:p w14:paraId="48CFB6C2" w14:textId="52C52808" w:rsidR="00410857" w:rsidRDefault="00410857">
          <w:pPr>
            <w:pStyle w:val="TOC1"/>
            <w:rPr>
              <w:ins w:id="13" w:author="magdaline ndere" w:date="2022-11-17T15:23:00Z"/>
              <w:rFonts w:asciiTheme="minorHAnsi" w:eastAsiaTheme="minorEastAsia" w:hAnsiTheme="minorHAnsi" w:cstheme="minorBidi"/>
              <w:noProof/>
              <w:sz w:val="22"/>
            </w:rPr>
          </w:pPr>
          <w:ins w:id="1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"_Toc119591048"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LIST OF TABLES</w:t>
            </w:r>
            <w:r>
              <w:rPr>
                <w:noProof/>
                <w:webHidden/>
              </w:rPr>
              <w:tab/>
            </w:r>
            <w:r>
              <w:rPr>
                <w:noProof/>
                <w:webHidden/>
              </w:rPr>
              <w:fldChar w:fldCharType="begin"/>
            </w:r>
            <w:r>
              <w:rPr>
                <w:noProof/>
                <w:webHidden/>
              </w:rPr>
              <w:instrText xml:space="preserve"> PAGEREF _Toc119591048 \h </w:instrText>
            </w:r>
            <w:r>
              <w:rPr>
                <w:noProof/>
                <w:webHidden/>
              </w:rPr>
            </w:r>
          </w:ins>
          <w:r>
            <w:rPr>
              <w:noProof/>
              <w:webHidden/>
            </w:rPr>
            <w:fldChar w:fldCharType="separate"/>
          </w:r>
          <w:ins w:id="15" w:author="magdaline ndere" w:date="2022-11-17T15:23:00Z">
            <w:r>
              <w:rPr>
                <w:noProof/>
                <w:webHidden/>
              </w:rPr>
              <w:t>vii</w:t>
            </w:r>
            <w:r>
              <w:rPr>
                <w:noProof/>
                <w:webHidden/>
              </w:rPr>
              <w:fldChar w:fldCharType="end"/>
            </w:r>
            <w:r w:rsidRPr="00101866">
              <w:rPr>
                <w:rStyle w:val="Hyperlink"/>
                <w:noProof/>
              </w:rPr>
              <w:fldChar w:fldCharType="end"/>
            </w:r>
          </w:ins>
        </w:p>
        <w:p w14:paraId="63A31C72" w14:textId="0E383A6A" w:rsidR="00410857" w:rsidRDefault="00410857">
          <w:pPr>
            <w:pStyle w:val="TOC1"/>
            <w:rPr>
              <w:ins w:id="16" w:author="magdaline ndere" w:date="2022-11-17T15:23:00Z"/>
              <w:rFonts w:asciiTheme="minorHAnsi" w:eastAsiaTheme="minorEastAsia" w:hAnsiTheme="minorHAnsi" w:cstheme="minorBidi"/>
              <w:noProof/>
              <w:sz w:val="22"/>
            </w:rPr>
          </w:pPr>
          <w:ins w:id="1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"_Toc119591049"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LIST OF ABBREVIATIONS</w:t>
            </w:r>
            <w:r>
              <w:rPr>
                <w:noProof/>
                <w:webHidden/>
              </w:rPr>
              <w:tab/>
            </w:r>
            <w:r>
              <w:rPr>
                <w:noProof/>
                <w:webHidden/>
              </w:rPr>
              <w:fldChar w:fldCharType="begin"/>
            </w:r>
            <w:r>
              <w:rPr>
                <w:noProof/>
                <w:webHidden/>
              </w:rPr>
              <w:instrText xml:space="preserve"> PAGEREF _Toc119591049 \h </w:instrText>
            </w:r>
            <w:r>
              <w:rPr>
                <w:noProof/>
                <w:webHidden/>
              </w:rPr>
            </w:r>
          </w:ins>
          <w:r>
            <w:rPr>
              <w:noProof/>
              <w:webHidden/>
            </w:rPr>
            <w:fldChar w:fldCharType="separate"/>
          </w:r>
          <w:ins w:id="18" w:author="magdaline ndere" w:date="2022-11-17T15:23:00Z">
            <w:r>
              <w:rPr>
                <w:noProof/>
                <w:webHidden/>
              </w:rPr>
              <w:t>viii</w:t>
            </w:r>
            <w:r>
              <w:rPr>
                <w:noProof/>
                <w:webHidden/>
              </w:rPr>
              <w:fldChar w:fldCharType="end"/>
            </w:r>
            <w:r w:rsidRPr="00101866">
              <w:rPr>
                <w:rStyle w:val="Hyperlink"/>
                <w:noProof/>
              </w:rPr>
              <w:fldChar w:fldCharType="end"/>
            </w:r>
          </w:ins>
        </w:p>
        <w:p w14:paraId="038737CE" w14:textId="63E34CD4" w:rsidR="00410857" w:rsidRDefault="00410857">
          <w:pPr>
            <w:pStyle w:val="TOC1"/>
            <w:rPr>
              <w:ins w:id="19" w:author="magdaline ndere" w:date="2022-11-17T15:23:00Z"/>
              <w:rFonts w:asciiTheme="minorHAnsi" w:eastAsiaTheme="minorEastAsia" w:hAnsiTheme="minorHAnsi" w:cstheme="minorBidi"/>
              <w:noProof/>
              <w:sz w:val="22"/>
            </w:rPr>
          </w:pPr>
          <w:ins w:id="2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ABSTRACT</w:t>
            </w:r>
            <w:r>
              <w:rPr>
                <w:noProof/>
                <w:webHidden/>
              </w:rPr>
              <w:tab/>
            </w:r>
            <w:r>
              <w:rPr>
                <w:noProof/>
                <w:webHidden/>
              </w:rPr>
              <w:fldChar w:fldCharType="begin"/>
            </w:r>
            <w:r>
              <w:rPr>
                <w:noProof/>
                <w:webHidden/>
              </w:rPr>
              <w:instrText xml:space="preserve"> PAGEREF _Toc119591050 \h </w:instrText>
            </w:r>
            <w:r>
              <w:rPr>
                <w:noProof/>
                <w:webHidden/>
              </w:rPr>
            </w:r>
          </w:ins>
          <w:r>
            <w:rPr>
              <w:noProof/>
              <w:webHidden/>
            </w:rPr>
            <w:fldChar w:fldCharType="separate"/>
          </w:r>
          <w:ins w:id="21" w:author="magdaline ndere" w:date="2022-11-17T15:23:00Z">
            <w:r>
              <w:rPr>
                <w:noProof/>
                <w:webHidden/>
              </w:rPr>
              <w:t>ix</w:t>
            </w:r>
            <w:r>
              <w:rPr>
                <w:noProof/>
                <w:webHidden/>
              </w:rPr>
              <w:fldChar w:fldCharType="end"/>
            </w:r>
            <w:r w:rsidRPr="00101866">
              <w:rPr>
                <w:rStyle w:val="Hyperlink"/>
                <w:noProof/>
              </w:rPr>
              <w:fldChar w:fldCharType="end"/>
            </w:r>
          </w:ins>
        </w:p>
        <w:p w14:paraId="75748D02" w14:textId="76006042" w:rsidR="00410857" w:rsidRDefault="00410857">
          <w:pPr>
            <w:pStyle w:val="TOC1"/>
            <w:rPr>
              <w:ins w:id="22" w:author="magdaline ndere" w:date="2022-11-17T15:23:00Z"/>
              <w:rFonts w:asciiTheme="minorHAnsi" w:eastAsiaTheme="minorEastAsia" w:hAnsiTheme="minorHAnsi" w:cstheme="minorBidi"/>
              <w:noProof/>
              <w:sz w:val="22"/>
            </w:rPr>
          </w:pPr>
          <w:ins w:id="2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CHAPTER ONE</w:t>
            </w:r>
            <w:r>
              <w:rPr>
                <w:noProof/>
                <w:webHidden/>
              </w:rPr>
              <w:tab/>
            </w:r>
            <w:r>
              <w:rPr>
                <w:noProof/>
                <w:webHidden/>
              </w:rPr>
              <w:fldChar w:fldCharType="begin"/>
            </w:r>
            <w:r>
              <w:rPr>
                <w:noProof/>
                <w:webHidden/>
              </w:rPr>
              <w:instrText xml:space="preserve"> PAGEREF _Toc119591051 \h </w:instrText>
            </w:r>
            <w:r>
              <w:rPr>
                <w:noProof/>
                <w:webHidden/>
              </w:rPr>
            </w:r>
          </w:ins>
          <w:r>
            <w:rPr>
              <w:noProof/>
              <w:webHidden/>
            </w:rPr>
            <w:fldChar w:fldCharType="separate"/>
          </w:r>
          <w:ins w:id="24" w:author="magdaline ndere" w:date="2022-11-17T15:23:00Z">
            <w:r>
              <w:rPr>
                <w:noProof/>
                <w:webHidden/>
              </w:rPr>
              <w:t>1</w:t>
            </w:r>
            <w:r>
              <w:rPr>
                <w:noProof/>
                <w:webHidden/>
              </w:rPr>
              <w:fldChar w:fldCharType="end"/>
            </w:r>
            <w:r w:rsidRPr="00101866">
              <w:rPr>
                <w:rStyle w:val="Hyperlink"/>
                <w:noProof/>
              </w:rPr>
              <w:fldChar w:fldCharType="end"/>
            </w:r>
          </w:ins>
        </w:p>
        <w:p w14:paraId="13528841" w14:textId="4EE6D5EC" w:rsidR="00410857" w:rsidRDefault="00410857">
          <w:pPr>
            <w:pStyle w:val="TOC1"/>
            <w:tabs>
              <w:tab w:val="left" w:pos="480"/>
            </w:tabs>
            <w:rPr>
              <w:ins w:id="25" w:author="magdaline ndere" w:date="2022-11-17T15:23:00Z"/>
              <w:rFonts w:asciiTheme="minorHAnsi" w:eastAsiaTheme="minorEastAsia" w:hAnsiTheme="minorHAnsi" w:cstheme="minorBidi"/>
              <w:noProof/>
              <w:sz w:val="22"/>
            </w:rPr>
          </w:pPr>
          <w:ins w:id="2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1.</w:t>
            </w:r>
            <w:r>
              <w:rPr>
                <w:rFonts w:asciiTheme="minorHAnsi" w:eastAsiaTheme="minorEastAsia" w:hAnsiTheme="minorHAnsi" w:cstheme="minorBidi"/>
                <w:noProof/>
                <w:sz w:val="22"/>
              </w:rPr>
              <w:tab/>
            </w:r>
            <w:r w:rsidRPr="00101866">
              <w:rPr>
                <w:rStyle w:val="Hyperlink"/>
                <w:noProof/>
              </w:rPr>
              <w:t>INTRODUCTION</w:t>
            </w:r>
            <w:r>
              <w:rPr>
                <w:noProof/>
                <w:webHidden/>
              </w:rPr>
              <w:tab/>
            </w:r>
            <w:r>
              <w:rPr>
                <w:noProof/>
                <w:webHidden/>
              </w:rPr>
              <w:fldChar w:fldCharType="begin"/>
            </w:r>
            <w:r>
              <w:rPr>
                <w:noProof/>
                <w:webHidden/>
              </w:rPr>
              <w:instrText xml:space="preserve"> PAGEREF _Toc119591052 \h </w:instrText>
            </w:r>
            <w:r>
              <w:rPr>
                <w:noProof/>
                <w:webHidden/>
              </w:rPr>
            </w:r>
          </w:ins>
          <w:r>
            <w:rPr>
              <w:noProof/>
              <w:webHidden/>
            </w:rPr>
            <w:fldChar w:fldCharType="separate"/>
          </w:r>
          <w:ins w:id="27" w:author="magdaline ndere" w:date="2022-11-17T15:23:00Z">
            <w:r>
              <w:rPr>
                <w:noProof/>
                <w:webHidden/>
              </w:rPr>
              <w:t>1</w:t>
            </w:r>
            <w:r>
              <w:rPr>
                <w:noProof/>
                <w:webHidden/>
              </w:rPr>
              <w:fldChar w:fldCharType="end"/>
            </w:r>
            <w:r w:rsidRPr="00101866">
              <w:rPr>
                <w:rStyle w:val="Hyperlink"/>
                <w:noProof/>
              </w:rPr>
              <w:fldChar w:fldCharType="end"/>
            </w:r>
          </w:ins>
        </w:p>
        <w:p w14:paraId="6041E946" w14:textId="55DDE194" w:rsidR="00410857" w:rsidRDefault="00410857">
          <w:pPr>
            <w:pStyle w:val="TOC2"/>
            <w:rPr>
              <w:ins w:id="28" w:author="magdaline ndere" w:date="2022-11-17T15:23:00Z"/>
              <w:rFonts w:asciiTheme="minorHAnsi" w:eastAsiaTheme="minorEastAsia" w:hAnsiTheme="minorHAnsi" w:cstheme="minorBidi"/>
              <w:noProof/>
              <w:sz w:val="22"/>
            </w:rPr>
          </w:pPr>
          <w:ins w:id="2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rPr>
              <w:tab/>
            </w:r>
            <w:r w:rsidRPr="00101866">
              <w:rPr>
                <w:rStyle w:val="Hyperlink"/>
                <w:noProof/>
              </w:rPr>
              <w:t>BACKGROUND STUDY</w:t>
            </w:r>
            <w:r>
              <w:rPr>
                <w:noProof/>
                <w:webHidden/>
              </w:rPr>
              <w:tab/>
            </w:r>
            <w:r>
              <w:rPr>
                <w:noProof/>
                <w:webHidden/>
              </w:rPr>
              <w:fldChar w:fldCharType="begin"/>
            </w:r>
            <w:r>
              <w:rPr>
                <w:noProof/>
                <w:webHidden/>
              </w:rPr>
              <w:instrText xml:space="preserve"> PAGEREF _Toc119591053 \h </w:instrText>
            </w:r>
            <w:r>
              <w:rPr>
                <w:noProof/>
                <w:webHidden/>
              </w:rPr>
            </w:r>
          </w:ins>
          <w:r>
            <w:rPr>
              <w:noProof/>
              <w:webHidden/>
            </w:rPr>
            <w:fldChar w:fldCharType="separate"/>
          </w:r>
          <w:ins w:id="30" w:author="magdaline ndere" w:date="2022-11-17T15:23:00Z">
            <w:r>
              <w:rPr>
                <w:noProof/>
                <w:webHidden/>
              </w:rPr>
              <w:t>1</w:t>
            </w:r>
            <w:r>
              <w:rPr>
                <w:noProof/>
                <w:webHidden/>
              </w:rPr>
              <w:fldChar w:fldCharType="end"/>
            </w:r>
            <w:r w:rsidRPr="00101866">
              <w:rPr>
                <w:rStyle w:val="Hyperlink"/>
                <w:noProof/>
              </w:rPr>
              <w:fldChar w:fldCharType="end"/>
            </w:r>
          </w:ins>
        </w:p>
        <w:p w14:paraId="5B9EFD17" w14:textId="3450E9D4" w:rsidR="00410857" w:rsidRDefault="00410857">
          <w:pPr>
            <w:pStyle w:val="TOC2"/>
            <w:rPr>
              <w:ins w:id="31" w:author="magdaline ndere" w:date="2022-11-17T15:23:00Z"/>
              <w:rFonts w:asciiTheme="minorHAnsi" w:eastAsiaTheme="minorEastAsia" w:hAnsiTheme="minorHAnsi" w:cstheme="minorBidi"/>
              <w:noProof/>
              <w:sz w:val="22"/>
            </w:rPr>
          </w:pPr>
          <w:ins w:id="3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rPr>
              <w:tab/>
            </w:r>
            <w:r w:rsidRPr="00101866">
              <w:rPr>
                <w:rStyle w:val="Hyperlink"/>
                <w:noProof/>
              </w:rPr>
              <w:t>PROBLEM STATEMENT</w:t>
            </w:r>
            <w:r>
              <w:rPr>
                <w:noProof/>
                <w:webHidden/>
              </w:rPr>
              <w:tab/>
            </w:r>
            <w:r>
              <w:rPr>
                <w:noProof/>
                <w:webHidden/>
              </w:rPr>
              <w:fldChar w:fldCharType="begin"/>
            </w:r>
            <w:r>
              <w:rPr>
                <w:noProof/>
                <w:webHidden/>
              </w:rPr>
              <w:instrText xml:space="preserve"> PAGEREF _Toc119591054 \h </w:instrText>
            </w:r>
            <w:r>
              <w:rPr>
                <w:noProof/>
                <w:webHidden/>
              </w:rPr>
            </w:r>
          </w:ins>
          <w:r>
            <w:rPr>
              <w:noProof/>
              <w:webHidden/>
            </w:rPr>
            <w:fldChar w:fldCharType="separate"/>
          </w:r>
          <w:ins w:id="33" w:author="magdaline ndere" w:date="2022-11-17T15:23:00Z">
            <w:r>
              <w:rPr>
                <w:noProof/>
                <w:webHidden/>
              </w:rPr>
              <w:t>3</w:t>
            </w:r>
            <w:r>
              <w:rPr>
                <w:noProof/>
                <w:webHidden/>
              </w:rPr>
              <w:fldChar w:fldCharType="end"/>
            </w:r>
            <w:r w:rsidRPr="00101866">
              <w:rPr>
                <w:rStyle w:val="Hyperlink"/>
                <w:noProof/>
              </w:rPr>
              <w:fldChar w:fldCharType="end"/>
            </w:r>
          </w:ins>
        </w:p>
        <w:p w14:paraId="7D605350" w14:textId="04BA6F08" w:rsidR="00410857" w:rsidRDefault="00410857">
          <w:pPr>
            <w:pStyle w:val="TOC2"/>
            <w:rPr>
              <w:ins w:id="34" w:author="magdaline ndere" w:date="2022-11-17T15:23:00Z"/>
              <w:rFonts w:asciiTheme="minorHAnsi" w:eastAsiaTheme="minorEastAsia" w:hAnsiTheme="minorHAnsi" w:cstheme="minorBidi"/>
              <w:noProof/>
              <w:sz w:val="22"/>
            </w:rPr>
          </w:pPr>
          <w:ins w:id="3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rPr>
              <w:tab/>
            </w:r>
            <w:r w:rsidRPr="00101866">
              <w:rPr>
                <w:rStyle w:val="Hyperlink"/>
                <w:noProof/>
              </w:rPr>
              <w:t>PROBLEM JUSTIFICATION</w:t>
            </w:r>
            <w:r>
              <w:rPr>
                <w:noProof/>
                <w:webHidden/>
              </w:rPr>
              <w:tab/>
            </w:r>
            <w:r>
              <w:rPr>
                <w:noProof/>
                <w:webHidden/>
              </w:rPr>
              <w:fldChar w:fldCharType="begin"/>
            </w:r>
            <w:r>
              <w:rPr>
                <w:noProof/>
                <w:webHidden/>
              </w:rPr>
              <w:instrText xml:space="preserve"> PAGEREF _Toc119591055 \h </w:instrText>
            </w:r>
            <w:r>
              <w:rPr>
                <w:noProof/>
                <w:webHidden/>
              </w:rPr>
            </w:r>
          </w:ins>
          <w:r>
            <w:rPr>
              <w:noProof/>
              <w:webHidden/>
            </w:rPr>
            <w:fldChar w:fldCharType="separate"/>
          </w:r>
          <w:ins w:id="36" w:author="magdaline ndere" w:date="2022-11-17T15:23:00Z">
            <w:r>
              <w:rPr>
                <w:noProof/>
                <w:webHidden/>
              </w:rPr>
              <w:t>4</w:t>
            </w:r>
            <w:r>
              <w:rPr>
                <w:noProof/>
                <w:webHidden/>
              </w:rPr>
              <w:fldChar w:fldCharType="end"/>
            </w:r>
            <w:r w:rsidRPr="00101866">
              <w:rPr>
                <w:rStyle w:val="Hyperlink"/>
                <w:noProof/>
              </w:rPr>
              <w:fldChar w:fldCharType="end"/>
            </w:r>
          </w:ins>
        </w:p>
        <w:p w14:paraId="73691CD8" w14:textId="419074CB" w:rsidR="00410857" w:rsidRDefault="00410857">
          <w:pPr>
            <w:pStyle w:val="TOC2"/>
            <w:rPr>
              <w:ins w:id="37" w:author="magdaline ndere" w:date="2022-11-17T15:23:00Z"/>
              <w:rFonts w:asciiTheme="minorHAnsi" w:eastAsiaTheme="minorEastAsia" w:hAnsiTheme="minorHAnsi" w:cstheme="minorBidi"/>
              <w:noProof/>
              <w:sz w:val="22"/>
            </w:rPr>
          </w:pPr>
          <w:ins w:id="3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rPr>
              <w:tab/>
            </w:r>
            <w:r w:rsidRPr="00101866">
              <w:rPr>
                <w:rStyle w:val="Hyperlink"/>
                <w:noProof/>
              </w:rPr>
              <w:t>OBJECTIVES</w:t>
            </w:r>
            <w:r>
              <w:rPr>
                <w:noProof/>
                <w:webHidden/>
              </w:rPr>
              <w:tab/>
            </w:r>
            <w:r>
              <w:rPr>
                <w:noProof/>
                <w:webHidden/>
              </w:rPr>
              <w:fldChar w:fldCharType="begin"/>
            </w:r>
            <w:r>
              <w:rPr>
                <w:noProof/>
                <w:webHidden/>
              </w:rPr>
              <w:instrText xml:space="preserve"> PAGEREF _Toc119591056 \h </w:instrText>
            </w:r>
            <w:r>
              <w:rPr>
                <w:noProof/>
                <w:webHidden/>
              </w:rPr>
            </w:r>
          </w:ins>
          <w:r>
            <w:rPr>
              <w:noProof/>
              <w:webHidden/>
            </w:rPr>
            <w:fldChar w:fldCharType="separate"/>
          </w:r>
          <w:ins w:id="39" w:author="magdaline ndere" w:date="2022-11-17T15:23:00Z">
            <w:r>
              <w:rPr>
                <w:noProof/>
                <w:webHidden/>
              </w:rPr>
              <w:t>4</w:t>
            </w:r>
            <w:r>
              <w:rPr>
                <w:noProof/>
                <w:webHidden/>
              </w:rPr>
              <w:fldChar w:fldCharType="end"/>
            </w:r>
            <w:r w:rsidRPr="00101866">
              <w:rPr>
                <w:rStyle w:val="Hyperlink"/>
                <w:noProof/>
              </w:rPr>
              <w:fldChar w:fldCharType="end"/>
            </w:r>
          </w:ins>
        </w:p>
        <w:p w14:paraId="2284832E" w14:textId="4E5BCC70" w:rsidR="00410857" w:rsidRDefault="00410857" w:rsidP="00410857">
          <w:pPr>
            <w:pStyle w:val="TOC3"/>
            <w:rPr>
              <w:ins w:id="40" w:author="magdaline ndere" w:date="2022-11-17T15:23:00Z"/>
              <w:rFonts w:asciiTheme="minorHAnsi" w:eastAsiaTheme="minorEastAsia" w:hAnsiTheme="minorHAnsi" w:cstheme="minorBidi"/>
              <w:noProof/>
              <w:sz w:val="22"/>
            </w:rPr>
          </w:pPr>
          <w:ins w:id="4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1.4.1.</w:t>
            </w:r>
            <w:r>
              <w:rPr>
                <w:rFonts w:asciiTheme="minorHAnsi" w:eastAsiaTheme="minorEastAsia" w:hAnsiTheme="minorHAnsi" w:cstheme="minorBidi"/>
                <w:noProof/>
                <w:sz w:val="22"/>
              </w:rPr>
              <w:tab/>
            </w:r>
            <w:r w:rsidRPr="00101866">
              <w:rPr>
                <w:rStyle w:val="Hyperlink"/>
                <w:noProof/>
              </w:rPr>
              <w:t>Main Objective</w:t>
            </w:r>
            <w:r>
              <w:rPr>
                <w:noProof/>
                <w:webHidden/>
              </w:rPr>
              <w:tab/>
            </w:r>
            <w:r>
              <w:rPr>
                <w:noProof/>
                <w:webHidden/>
              </w:rPr>
              <w:fldChar w:fldCharType="begin"/>
            </w:r>
            <w:r>
              <w:rPr>
                <w:noProof/>
                <w:webHidden/>
              </w:rPr>
              <w:instrText xml:space="preserve"> PAGEREF _Toc119591057 \h </w:instrText>
            </w:r>
            <w:r>
              <w:rPr>
                <w:noProof/>
                <w:webHidden/>
              </w:rPr>
            </w:r>
          </w:ins>
          <w:r>
            <w:rPr>
              <w:noProof/>
              <w:webHidden/>
            </w:rPr>
            <w:fldChar w:fldCharType="separate"/>
          </w:r>
          <w:ins w:id="42" w:author="magdaline ndere" w:date="2022-11-17T15:23:00Z">
            <w:r>
              <w:rPr>
                <w:noProof/>
                <w:webHidden/>
              </w:rPr>
              <w:t>4</w:t>
            </w:r>
            <w:r>
              <w:rPr>
                <w:noProof/>
                <w:webHidden/>
              </w:rPr>
              <w:fldChar w:fldCharType="end"/>
            </w:r>
            <w:r w:rsidRPr="00101866">
              <w:rPr>
                <w:rStyle w:val="Hyperlink"/>
                <w:noProof/>
              </w:rPr>
              <w:fldChar w:fldCharType="end"/>
            </w:r>
          </w:ins>
        </w:p>
        <w:p w14:paraId="50A9472A" w14:textId="201848D2" w:rsidR="00410857" w:rsidRDefault="00410857" w:rsidP="00410857">
          <w:pPr>
            <w:pStyle w:val="TOC3"/>
            <w:rPr>
              <w:ins w:id="43" w:author="magdaline ndere" w:date="2022-11-17T15:23:00Z"/>
              <w:rFonts w:asciiTheme="minorHAnsi" w:eastAsiaTheme="minorEastAsia" w:hAnsiTheme="minorHAnsi" w:cstheme="minorBidi"/>
              <w:noProof/>
              <w:sz w:val="22"/>
            </w:rPr>
          </w:pPr>
          <w:ins w:id="4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1.4.2.</w:t>
            </w:r>
            <w:r>
              <w:rPr>
                <w:rFonts w:asciiTheme="minorHAnsi" w:eastAsiaTheme="minorEastAsia" w:hAnsiTheme="minorHAnsi" w:cstheme="minorBidi"/>
                <w:noProof/>
                <w:sz w:val="22"/>
              </w:rPr>
              <w:tab/>
            </w:r>
            <w:r w:rsidRPr="00101866">
              <w:rPr>
                <w:rStyle w:val="Hyperlink"/>
                <w:noProof/>
              </w:rPr>
              <w:t>Specific objectives</w:t>
            </w:r>
            <w:r>
              <w:rPr>
                <w:noProof/>
                <w:webHidden/>
              </w:rPr>
              <w:tab/>
            </w:r>
            <w:r>
              <w:rPr>
                <w:noProof/>
                <w:webHidden/>
              </w:rPr>
              <w:fldChar w:fldCharType="begin"/>
            </w:r>
            <w:r>
              <w:rPr>
                <w:noProof/>
                <w:webHidden/>
              </w:rPr>
              <w:instrText xml:space="preserve"> PAGEREF _Toc119591058 \h </w:instrText>
            </w:r>
            <w:r>
              <w:rPr>
                <w:noProof/>
                <w:webHidden/>
              </w:rPr>
            </w:r>
          </w:ins>
          <w:r>
            <w:rPr>
              <w:noProof/>
              <w:webHidden/>
            </w:rPr>
            <w:fldChar w:fldCharType="separate"/>
          </w:r>
          <w:ins w:id="45" w:author="magdaline ndere" w:date="2022-11-17T15:23:00Z">
            <w:r>
              <w:rPr>
                <w:noProof/>
                <w:webHidden/>
              </w:rPr>
              <w:t>4</w:t>
            </w:r>
            <w:r>
              <w:rPr>
                <w:noProof/>
                <w:webHidden/>
              </w:rPr>
              <w:fldChar w:fldCharType="end"/>
            </w:r>
            <w:r w:rsidRPr="00101866">
              <w:rPr>
                <w:rStyle w:val="Hyperlink"/>
                <w:noProof/>
              </w:rPr>
              <w:fldChar w:fldCharType="end"/>
            </w:r>
          </w:ins>
        </w:p>
        <w:p w14:paraId="091BECBB" w14:textId="0411B56B" w:rsidR="00410857" w:rsidRDefault="00410857">
          <w:pPr>
            <w:pStyle w:val="TOC2"/>
            <w:rPr>
              <w:ins w:id="46" w:author="magdaline ndere" w:date="2022-11-17T15:23:00Z"/>
              <w:rFonts w:asciiTheme="minorHAnsi" w:eastAsiaTheme="minorEastAsia" w:hAnsiTheme="minorHAnsi" w:cstheme="minorBidi"/>
              <w:noProof/>
              <w:sz w:val="22"/>
            </w:rPr>
          </w:pPr>
          <w:ins w:id="4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"_Toc119591059"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rPr>
              <w:tab/>
            </w:r>
            <w:r w:rsidRPr="00101866">
              <w:rPr>
                <w:rStyle w:val="Hyperlink"/>
                <w:noProof/>
              </w:rPr>
              <w:t>SCOPE OF STUDY</w:t>
            </w:r>
            <w:r>
              <w:rPr>
                <w:noProof/>
                <w:webHidden/>
              </w:rPr>
              <w:tab/>
            </w:r>
            <w:r>
              <w:rPr>
                <w:noProof/>
                <w:webHidden/>
              </w:rPr>
              <w:fldChar w:fldCharType="begin"/>
            </w:r>
            <w:r>
              <w:rPr>
                <w:noProof/>
                <w:webHidden/>
              </w:rPr>
              <w:instrText xml:space="preserve"> PAGEREF _Toc119591059 \h </w:instrText>
            </w:r>
            <w:r>
              <w:rPr>
                <w:noProof/>
                <w:webHidden/>
              </w:rPr>
            </w:r>
          </w:ins>
          <w:r>
            <w:rPr>
              <w:noProof/>
              <w:webHidden/>
            </w:rPr>
            <w:fldChar w:fldCharType="separate"/>
          </w:r>
          <w:ins w:id="48" w:author="magdaline ndere" w:date="2022-11-17T15:23:00Z">
            <w:r>
              <w:rPr>
                <w:noProof/>
                <w:webHidden/>
              </w:rPr>
              <w:t>5</w:t>
            </w:r>
            <w:r>
              <w:rPr>
                <w:noProof/>
                <w:webHidden/>
              </w:rPr>
              <w:fldChar w:fldCharType="end"/>
            </w:r>
            <w:r w:rsidRPr="00101866">
              <w:rPr>
                <w:rStyle w:val="Hyperlink"/>
                <w:noProof/>
              </w:rPr>
              <w:fldChar w:fldCharType="end"/>
            </w:r>
          </w:ins>
        </w:p>
        <w:p w14:paraId="0F556694" w14:textId="65C06DE8" w:rsidR="00410857" w:rsidRDefault="00410857">
          <w:pPr>
            <w:pStyle w:val="TOC1"/>
            <w:rPr>
              <w:ins w:id="49" w:author="magdaline ndere" w:date="2022-11-17T15:23:00Z"/>
              <w:rFonts w:asciiTheme="minorHAnsi" w:eastAsiaTheme="minorEastAsia" w:hAnsiTheme="minorHAnsi" w:cstheme="minorBidi"/>
              <w:noProof/>
              <w:sz w:val="22"/>
            </w:rPr>
          </w:pPr>
          <w:ins w:id="5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CHAPTER TWO</w:t>
            </w:r>
            <w:r>
              <w:rPr>
                <w:noProof/>
                <w:webHidden/>
              </w:rPr>
              <w:tab/>
            </w:r>
            <w:r>
              <w:rPr>
                <w:noProof/>
                <w:webHidden/>
              </w:rPr>
              <w:fldChar w:fldCharType="begin"/>
            </w:r>
            <w:r>
              <w:rPr>
                <w:noProof/>
                <w:webHidden/>
              </w:rPr>
              <w:instrText xml:space="preserve"> PAGEREF _Toc119591060 \h </w:instrText>
            </w:r>
            <w:r>
              <w:rPr>
                <w:noProof/>
                <w:webHidden/>
              </w:rPr>
            </w:r>
          </w:ins>
          <w:r>
            <w:rPr>
              <w:noProof/>
              <w:webHidden/>
            </w:rPr>
            <w:fldChar w:fldCharType="separate"/>
          </w:r>
          <w:ins w:id="51" w:author="magdaline ndere" w:date="2022-11-17T15:23:00Z">
            <w:r>
              <w:rPr>
                <w:noProof/>
                <w:webHidden/>
              </w:rPr>
              <w:t>6</w:t>
            </w:r>
            <w:r>
              <w:rPr>
                <w:noProof/>
                <w:webHidden/>
              </w:rPr>
              <w:fldChar w:fldCharType="end"/>
            </w:r>
            <w:r w:rsidRPr="00101866">
              <w:rPr>
                <w:rStyle w:val="Hyperlink"/>
                <w:noProof/>
              </w:rPr>
              <w:fldChar w:fldCharType="end"/>
            </w:r>
          </w:ins>
        </w:p>
        <w:p w14:paraId="5A4CE86C" w14:textId="5AF327F7" w:rsidR="00410857" w:rsidRDefault="00410857">
          <w:pPr>
            <w:pStyle w:val="TOC1"/>
            <w:tabs>
              <w:tab w:val="left" w:pos="480"/>
            </w:tabs>
            <w:rPr>
              <w:ins w:id="52" w:author="magdaline ndere" w:date="2022-11-17T15:23:00Z"/>
              <w:rFonts w:asciiTheme="minorHAnsi" w:eastAsiaTheme="minorEastAsia" w:hAnsiTheme="minorHAnsi" w:cstheme="minorBidi"/>
              <w:noProof/>
              <w:sz w:val="22"/>
            </w:rPr>
          </w:pPr>
          <w:ins w:id="5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w:t>
            </w:r>
            <w:r>
              <w:rPr>
                <w:rFonts w:asciiTheme="minorHAnsi" w:eastAsiaTheme="minorEastAsia" w:hAnsiTheme="minorHAnsi" w:cstheme="minorBidi"/>
                <w:noProof/>
                <w:sz w:val="22"/>
              </w:rPr>
              <w:tab/>
            </w:r>
            <w:r w:rsidRPr="00101866">
              <w:rPr>
                <w:rStyle w:val="Hyperlink"/>
                <w:noProof/>
              </w:rPr>
              <w:t>LITERATURE REVIEW</w:t>
            </w:r>
            <w:r>
              <w:rPr>
                <w:noProof/>
                <w:webHidden/>
              </w:rPr>
              <w:tab/>
            </w:r>
            <w:r>
              <w:rPr>
                <w:noProof/>
                <w:webHidden/>
              </w:rPr>
              <w:fldChar w:fldCharType="begin"/>
            </w:r>
            <w:r>
              <w:rPr>
                <w:noProof/>
                <w:webHidden/>
              </w:rPr>
              <w:instrText xml:space="preserve"> PAGEREF _Toc119591061 \h </w:instrText>
            </w:r>
            <w:r>
              <w:rPr>
                <w:noProof/>
                <w:webHidden/>
              </w:rPr>
            </w:r>
          </w:ins>
          <w:r>
            <w:rPr>
              <w:noProof/>
              <w:webHidden/>
            </w:rPr>
            <w:fldChar w:fldCharType="separate"/>
          </w:r>
          <w:ins w:id="54" w:author="magdaline ndere" w:date="2022-11-17T15:23:00Z">
            <w:r>
              <w:rPr>
                <w:noProof/>
                <w:webHidden/>
              </w:rPr>
              <w:t>6</w:t>
            </w:r>
            <w:r>
              <w:rPr>
                <w:noProof/>
                <w:webHidden/>
              </w:rPr>
              <w:fldChar w:fldCharType="end"/>
            </w:r>
            <w:r w:rsidRPr="00101866">
              <w:rPr>
                <w:rStyle w:val="Hyperlink"/>
                <w:noProof/>
              </w:rPr>
              <w:fldChar w:fldCharType="end"/>
            </w:r>
          </w:ins>
        </w:p>
        <w:p w14:paraId="537D5AF7" w14:textId="7C860823" w:rsidR="00410857" w:rsidRDefault="00410857">
          <w:pPr>
            <w:pStyle w:val="TOC2"/>
            <w:rPr>
              <w:ins w:id="55" w:author="magdaline ndere" w:date="2022-11-17T15:23:00Z"/>
              <w:rFonts w:asciiTheme="minorHAnsi" w:eastAsiaTheme="minorEastAsia" w:hAnsiTheme="minorHAnsi" w:cstheme="minorBidi"/>
              <w:noProof/>
              <w:sz w:val="22"/>
            </w:rPr>
          </w:pPr>
          <w:ins w:id="5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rPr>
              <w:tab/>
            </w:r>
            <w:r w:rsidRPr="00101866">
              <w:rPr>
                <w:rStyle w:val="Hyperlink"/>
                <w:noProof/>
              </w:rPr>
              <w:t>INTRODUCTION</w:t>
            </w:r>
            <w:r>
              <w:rPr>
                <w:noProof/>
                <w:webHidden/>
              </w:rPr>
              <w:tab/>
            </w:r>
            <w:r>
              <w:rPr>
                <w:noProof/>
                <w:webHidden/>
              </w:rPr>
              <w:fldChar w:fldCharType="begin"/>
            </w:r>
            <w:r>
              <w:rPr>
                <w:noProof/>
                <w:webHidden/>
              </w:rPr>
              <w:instrText xml:space="preserve"> PAGEREF _Toc119591062 \h </w:instrText>
            </w:r>
            <w:r>
              <w:rPr>
                <w:noProof/>
                <w:webHidden/>
              </w:rPr>
            </w:r>
          </w:ins>
          <w:r>
            <w:rPr>
              <w:noProof/>
              <w:webHidden/>
            </w:rPr>
            <w:fldChar w:fldCharType="separate"/>
          </w:r>
          <w:ins w:id="57" w:author="magdaline ndere" w:date="2022-11-17T15:23:00Z">
            <w:r>
              <w:rPr>
                <w:noProof/>
                <w:webHidden/>
              </w:rPr>
              <w:t>6</w:t>
            </w:r>
            <w:r>
              <w:rPr>
                <w:noProof/>
                <w:webHidden/>
              </w:rPr>
              <w:fldChar w:fldCharType="end"/>
            </w:r>
            <w:r w:rsidRPr="00101866">
              <w:rPr>
                <w:rStyle w:val="Hyperlink"/>
                <w:noProof/>
              </w:rPr>
              <w:fldChar w:fldCharType="end"/>
            </w:r>
          </w:ins>
        </w:p>
        <w:p w14:paraId="0B178682" w14:textId="13DE083A" w:rsidR="00410857" w:rsidRDefault="00410857">
          <w:pPr>
            <w:pStyle w:val="TOC2"/>
            <w:rPr>
              <w:ins w:id="58" w:author="magdaline ndere" w:date="2022-11-17T15:23:00Z"/>
              <w:rFonts w:asciiTheme="minorHAnsi" w:eastAsiaTheme="minorEastAsia" w:hAnsiTheme="minorHAnsi" w:cstheme="minorBidi"/>
              <w:noProof/>
              <w:sz w:val="22"/>
            </w:rPr>
          </w:pPr>
          <w:ins w:id="5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rPr>
              <w:tab/>
            </w:r>
            <w:r w:rsidRPr="00101866">
              <w:rPr>
                <w:rStyle w:val="Hyperlink"/>
                <w:noProof/>
              </w:rPr>
              <w:t xml:space="preserve">WIRELESS TECHNOLOGIES </w:t>
            </w:r>
            <w:r>
              <w:rPr>
                <w:noProof/>
                <w:webHidden/>
              </w:rPr>
              <w:tab/>
            </w:r>
            <w:r>
              <w:rPr>
                <w:noProof/>
                <w:webHidden/>
              </w:rPr>
              <w:fldChar w:fldCharType="begin"/>
            </w:r>
            <w:r>
              <w:rPr>
                <w:noProof/>
                <w:webHidden/>
              </w:rPr>
              <w:instrText xml:space="preserve"> PAGEREF _Toc119591063 \h </w:instrText>
            </w:r>
            <w:r>
              <w:rPr>
                <w:noProof/>
                <w:webHidden/>
              </w:rPr>
            </w:r>
          </w:ins>
          <w:r>
            <w:rPr>
              <w:noProof/>
              <w:webHidden/>
            </w:rPr>
            <w:fldChar w:fldCharType="separate"/>
          </w:r>
          <w:ins w:id="60" w:author="magdaline ndere" w:date="2022-11-17T15:23:00Z">
            <w:r>
              <w:rPr>
                <w:noProof/>
                <w:webHidden/>
              </w:rPr>
              <w:t>6</w:t>
            </w:r>
            <w:r>
              <w:rPr>
                <w:noProof/>
                <w:webHidden/>
              </w:rPr>
              <w:fldChar w:fldCharType="end"/>
            </w:r>
            <w:r w:rsidRPr="00101866">
              <w:rPr>
                <w:rStyle w:val="Hyperlink"/>
                <w:noProof/>
              </w:rPr>
              <w:fldChar w:fldCharType="end"/>
            </w:r>
          </w:ins>
        </w:p>
        <w:p w14:paraId="208FD55D" w14:textId="6935B39D" w:rsidR="00410857" w:rsidRDefault="00410857" w:rsidP="00410857">
          <w:pPr>
            <w:pStyle w:val="TOC3"/>
            <w:rPr>
              <w:ins w:id="61" w:author="magdaline ndere" w:date="2022-11-17T15:23:00Z"/>
              <w:rFonts w:asciiTheme="minorHAnsi" w:eastAsiaTheme="minorEastAsia" w:hAnsiTheme="minorHAnsi" w:cstheme="minorBidi"/>
              <w:noProof/>
              <w:sz w:val="22"/>
            </w:rPr>
          </w:pPr>
          <w:ins w:id="6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2.2.1.</w:t>
            </w:r>
            <w:r>
              <w:rPr>
                <w:rFonts w:asciiTheme="minorHAnsi" w:eastAsiaTheme="minorEastAsia" w:hAnsiTheme="minorHAnsi" w:cstheme="minorBidi"/>
                <w:noProof/>
                <w:sz w:val="22"/>
              </w:rPr>
              <w:tab/>
            </w:r>
            <w:r w:rsidRPr="00101866">
              <w:rPr>
                <w:rStyle w:val="Hyperlink"/>
                <w:noProof/>
              </w:rPr>
              <w:t>Radio Frequency Transmission</w:t>
            </w:r>
            <w:r>
              <w:rPr>
                <w:noProof/>
                <w:webHidden/>
              </w:rPr>
              <w:tab/>
            </w:r>
            <w:r>
              <w:rPr>
                <w:noProof/>
                <w:webHidden/>
              </w:rPr>
              <w:fldChar w:fldCharType="begin"/>
            </w:r>
            <w:r>
              <w:rPr>
                <w:noProof/>
                <w:webHidden/>
              </w:rPr>
              <w:instrText xml:space="preserve"> PAGEREF _Toc119591064 \h </w:instrText>
            </w:r>
            <w:r>
              <w:rPr>
                <w:noProof/>
                <w:webHidden/>
              </w:rPr>
            </w:r>
          </w:ins>
          <w:r>
            <w:rPr>
              <w:noProof/>
              <w:webHidden/>
            </w:rPr>
            <w:fldChar w:fldCharType="separate"/>
          </w:r>
          <w:ins w:id="63" w:author="magdaline ndere" w:date="2022-11-17T15:23:00Z">
            <w:r>
              <w:rPr>
                <w:noProof/>
                <w:webHidden/>
              </w:rPr>
              <w:t>7</w:t>
            </w:r>
            <w:r>
              <w:rPr>
                <w:noProof/>
                <w:webHidden/>
              </w:rPr>
              <w:fldChar w:fldCharType="end"/>
            </w:r>
            <w:r w:rsidRPr="00101866">
              <w:rPr>
                <w:rStyle w:val="Hyperlink"/>
                <w:noProof/>
              </w:rPr>
              <w:fldChar w:fldCharType="end"/>
            </w:r>
          </w:ins>
        </w:p>
        <w:p w14:paraId="48F903BC" w14:textId="7D070AC7" w:rsidR="00410857" w:rsidRDefault="00410857" w:rsidP="00410857">
          <w:pPr>
            <w:pStyle w:val="TOC3"/>
            <w:rPr>
              <w:ins w:id="64" w:author="magdaline ndere" w:date="2022-11-17T15:23:00Z"/>
              <w:rFonts w:asciiTheme="minorHAnsi" w:eastAsiaTheme="minorEastAsia" w:hAnsiTheme="minorHAnsi" w:cstheme="minorBidi"/>
              <w:noProof/>
              <w:sz w:val="22"/>
            </w:rPr>
          </w:pPr>
          <w:ins w:id="6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2.2.2.</w:t>
            </w:r>
            <w:r>
              <w:rPr>
                <w:rFonts w:asciiTheme="minorHAnsi" w:eastAsiaTheme="minorEastAsia" w:hAnsiTheme="minorHAnsi" w:cstheme="minorBidi"/>
                <w:noProof/>
                <w:sz w:val="22"/>
              </w:rPr>
              <w:tab/>
            </w:r>
            <w:r w:rsidRPr="00101866">
              <w:rPr>
                <w:rStyle w:val="Hyperlink"/>
                <w:noProof/>
              </w:rPr>
              <w:t>Infrared Transmission</w:t>
            </w:r>
            <w:r>
              <w:rPr>
                <w:noProof/>
                <w:webHidden/>
              </w:rPr>
              <w:tab/>
            </w:r>
            <w:r>
              <w:rPr>
                <w:noProof/>
                <w:webHidden/>
              </w:rPr>
              <w:fldChar w:fldCharType="begin"/>
            </w:r>
            <w:r>
              <w:rPr>
                <w:noProof/>
                <w:webHidden/>
              </w:rPr>
              <w:instrText xml:space="preserve"> PAGEREF _Toc119591065 \h </w:instrText>
            </w:r>
            <w:r>
              <w:rPr>
                <w:noProof/>
                <w:webHidden/>
              </w:rPr>
            </w:r>
          </w:ins>
          <w:r>
            <w:rPr>
              <w:noProof/>
              <w:webHidden/>
            </w:rPr>
            <w:fldChar w:fldCharType="separate"/>
          </w:r>
          <w:ins w:id="66" w:author="magdaline ndere" w:date="2022-11-17T15:23:00Z">
            <w:r>
              <w:rPr>
                <w:noProof/>
                <w:webHidden/>
              </w:rPr>
              <w:t>7</w:t>
            </w:r>
            <w:r>
              <w:rPr>
                <w:noProof/>
                <w:webHidden/>
              </w:rPr>
              <w:fldChar w:fldCharType="end"/>
            </w:r>
            <w:r w:rsidRPr="00101866">
              <w:rPr>
                <w:rStyle w:val="Hyperlink"/>
                <w:noProof/>
              </w:rPr>
              <w:fldChar w:fldCharType="end"/>
            </w:r>
          </w:ins>
        </w:p>
        <w:p w14:paraId="141130EC" w14:textId="791C357A" w:rsidR="00410857" w:rsidRDefault="00410857" w:rsidP="00410857">
          <w:pPr>
            <w:pStyle w:val="TOC3"/>
            <w:rPr>
              <w:ins w:id="67" w:author="magdaline ndere" w:date="2022-11-17T15:23:00Z"/>
              <w:rFonts w:asciiTheme="minorHAnsi" w:eastAsiaTheme="minorEastAsia" w:hAnsiTheme="minorHAnsi" w:cstheme="minorBidi"/>
              <w:noProof/>
              <w:sz w:val="22"/>
            </w:rPr>
          </w:pPr>
          <w:ins w:id="6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2.2.3.</w:t>
            </w:r>
            <w:r>
              <w:rPr>
                <w:rFonts w:asciiTheme="minorHAnsi" w:eastAsiaTheme="minorEastAsia" w:hAnsiTheme="minorHAnsi" w:cstheme="minorBidi"/>
                <w:noProof/>
                <w:sz w:val="22"/>
              </w:rPr>
              <w:tab/>
            </w:r>
            <w:r w:rsidRPr="00101866">
              <w:rPr>
                <w:rStyle w:val="Hyperlink"/>
                <w:noProof/>
              </w:rPr>
              <w:t>Microwave Transmission</w:t>
            </w:r>
            <w:r>
              <w:rPr>
                <w:noProof/>
                <w:webHidden/>
              </w:rPr>
              <w:tab/>
            </w:r>
            <w:r>
              <w:rPr>
                <w:noProof/>
                <w:webHidden/>
              </w:rPr>
              <w:fldChar w:fldCharType="begin"/>
            </w:r>
            <w:r>
              <w:rPr>
                <w:noProof/>
                <w:webHidden/>
              </w:rPr>
              <w:instrText xml:space="preserve"> PAGEREF _Toc119591066 \h </w:instrText>
            </w:r>
            <w:r>
              <w:rPr>
                <w:noProof/>
                <w:webHidden/>
              </w:rPr>
            </w:r>
          </w:ins>
          <w:r>
            <w:rPr>
              <w:noProof/>
              <w:webHidden/>
            </w:rPr>
            <w:fldChar w:fldCharType="separate"/>
          </w:r>
          <w:ins w:id="69" w:author="magdaline ndere" w:date="2022-11-17T15:23:00Z">
            <w:r>
              <w:rPr>
                <w:noProof/>
                <w:webHidden/>
              </w:rPr>
              <w:t>8</w:t>
            </w:r>
            <w:r>
              <w:rPr>
                <w:noProof/>
                <w:webHidden/>
              </w:rPr>
              <w:fldChar w:fldCharType="end"/>
            </w:r>
            <w:r w:rsidRPr="00101866">
              <w:rPr>
                <w:rStyle w:val="Hyperlink"/>
                <w:noProof/>
              </w:rPr>
              <w:fldChar w:fldCharType="end"/>
            </w:r>
          </w:ins>
        </w:p>
        <w:p w14:paraId="728E773E" w14:textId="1F499617" w:rsidR="00410857" w:rsidRDefault="00410857" w:rsidP="00410857">
          <w:pPr>
            <w:pStyle w:val="TOC3"/>
            <w:rPr>
              <w:ins w:id="70" w:author="magdaline ndere" w:date="2022-11-17T15:23:00Z"/>
              <w:rFonts w:asciiTheme="minorHAnsi" w:eastAsiaTheme="minorEastAsia" w:hAnsiTheme="minorHAnsi" w:cstheme="minorBidi"/>
              <w:noProof/>
              <w:sz w:val="22"/>
            </w:rPr>
          </w:pPr>
          <w:ins w:id="7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2.2.4.</w:t>
            </w:r>
            <w:r>
              <w:rPr>
                <w:rFonts w:asciiTheme="minorHAnsi" w:eastAsiaTheme="minorEastAsia" w:hAnsiTheme="minorHAnsi" w:cstheme="minorBidi"/>
                <w:noProof/>
                <w:sz w:val="22"/>
              </w:rPr>
              <w:tab/>
            </w:r>
            <w:r w:rsidRPr="00101866">
              <w:rPr>
                <w:rStyle w:val="Hyperlink"/>
                <w:noProof/>
              </w:rPr>
              <w:t>Lightwave Transmission</w:t>
            </w:r>
            <w:r>
              <w:rPr>
                <w:noProof/>
                <w:webHidden/>
              </w:rPr>
              <w:tab/>
            </w:r>
            <w:r>
              <w:rPr>
                <w:noProof/>
                <w:webHidden/>
              </w:rPr>
              <w:fldChar w:fldCharType="begin"/>
            </w:r>
            <w:r>
              <w:rPr>
                <w:noProof/>
                <w:webHidden/>
              </w:rPr>
              <w:instrText xml:space="preserve"> PAGEREF _Toc119591067 \h </w:instrText>
            </w:r>
            <w:r>
              <w:rPr>
                <w:noProof/>
                <w:webHidden/>
              </w:rPr>
            </w:r>
          </w:ins>
          <w:r>
            <w:rPr>
              <w:noProof/>
              <w:webHidden/>
            </w:rPr>
            <w:fldChar w:fldCharType="separate"/>
          </w:r>
          <w:ins w:id="72" w:author="magdaline ndere" w:date="2022-11-17T15:23:00Z">
            <w:r>
              <w:rPr>
                <w:noProof/>
                <w:webHidden/>
              </w:rPr>
              <w:t>9</w:t>
            </w:r>
            <w:r>
              <w:rPr>
                <w:noProof/>
                <w:webHidden/>
              </w:rPr>
              <w:fldChar w:fldCharType="end"/>
            </w:r>
            <w:r w:rsidRPr="00101866">
              <w:rPr>
                <w:rStyle w:val="Hyperlink"/>
                <w:noProof/>
              </w:rPr>
              <w:fldChar w:fldCharType="end"/>
            </w:r>
          </w:ins>
        </w:p>
        <w:p w14:paraId="5E81777D" w14:textId="086E10B5" w:rsidR="00410857" w:rsidRDefault="00410857" w:rsidP="00410857">
          <w:pPr>
            <w:pStyle w:val="TOC3"/>
            <w:rPr>
              <w:ins w:id="73" w:author="magdaline ndere" w:date="2022-11-17T15:23:00Z"/>
              <w:rFonts w:asciiTheme="minorHAnsi" w:eastAsiaTheme="minorEastAsia" w:hAnsiTheme="minorHAnsi" w:cstheme="minorBidi"/>
              <w:noProof/>
              <w:sz w:val="22"/>
            </w:rPr>
          </w:pPr>
          <w:ins w:id="7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2.2.5.</w:t>
            </w:r>
            <w:r>
              <w:rPr>
                <w:rFonts w:asciiTheme="minorHAnsi" w:eastAsiaTheme="minorEastAsia" w:hAnsiTheme="minorHAnsi" w:cstheme="minorBidi"/>
                <w:noProof/>
                <w:sz w:val="22"/>
              </w:rPr>
              <w:tab/>
            </w:r>
            <w:r w:rsidRPr="00101866">
              <w:rPr>
                <w:rStyle w:val="Hyperlink"/>
                <w:noProof/>
              </w:rPr>
              <w:t>Radio</w:t>
            </w:r>
            <w:r>
              <w:rPr>
                <w:noProof/>
                <w:webHidden/>
              </w:rPr>
              <w:tab/>
            </w:r>
            <w:r>
              <w:rPr>
                <w:noProof/>
                <w:webHidden/>
              </w:rPr>
              <w:fldChar w:fldCharType="begin"/>
            </w:r>
            <w:r>
              <w:rPr>
                <w:noProof/>
                <w:webHidden/>
              </w:rPr>
              <w:instrText xml:space="preserve"> PAGEREF _Toc119591068 \h </w:instrText>
            </w:r>
            <w:r>
              <w:rPr>
                <w:noProof/>
                <w:webHidden/>
              </w:rPr>
            </w:r>
          </w:ins>
          <w:r>
            <w:rPr>
              <w:noProof/>
              <w:webHidden/>
            </w:rPr>
            <w:fldChar w:fldCharType="separate"/>
          </w:r>
          <w:ins w:id="75" w:author="magdaline ndere" w:date="2022-11-17T15:23:00Z">
            <w:r>
              <w:rPr>
                <w:noProof/>
                <w:webHidden/>
              </w:rPr>
              <w:t>10</w:t>
            </w:r>
            <w:r>
              <w:rPr>
                <w:noProof/>
                <w:webHidden/>
              </w:rPr>
              <w:fldChar w:fldCharType="end"/>
            </w:r>
            <w:r w:rsidRPr="00101866">
              <w:rPr>
                <w:rStyle w:val="Hyperlink"/>
                <w:noProof/>
              </w:rPr>
              <w:fldChar w:fldCharType="end"/>
            </w:r>
          </w:ins>
        </w:p>
        <w:p w14:paraId="27D1DAE4" w14:textId="78261320" w:rsidR="00410857" w:rsidRDefault="00410857" w:rsidP="00410857">
          <w:pPr>
            <w:pStyle w:val="TOC3"/>
            <w:rPr>
              <w:ins w:id="76" w:author="magdaline ndere" w:date="2022-11-17T15:23:00Z"/>
              <w:rFonts w:asciiTheme="minorHAnsi" w:eastAsiaTheme="minorEastAsia" w:hAnsiTheme="minorHAnsi" w:cstheme="minorBidi"/>
              <w:noProof/>
              <w:sz w:val="22"/>
            </w:rPr>
          </w:pPr>
          <w:ins w:id="7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"_Toc119591069"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2.2.6.</w:t>
            </w:r>
            <w:r>
              <w:rPr>
                <w:rFonts w:asciiTheme="minorHAnsi" w:eastAsiaTheme="minorEastAsia" w:hAnsiTheme="minorHAnsi" w:cstheme="minorBidi"/>
                <w:noProof/>
                <w:sz w:val="22"/>
              </w:rPr>
              <w:tab/>
            </w:r>
            <w:r w:rsidRPr="00101866">
              <w:rPr>
                <w:rStyle w:val="Hyperlink"/>
                <w:noProof/>
              </w:rPr>
              <w:t>Cellular</w:t>
            </w:r>
            <w:r>
              <w:rPr>
                <w:noProof/>
                <w:webHidden/>
              </w:rPr>
              <w:tab/>
            </w:r>
            <w:r>
              <w:rPr>
                <w:noProof/>
                <w:webHidden/>
              </w:rPr>
              <w:fldChar w:fldCharType="begin"/>
            </w:r>
            <w:r>
              <w:rPr>
                <w:noProof/>
                <w:webHidden/>
              </w:rPr>
              <w:instrText xml:space="preserve"> PAGEREF _Toc119591069 \h </w:instrText>
            </w:r>
            <w:r>
              <w:rPr>
                <w:noProof/>
                <w:webHidden/>
              </w:rPr>
            </w:r>
          </w:ins>
          <w:r>
            <w:rPr>
              <w:noProof/>
              <w:webHidden/>
            </w:rPr>
            <w:fldChar w:fldCharType="separate"/>
          </w:r>
          <w:ins w:id="78" w:author="magdaline ndere" w:date="2022-11-17T15:23:00Z">
            <w:r>
              <w:rPr>
                <w:noProof/>
                <w:webHidden/>
              </w:rPr>
              <w:t>10</w:t>
            </w:r>
            <w:r>
              <w:rPr>
                <w:noProof/>
                <w:webHidden/>
              </w:rPr>
              <w:fldChar w:fldCharType="end"/>
            </w:r>
            <w:r w:rsidRPr="00101866">
              <w:rPr>
                <w:rStyle w:val="Hyperlink"/>
                <w:noProof/>
              </w:rPr>
              <w:fldChar w:fldCharType="end"/>
            </w:r>
          </w:ins>
        </w:p>
        <w:p w14:paraId="38C7268F" w14:textId="0F289FE6" w:rsidR="00410857" w:rsidRDefault="00410857" w:rsidP="00410857">
          <w:pPr>
            <w:pStyle w:val="TOC3"/>
            <w:rPr>
              <w:ins w:id="79" w:author="magdaline ndere" w:date="2022-11-17T15:23:00Z"/>
              <w:rFonts w:asciiTheme="minorHAnsi" w:eastAsiaTheme="minorEastAsia" w:hAnsiTheme="minorHAnsi" w:cstheme="minorBidi"/>
              <w:noProof/>
              <w:sz w:val="22"/>
            </w:rPr>
          </w:pPr>
          <w:ins w:id="8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2.2.7.</w:t>
            </w:r>
            <w:r>
              <w:rPr>
                <w:rFonts w:asciiTheme="minorHAnsi" w:eastAsiaTheme="minorEastAsia" w:hAnsiTheme="minorHAnsi" w:cstheme="minorBidi"/>
                <w:noProof/>
                <w:sz w:val="22"/>
              </w:rPr>
              <w:tab/>
            </w:r>
            <w:r w:rsidRPr="00101866">
              <w:rPr>
                <w:rStyle w:val="Hyperlink"/>
                <w:noProof/>
              </w:rPr>
              <w:t>Satellite</w:t>
            </w:r>
            <w:r>
              <w:rPr>
                <w:noProof/>
                <w:webHidden/>
              </w:rPr>
              <w:tab/>
            </w:r>
            <w:r>
              <w:rPr>
                <w:noProof/>
                <w:webHidden/>
              </w:rPr>
              <w:fldChar w:fldCharType="begin"/>
            </w:r>
            <w:r>
              <w:rPr>
                <w:noProof/>
                <w:webHidden/>
              </w:rPr>
              <w:instrText xml:space="preserve"> PAGEREF _Toc119591070 \h </w:instrText>
            </w:r>
            <w:r>
              <w:rPr>
                <w:noProof/>
                <w:webHidden/>
              </w:rPr>
            </w:r>
          </w:ins>
          <w:r>
            <w:rPr>
              <w:noProof/>
              <w:webHidden/>
            </w:rPr>
            <w:fldChar w:fldCharType="separate"/>
          </w:r>
          <w:ins w:id="81" w:author="magdaline ndere" w:date="2022-11-17T15:23:00Z">
            <w:r>
              <w:rPr>
                <w:noProof/>
                <w:webHidden/>
              </w:rPr>
              <w:t>11</w:t>
            </w:r>
            <w:r>
              <w:rPr>
                <w:noProof/>
                <w:webHidden/>
              </w:rPr>
              <w:fldChar w:fldCharType="end"/>
            </w:r>
            <w:r w:rsidRPr="00101866">
              <w:rPr>
                <w:rStyle w:val="Hyperlink"/>
                <w:noProof/>
              </w:rPr>
              <w:fldChar w:fldCharType="end"/>
            </w:r>
          </w:ins>
        </w:p>
        <w:p w14:paraId="4B1F0B99" w14:textId="48AB8A01" w:rsidR="00410857" w:rsidRDefault="00410857" w:rsidP="00410857">
          <w:pPr>
            <w:pStyle w:val="TOC3"/>
            <w:rPr>
              <w:ins w:id="82" w:author="magdaline ndere" w:date="2022-11-17T15:23:00Z"/>
              <w:rFonts w:asciiTheme="minorHAnsi" w:eastAsiaTheme="minorEastAsia" w:hAnsiTheme="minorHAnsi" w:cstheme="minorBidi"/>
              <w:noProof/>
              <w:sz w:val="22"/>
            </w:rPr>
          </w:pPr>
          <w:ins w:id="8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2.2.8.</w:t>
            </w:r>
            <w:r>
              <w:rPr>
                <w:rFonts w:asciiTheme="minorHAnsi" w:eastAsiaTheme="minorEastAsia" w:hAnsiTheme="minorHAnsi" w:cstheme="minorBidi"/>
                <w:noProof/>
                <w:sz w:val="22"/>
              </w:rPr>
              <w:tab/>
            </w:r>
            <w:r w:rsidRPr="00101866">
              <w:rPr>
                <w:rStyle w:val="Hyperlink"/>
                <w:noProof/>
              </w:rPr>
              <w:t>Wi-Fi</w:t>
            </w:r>
            <w:r>
              <w:rPr>
                <w:noProof/>
                <w:webHidden/>
              </w:rPr>
              <w:tab/>
            </w:r>
            <w:r>
              <w:rPr>
                <w:noProof/>
                <w:webHidden/>
              </w:rPr>
              <w:fldChar w:fldCharType="begin"/>
            </w:r>
            <w:r>
              <w:rPr>
                <w:noProof/>
                <w:webHidden/>
              </w:rPr>
              <w:instrText xml:space="preserve"> PAGEREF _Toc119591071 \h </w:instrText>
            </w:r>
            <w:r>
              <w:rPr>
                <w:noProof/>
                <w:webHidden/>
              </w:rPr>
            </w:r>
          </w:ins>
          <w:r>
            <w:rPr>
              <w:noProof/>
              <w:webHidden/>
            </w:rPr>
            <w:fldChar w:fldCharType="separate"/>
          </w:r>
          <w:ins w:id="84" w:author="magdaline ndere" w:date="2022-11-17T15:23:00Z">
            <w:r>
              <w:rPr>
                <w:noProof/>
                <w:webHidden/>
              </w:rPr>
              <w:t>11</w:t>
            </w:r>
            <w:r>
              <w:rPr>
                <w:noProof/>
                <w:webHidden/>
              </w:rPr>
              <w:fldChar w:fldCharType="end"/>
            </w:r>
            <w:r w:rsidRPr="00101866">
              <w:rPr>
                <w:rStyle w:val="Hyperlink"/>
                <w:noProof/>
              </w:rPr>
              <w:fldChar w:fldCharType="end"/>
            </w:r>
          </w:ins>
        </w:p>
        <w:p w14:paraId="010CC9A6" w14:textId="6669532A" w:rsidR="00410857" w:rsidRDefault="00410857" w:rsidP="00410857">
          <w:pPr>
            <w:pStyle w:val="TOC3"/>
            <w:rPr>
              <w:ins w:id="85" w:author="magdaline ndere" w:date="2022-11-17T15:23:00Z"/>
              <w:rFonts w:asciiTheme="minorHAnsi" w:eastAsiaTheme="minorEastAsia" w:hAnsiTheme="minorHAnsi" w:cstheme="minorBidi"/>
              <w:noProof/>
              <w:sz w:val="22"/>
            </w:rPr>
          </w:pPr>
          <w:ins w:id="8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2.2.9.</w:t>
            </w:r>
            <w:r>
              <w:rPr>
                <w:rFonts w:asciiTheme="minorHAnsi" w:eastAsiaTheme="minorEastAsia" w:hAnsiTheme="minorHAnsi" w:cstheme="minorBidi"/>
                <w:noProof/>
                <w:sz w:val="22"/>
              </w:rPr>
              <w:tab/>
            </w:r>
            <w:r w:rsidRPr="00101866">
              <w:rPr>
                <w:rStyle w:val="Hyperlink"/>
                <w:noProof/>
              </w:rPr>
              <w:t>Bluetooth Technology</w:t>
            </w:r>
            <w:r>
              <w:rPr>
                <w:noProof/>
                <w:webHidden/>
              </w:rPr>
              <w:tab/>
            </w:r>
            <w:r>
              <w:rPr>
                <w:noProof/>
                <w:webHidden/>
              </w:rPr>
              <w:fldChar w:fldCharType="begin"/>
            </w:r>
            <w:r>
              <w:rPr>
                <w:noProof/>
                <w:webHidden/>
              </w:rPr>
              <w:instrText xml:space="preserve"> PAGEREF _Toc119591072 \h </w:instrText>
            </w:r>
            <w:r>
              <w:rPr>
                <w:noProof/>
                <w:webHidden/>
              </w:rPr>
            </w:r>
          </w:ins>
          <w:r>
            <w:rPr>
              <w:noProof/>
              <w:webHidden/>
            </w:rPr>
            <w:fldChar w:fldCharType="separate"/>
          </w:r>
          <w:ins w:id="87" w:author="magdaline ndere" w:date="2022-11-17T15:23:00Z">
            <w:r>
              <w:rPr>
                <w:noProof/>
                <w:webHidden/>
              </w:rPr>
              <w:t>13</w:t>
            </w:r>
            <w:r>
              <w:rPr>
                <w:noProof/>
                <w:webHidden/>
              </w:rPr>
              <w:fldChar w:fldCharType="end"/>
            </w:r>
            <w:r w:rsidRPr="00101866">
              <w:rPr>
                <w:rStyle w:val="Hyperlink"/>
                <w:noProof/>
              </w:rPr>
              <w:fldChar w:fldCharType="end"/>
            </w:r>
          </w:ins>
        </w:p>
        <w:p w14:paraId="62A08958" w14:textId="02EF0D32" w:rsidR="00410857" w:rsidRDefault="00410857" w:rsidP="00410857">
          <w:pPr>
            <w:pStyle w:val="TOC3"/>
            <w:rPr>
              <w:ins w:id="88" w:author="magdaline ndere" w:date="2022-11-17T15:23:00Z"/>
              <w:rFonts w:asciiTheme="minorHAnsi" w:eastAsiaTheme="minorEastAsia" w:hAnsiTheme="minorHAnsi" w:cstheme="minorBidi"/>
              <w:noProof/>
              <w:sz w:val="22"/>
            </w:rPr>
          </w:pPr>
          <w:ins w:id="8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2.2.10.</w:t>
            </w:r>
            <w:r>
              <w:rPr>
                <w:rFonts w:asciiTheme="minorHAnsi" w:eastAsiaTheme="minorEastAsia" w:hAnsiTheme="minorHAnsi" w:cstheme="minorBidi"/>
                <w:noProof/>
                <w:sz w:val="22"/>
              </w:rPr>
              <w:tab/>
            </w:r>
            <w:r w:rsidRPr="00101866">
              <w:rPr>
                <w:rStyle w:val="Hyperlink"/>
                <w:noProof/>
              </w:rPr>
              <w:t>ZigBee</w:t>
            </w:r>
            <w:r>
              <w:rPr>
                <w:noProof/>
                <w:webHidden/>
              </w:rPr>
              <w:tab/>
            </w:r>
            <w:r>
              <w:rPr>
                <w:noProof/>
                <w:webHidden/>
              </w:rPr>
              <w:fldChar w:fldCharType="begin"/>
            </w:r>
            <w:r>
              <w:rPr>
                <w:noProof/>
                <w:webHidden/>
              </w:rPr>
              <w:instrText xml:space="preserve"> PAGEREF _Toc119591073 \h </w:instrText>
            </w:r>
            <w:r>
              <w:rPr>
                <w:noProof/>
                <w:webHidden/>
              </w:rPr>
            </w:r>
          </w:ins>
          <w:r>
            <w:rPr>
              <w:noProof/>
              <w:webHidden/>
            </w:rPr>
            <w:fldChar w:fldCharType="separate"/>
          </w:r>
          <w:ins w:id="90" w:author="magdaline ndere" w:date="2022-11-17T15:23:00Z">
            <w:r>
              <w:rPr>
                <w:noProof/>
                <w:webHidden/>
              </w:rPr>
              <w:t>13</w:t>
            </w:r>
            <w:r>
              <w:rPr>
                <w:noProof/>
                <w:webHidden/>
              </w:rPr>
              <w:fldChar w:fldCharType="end"/>
            </w:r>
            <w:r w:rsidRPr="00101866">
              <w:rPr>
                <w:rStyle w:val="Hyperlink"/>
                <w:noProof/>
              </w:rPr>
              <w:fldChar w:fldCharType="end"/>
            </w:r>
          </w:ins>
        </w:p>
        <w:p w14:paraId="43C1DCF8" w14:textId="2149FF78" w:rsidR="00410857" w:rsidRDefault="00410857" w:rsidP="00410857">
          <w:pPr>
            <w:pStyle w:val="TOC3"/>
            <w:rPr>
              <w:ins w:id="91" w:author="magdaline ndere" w:date="2022-11-17T15:23:00Z"/>
              <w:rFonts w:asciiTheme="minorHAnsi" w:eastAsiaTheme="minorEastAsia" w:hAnsiTheme="minorHAnsi" w:cstheme="minorBidi"/>
              <w:noProof/>
              <w:sz w:val="22"/>
            </w:rPr>
          </w:pPr>
          <w:ins w:id="9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2.2.11.</w:t>
            </w:r>
            <w:r>
              <w:rPr>
                <w:rFonts w:asciiTheme="minorHAnsi" w:eastAsiaTheme="minorEastAsia" w:hAnsiTheme="minorHAnsi" w:cstheme="minorBidi"/>
                <w:noProof/>
                <w:sz w:val="22"/>
              </w:rPr>
              <w:tab/>
            </w:r>
            <w:r w:rsidRPr="00101866">
              <w:rPr>
                <w:rStyle w:val="Hyperlink"/>
                <w:noProof/>
              </w:rPr>
              <w:t>WiMAX</w:t>
            </w:r>
            <w:r>
              <w:rPr>
                <w:noProof/>
                <w:webHidden/>
              </w:rPr>
              <w:tab/>
            </w:r>
            <w:r>
              <w:rPr>
                <w:noProof/>
                <w:webHidden/>
              </w:rPr>
              <w:fldChar w:fldCharType="begin"/>
            </w:r>
            <w:r>
              <w:rPr>
                <w:noProof/>
                <w:webHidden/>
              </w:rPr>
              <w:instrText xml:space="preserve"> PAGEREF _Toc119591074 \h </w:instrText>
            </w:r>
            <w:r>
              <w:rPr>
                <w:noProof/>
                <w:webHidden/>
              </w:rPr>
            </w:r>
          </w:ins>
          <w:r>
            <w:rPr>
              <w:noProof/>
              <w:webHidden/>
            </w:rPr>
            <w:fldChar w:fldCharType="separate"/>
          </w:r>
          <w:ins w:id="93" w:author="magdaline ndere" w:date="2022-11-17T15:23:00Z">
            <w:r>
              <w:rPr>
                <w:noProof/>
                <w:webHidden/>
              </w:rPr>
              <w:t>14</w:t>
            </w:r>
            <w:r>
              <w:rPr>
                <w:noProof/>
                <w:webHidden/>
              </w:rPr>
              <w:fldChar w:fldCharType="end"/>
            </w:r>
            <w:r w:rsidRPr="00101866">
              <w:rPr>
                <w:rStyle w:val="Hyperlink"/>
                <w:noProof/>
              </w:rPr>
              <w:fldChar w:fldCharType="end"/>
            </w:r>
          </w:ins>
        </w:p>
        <w:p w14:paraId="7F46FFE4" w14:textId="4D21573C" w:rsidR="00410857" w:rsidRDefault="00410857">
          <w:pPr>
            <w:pStyle w:val="TOC2"/>
            <w:rPr>
              <w:ins w:id="94" w:author="magdaline ndere" w:date="2022-11-17T15:23:00Z"/>
              <w:rFonts w:asciiTheme="minorHAnsi" w:eastAsiaTheme="minorEastAsia" w:hAnsiTheme="minorHAnsi" w:cstheme="minorBidi"/>
              <w:noProof/>
              <w:sz w:val="22"/>
            </w:rPr>
          </w:pPr>
          <w:ins w:id="9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rPr>
              <w:tab/>
            </w:r>
            <w:r w:rsidRPr="00101866">
              <w:rPr>
                <w:rStyle w:val="Hyperlink"/>
                <w:noProof/>
              </w:rPr>
              <w:t>MICROCONTROLLERS</w:t>
            </w:r>
            <w:r>
              <w:rPr>
                <w:noProof/>
                <w:webHidden/>
              </w:rPr>
              <w:tab/>
            </w:r>
            <w:r>
              <w:rPr>
                <w:noProof/>
                <w:webHidden/>
              </w:rPr>
              <w:fldChar w:fldCharType="begin"/>
            </w:r>
            <w:r>
              <w:rPr>
                <w:noProof/>
                <w:webHidden/>
              </w:rPr>
              <w:instrText xml:space="preserve"> PAGEREF _Toc119591075 \h </w:instrText>
            </w:r>
            <w:r>
              <w:rPr>
                <w:noProof/>
                <w:webHidden/>
              </w:rPr>
            </w:r>
          </w:ins>
          <w:r>
            <w:rPr>
              <w:noProof/>
              <w:webHidden/>
            </w:rPr>
            <w:fldChar w:fldCharType="separate"/>
          </w:r>
          <w:ins w:id="96" w:author="magdaline ndere" w:date="2022-11-17T15:23:00Z">
            <w:r>
              <w:rPr>
                <w:noProof/>
                <w:webHidden/>
              </w:rPr>
              <w:t>15</w:t>
            </w:r>
            <w:r>
              <w:rPr>
                <w:noProof/>
                <w:webHidden/>
              </w:rPr>
              <w:fldChar w:fldCharType="end"/>
            </w:r>
            <w:r w:rsidRPr="00101866">
              <w:rPr>
                <w:rStyle w:val="Hyperlink"/>
                <w:noProof/>
              </w:rPr>
              <w:fldChar w:fldCharType="end"/>
            </w:r>
          </w:ins>
        </w:p>
        <w:p w14:paraId="61D3B9F3" w14:textId="417189E8" w:rsidR="00410857" w:rsidRDefault="00410857" w:rsidP="00410857">
          <w:pPr>
            <w:pStyle w:val="TOC3"/>
            <w:rPr>
              <w:ins w:id="97" w:author="magdaline ndere" w:date="2022-11-17T15:23:00Z"/>
              <w:rFonts w:asciiTheme="minorHAnsi" w:eastAsiaTheme="minorEastAsia" w:hAnsiTheme="minorHAnsi" w:cstheme="minorBidi"/>
              <w:noProof/>
              <w:sz w:val="22"/>
            </w:rPr>
          </w:pPr>
          <w:ins w:id="98" w:author="magdaline ndere" w:date="2022-11-17T15:23:00Z">
            <w:r w:rsidRPr="00101866">
              <w:rPr>
                <w:rStyle w:val="Hyperlink"/>
                <w:noProof/>
              </w:rPr>
              <w:lastRenderedPageBreak/>
              <w:fldChar w:fldCharType="begin"/>
            </w:r>
            <w:r w:rsidRPr="00101866">
              <w:rPr>
                <w:rStyle w:val="Hyperlink"/>
                <w:noProof/>
              </w:rPr>
              <w:instrText xml:space="preserve"> </w:instrText>
            </w:r>
            <w:r>
              <w:rPr>
                <w:noProof/>
              </w:rPr>
              <w:instrText>HYPERLINK \l "_Toc119591076"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2.3.1.</w:t>
            </w:r>
            <w:r>
              <w:rPr>
                <w:rFonts w:asciiTheme="minorHAnsi" w:eastAsiaTheme="minorEastAsia" w:hAnsiTheme="minorHAnsi" w:cstheme="minorBidi"/>
                <w:noProof/>
                <w:sz w:val="22"/>
              </w:rPr>
              <w:tab/>
            </w:r>
            <w:r w:rsidRPr="00101866">
              <w:rPr>
                <w:rStyle w:val="Hyperlink"/>
                <w:noProof/>
              </w:rPr>
              <w:t>Arduino Mega 2560</w:t>
            </w:r>
            <w:r>
              <w:rPr>
                <w:noProof/>
                <w:webHidden/>
              </w:rPr>
              <w:tab/>
            </w:r>
            <w:r>
              <w:rPr>
                <w:noProof/>
                <w:webHidden/>
              </w:rPr>
              <w:fldChar w:fldCharType="begin"/>
            </w:r>
            <w:r>
              <w:rPr>
                <w:noProof/>
                <w:webHidden/>
              </w:rPr>
              <w:instrText xml:space="preserve"> PAGEREF _Toc119591076 \h </w:instrText>
            </w:r>
            <w:r>
              <w:rPr>
                <w:noProof/>
                <w:webHidden/>
              </w:rPr>
            </w:r>
          </w:ins>
          <w:r>
            <w:rPr>
              <w:noProof/>
              <w:webHidden/>
            </w:rPr>
            <w:fldChar w:fldCharType="separate"/>
          </w:r>
          <w:ins w:id="99" w:author="magdaline ndere" w:date="2022-11-17T15:23:00Z">
            <w:r>
              <w:rPr>
                <w:noProof/>
                <w:webHidden/>
              </w:rPr>
              <w:t>15</w:t>
            </w:r>
            <w:r>
              <w:rPr>
                <w:noProof/>
                <w:webHidden/>
              </w:rPr>
              <w:fldChar w:fldCharType="end"/>
            </w:r>
            <w:r w:rsidRPr="00101866">
              <w:rPr>
                <w:rStyle w:val="Hyperlink"/>
                <w:noProof/>
              </w:rPr>
              <w:fldChar w:fldCharType="end"/>
            </w:r>
          </w:ins>
        </w:p>
        <w:p w14:paraId="12917D51" w14:textId="7D059264" w:rsidR="00410857" w:rsidRDefault="00410857" w:rsidP="00410857">
          <w:pPr>
            <w:pStyle w:val="TOC3"/>
            <w:rPr>
              <w:ins w:id="100" w:author="magdaline ndere" w:date="2022-11-17T15:23:00Z"/>
              <w:rFonts w:asciiTheme="minorHAnsi" w:eastAsiaTheme="minorEastAsia" w:hAnsiTheme="minorHAnsi" w:cstheme="minorBidi"/>
              <w:noProof/>
              <w:sz w:val="22"/>
            </w:rPr>
          </w:pPr>
          <w:ins w:id="10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2.3.2.</w:t>
            </w:r>
            <w:r>
              <w:rPr>
                <w:rFonts w:asciiTheme="minorHAnsi" w:eastAsiaTheme="minorEastAsia" w:hAnsiTheme="minorHAnsi" w:cstheme="minorBidi"/>
                <w:noProof/>
                <w:sz w:val="22"/>
              </w:rPr>
              <w:tab/>
            </w:r>
            <w:r w:rsidRPr="00101866">
              <w:rPr>
                <w:rStyle w:val="Hyperlink"/>
                <w:noProof/>
              </w:rPr>
              <w:t>Raspberry Pi Development Board</w:t>
            </w:r>
            <w:r>
              <w:rPr>
                <w:noProof/>
                <w:webHidden/>
              </w:rPr>
              <w:tab/>
            </w:r>
            <w:r>
              <w:rPr>
                <w:noProof/>
                <w:webHidden/>
              </w:rPr>
              <w:fldChar w:fldCharType="begin"/>
            </w:r>
            <w:r>
              <w:rPr>
                <w:noProof/>
                <w:webHidden/>
              </w:rPr>
              <w:instrText xml:space="preserve"> PAGEREF _Toc119591077 \h </w:instrText>
            </w:r>
            <w:r>
              <w:rPr>
                <w:noProof/>
                <w:webHidden/>
              </w:rPr>
            </w:r>
          </w:ins>
          <w:r>
            <w:rPr>
              <w:noProof/>
              <w:webHidden/>
            </w:rPr>
            <w:fldChar w:fldCharType="separate"/>
          </w:r>
          <w:ins w:id="102" w:author="magdaline ndere" w:date="2022-11-17T15:23:00Z">
            <w:r>
              <w:rPr>
                <w:noProof/>
                <w:webHidden/>
              </w:rPr>
              <w:t>16</w:t>
            </w:r>
            <w:r>
              <w:rPr>
                <w:noProof/>
                <w:webHidden/>
              </w:rPr>
              <w:fldChar w:fldCharType="end"/>
            </w:r>
            <w:r w:rsidRPr="00101866">
              <w:rPr>
                <w:rStyle w:val="Hyperlink"/>
                <w:noProof/>
              </w:rPr>
              <w:fldChar w:fldCharType="end"/>
            </w:r>
          </w:ins>
        </w:p>
        <w:p w14:paraId="72813E53" w14:textId="22A25E4D" w:rsidR="00410857" w:rsidRDefault="00410857" w:rsidP="00410857">
          <w:pPr>
            <w:pStyle w:val="TOC3"/>
            <w:rPr>
              <w:ins w:id="103" w:author="magdaline ndere" w:date="2022-11-17T15:23:00Z"/>
              <w:rFonts w:asciiTheme="minorHAnsi" w:eastAsiaTheme="minorEastAsia" w:hAnsiTheme="minorHAnsi" w:cstheme="minorBidi"/>
              <w:noProof/>
              <w:sz w:val="22"/>
            </w:rPr>
          </w:pPr>
          <w:ins w:id="10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2.3.3.</w:t>
            </w:r>
            <w:r>
              <w:rPr>
                <w:rFonts w:asciiTheme="minorHAnsi" w:eastAsiaTheme="minorEastAsia" w:hAnsiTheme="minorHAnsi" w:cstheme="minorBidi"/>
                <w:noProof/>
                <w:sz w:val="22"/>
              </w:rPr>
              <w:tab/>
            </w:r>
            <w:r w:rsidRPr="00101866">
              <w:rPr>
                <w:rStyle w:val="Hyperlink"/>
                <w:noProof/>
              </w:rPr>
              <w:t>The BeagleBone Black Development Board</w:t>
            </w:r>
            <w:r>
              <w:rPr>
                <w:noProof/>
                <w:webHidden/>
              </w:rPr>
              <w:tab/>
            </w:r>
            <w:r>
              <w:rPr>
                <w:noProof/>
                <w:webHidden/>
              </w:rPr>
              <w:fldChar w:fldCharType="begin"/>
            </w:r>
            <w:r>
              <w:rPr>
                <w:noProof/>
                <w:webHidden/>
              </w:rPr>
              <w:instrText xml:space="preserve"> PAGEREF _Toc119591078 \h </w:instrText>
            </w:r>
            <w:r>
              <w:rPr>
                <w:noProof/>
                <w:webHidden/>
              </w:rPr>
            </w:r>
          </w:ins>
          <w:r>
            <w:rPr>
              <w:noProof/>
              <w:webHidden/>
            </w:rPr>
            <w:fldChar w:fldCharType="separate"/>
          </w:r>
          <w:ins w:id="105" w:author="magdaline ndere" w:date="2022-11-17T15:23:00Z">
            <w:r>
              <w:rPr>
                <w:noProof/>
                <w:webHidden/>
              </w:rPr>
              <w:t>17</w:t>
            </w:r>
            <w:r>
              <w:rPr>
                <w:noProof/>
                <w:webHidden/>
              </w:rPr>
              <w:fldChar w:fldCharType="end"/>
            </w:r>
            <w:r w:rsidRPr="00101866">
              <w:rPr>
                <w:rStyle w:val="Hyperlink"/>
                <w:noProof/>
              </w:rPr>
              <w:fldChar w:fldCharType="end"/>
            </w:r>
          </w:ins>
        </w:p>
        <w:p w14:paraId="6340F54E" w14:textId="110F100F" w:rsidR="00410857" w:rsidRDefault="00410857" w:rsidP="00410857">
          <w:pPr>
            <w:pStyle w:val="TOC3"/>
            <w:rPr>
              <w:ins w:id="106" w:author="magdaline ndere" w:date="2022-11-17T15:23:00Z"/>
              <w:rFonts w:asciiTheme="minorHAnsi" w:eastAsiaTheme="minorEastAsia" w:hAnsiTheme="minorHAnsi" w:cstheme="minorBidi"/>
              <w:noProof/>
              <w:sz w:val="22"/>
            </w:rPr>
          </w:pPr>
          <w:ins w:id="10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"_Toc119591079"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2.3.4.</w:t>
            </w:r>
            <w:r>
              <w:rPr>
                <w:rFonts w:asciiTheme="minorHAnsi" w:eastAsiaTheme="minorEastAsia" w:hAnsiTheme="minorHAnsi" w:cstheme="minorBidi"/>
                <w:noProof/>
                <w:sz w:val="22"/>
              </w:rPr>
              <w:tab/>
            </w:r>
            <w:r w:rsidRPr="00101866">
              <w:rPr>
                <w:rStyle w:val="Hyperlink"/>
                <w:noProof/>
              </w:rPr>
              <w:t>AdaFruit Flora Development Board</w:t>
            </w:r>
            <w:r>
              <w:rPr>
                <w:noProof/>
                <w:webHidden/>
              </w:rPr>
              <w:tab/>
            </w:r>
            <w:r>
              <w:rPr>
                <w:noProof/>
                <w:webHidden/>
              </w:rPr>
              <w:fldChar w:fldCharType="begin"/>
            </w:r>
            <w:r>
              <w:rPr>
                <w:noProof/>
                <w:webHidden/>
              </w:rPr>
              <w:instrText xml:space="preserve"> PAGEREF _Toc119591079 \h </w:instrText>
            </w:r>
            <w:r>
              <w:rPr>
                <w:noProof/>
                <w:webHidden/>
              </w:rPr>
            </w:r>
          </w:ins>
          <w:r>
            <w:rPr>
              <w:noProof/>
              <w:webHidden/>
            </w:rPr>
            <w:fldChar w:fldCharType="separate"/>
          </w:r>
          <w:ins w:id="108" w:author="magdaline ndere" w:date="2022-11-17T15:23:00Z">
            <w:r>
              <w:rPr>
                <w:noProof/>
                <w:webHidden/>
              </w:rPr>
              <w:t>18</w:t>
            </w:r>
            <w:r>
              <w:rPr>
                <w:noProof/>
                <w:webHidden/>
              </w:rPr>
              <w:fldChar w:fldCharType="end"/>
            </w:r>
            <w:r w:rsidRPr="00101866">
              <w:rPr>
                <w:rStyle w:val="Hyperlink"/>
                <w:noProof/>
              </w:rPr>
              <w:fldChar w:fldCharType="end"/>
            </w:r>
          </w:ins>
        </w:p>
        <w:p w14:paraId="4E0F949E" w14:textId="3184BF4B" w:rsidR="00410857" w:rsidRDefault="00410857" w:rsidP="00410857">
          <w:pPr>
            <w:pStyle w:val="TOC3"/>
            <w:rPr>
              <w:ins w:id="109" w:author="magdaline ndere" w:date="2022-11-17T15:23:00Z"/>
              <w:rFonts w:asciiTheme="minorHAnsi" w:eastAsiaTheme="minorEastAsia" w:hAnsiTheme="minorHAnsi" w:cstheme="minorBidi"/>
              <w:noProof/>
              <w:sz w:val="22"/>
            </w:rPr>
          </w:pPr>
          <w:ins w:id="11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2.3.5.</w:t>
            </w:r>
            <w:r>
              <w:rPr>
                <w:rFonts w:asciiTheme="minorHAnsi" w:eastAsiaTheme="minorEastAsia" w:hAnsiTheme="minorHAnsi" w:cstheme="minorBidi"/>
                <w:noProof/>
                <w:sz w:val="22"/>
              </w:rPr>
              <w:tab/>
            </w:r>
            <w:r w:rsidRPr="00101866">
              <w:rPr>
                <w:rStyle w:val="Hyperlink"/>
                <w:noProof/>
              </w:rPr>
              <w:t>NodeMCU ESP8266 Based Development Board</w:t>
            </w:r>
            <w:r>
              <w:rPr>
                <w:noProof/>
                <w:webHidden/>
              </w:rPr>
              <w:tab/>
            </w:r>
            <w:r>
              <w:rPr>
                <w:noProof/>
                <w:webHidden/>
              </w:rPr>
              <w:fldChar w:fldCharType="begin"/>
            </w:r>
            <w:r>
              <w:rPr>
                <w:noProof/>
                <w:webHidden/>
              </w:rPr>
              <w:instrText xml:space="preserve"> PAGEREF _Toc119591080 \h </w:instrText>
            </w:r>
            <w:r>
              <w:rPr>
                <w:noProof/>
                <w:webHidden/>
              </w:rPr>
            </w:r>
          </w:ins>
          <w:r>
            <w:rPr>
              <w:noProof/>
              <w:webHidden/>
            </w:rPr>
            <w:fldChar w:fldCharType="separate"/>
          </w:r>
          <w:ins w:id="111" w:author="magdaline ndere" w:date="2022-11-17T15:23:00Z">
            <w:r>
              <w:rPr>
                <w:noProof/>
                <w:webHidden/>
              </w:rPr>
              <w:t>19</w:t>
            </w:r>
            <w:r>
              <w:rPr>
                <w:noProof/>
                <w:webHidden/>
              </w:rPr>
              <w:fldChar w:fldCharType="end"/>
            </w:r>
            <w:r w:rsidRPr="00101866">
              <w:rPr>
                <w:rStyle w:val="Hyperlink"/>
                <w:noProof/>
              </w:rPr>
              <w:fldChar w:fldCharType="end"/>
            </w:r>
          </w:ins>
        </w:p>
        <w:p w14:paraId="46C53EB9" w14:textId="59A6DBBB" w:rsidR="00410857" w:rsidRDefault="00410857" w:rsidP="00410857">
          <w:pPr>
            <w:pStyle w:val="TOC3"/>
            <w:rPr>
              <w:ins w:id="112" w:author="magdaline ndere" w:date="2022-11-17T15:23:00Z"/>
              <w:rFonts w:asciiTheme="minorHAnsi" w:eastAsiaTheme="minorEastAsia" w:hAnsiTheme="minorHAnsi" w:cstheme="minorBidi"/>
              <w:noProof/>
              <w:sz w:val="22"/>
            </w:rPr>
          </w:pPr>
          <w:ins w:id="11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2.3.6.</w:t>
            </w:r>
            <w:r>
              <w:rPr>
                <w:rFonts w:asciiTheme="minorHAnsi" w:eastAsiaTheme="minorEastAsia" w:hAnsiTheme="minorHAnsi" w:cstheme="minorBidi"/>
                <w:noProof/>
                <w:sz w:val="22"/>
              </w:rPr>
              <w:tab/>
            </w:r>
            <w:r w:rsidRPr="00101866">
              <w:rPr>
                <w:rStyle w:val="Hyperlink"/>
                <w:noProof/>
              </w:rPr>
              <w:t>Teensy 4.0</w:t>
            </w:r>
            <w:r>
              <w:rPr>
                <w:noProof/>
                <w:webHidden/>
              </w:rPr>
              <w:tab/>
            </w:r>
            <w:r>
              <w:rPr>
                <w:noProof/>
                <w:webHidden/>
              </w:rPr>
              <w:fldChar w:fldCharType="begin"/>
            </w:r>
            <w:r>
              <w:rPr>
                <w:noProof/>
                <w:webHidden/>
              </w:rPr>
              <w:instrText xml:space="preserve"> PAGEREF _Toc119591081 \h </w:instrText>
            </w:r>
            <w:r>
              <w:rPr>
                <w:noProof/>
                <w:webHidden/>
              </w:rPr>
            </w:r>
          </w:ins>
          <w:r>
            <w:rPr>
              <w:noProof/>
              <w:webHidden/>
            </w:rPr>
            <w:fldChar w:fldCharType="separate"/>
          </w:r>
          <w:ins w:id="114" w:author="magdaline ndere" w:date="2022-11-17T15:23:00Z">
            <w:r>
              <w:rPr>
                <w:noProof/>
                <w:webHidden/>
              </w:rPr>
              <w:t>20</w:t>
            </w:r>
            <w:r>
              <w:rPr>
                <w:noProof/>
                <w:webHidden/>
              </w:rPr>
              <w:fldChar w:fldCharType="end"/>
            </w:r>
            <w:r w:rsidRPr="00101866">
              <w:rPr>
                <w:rStyle w:val="Hyperlink"/>
                <w:noProof/>
              </w:rPr>
              <w:fldChar w:fldCharType="end"/>
            </w:r>
          </w:ins>
        </w:p>
        <w:p w14:paraId="18042A6F" w14:textId="293EFB57" w:rsidR="00410857" w:rsidRDefault="00410857" w:rsidP="00410857">
          <w:pPr>
            <w:pStyle w:val="TOC3"/>
            <w:rPr>
              <w:ins w:id="115" w:author="magdaline ndere" w:date="2022-11-17T15:23:00Z"/>
              <w:rFonts w:asciiTheme="minorHAnsi" w:eastAsiaTheme="minorEastAsia" w:hAnsiTheme="minorHAnsi" w:cstheme="minorBidi"/>
              <w:noProof/>
              <w:sz w:val="22"/>
            </w:rPr>
          </w:pPr>
          <w:ins w:id="11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2.3.7.</w:t>
            </w:r>
            <w:r>
              <w:rPr>
                <w:rFonts w:asciiTheme="minorHAnsi" w:eastAsiaTheme="minorEastAsia" w:hAnsiTheme="minorHAnsi" w:cstheme="minorBidi"/>
                <w:noProof/>
                <w:sz w:val="22"/>
              </w:rPr>
              <w:tab/>
            </w:r>
            <w:r w:rsidRPr="00101866">
              <w:rPr>
                <w:rStyle w:val="Hyperlink"/>
                <w:noProof/>
              </w:rPr>
              <w:t>The BBC micro: bit V2</w:t>
            </w:r>
            <w:r>
              <w:rPr>
                <w:noProof/>
                <w:webHidden/>
              </w:rPr>
              <w:tab/>
            </w:r>
            <w:r>
              <w:rPr>
                <w:noProof/>
                <w:webHidden/>
              </w:rPr>
              <w:fldChar w:fldCharType="begin"/>
            </w:r>
            <w:r>
              <w:rPr>
                <w:noProof/>
                <w:webHidden/>
              </w:rPr>
              <w:instrText xml:space="preserve"> PAGEREF _Toc119591082 \h </w:instrText>
            </w:r>
            <w:r>
              <w:rPr>
                <w:noProof/>
                <w:webHidden/>
              </w:rPr>
            </w:r>
          </w:ins>
          <w:r>
            <w:rPr>
              <w:noProof/>
              <w:webHidden/>
            </w:rPr>
            <w:fldChar w:fldCharType="separate"/>
          </w:r>
          <w:ins w:id="117" w:author="magdaline ndere" w:date="2022-11-17T15:23:00Z">
            <w:r>
              <w:rPr>
                <w:noProof/>
                <w:webHidden/>
              </w:rPr>
              <w:t>22</w:t>
            </w:r>
            <w:r>
              <w:rPr>
                <w:noProof/>
                <w:webHidden/>
              </w:rPr>
              <w:fldChar w:fldCharType="end"/>
            </w:r>
            <w:r w:rsidRPr="00101866">
              <w:rPr>
                <w:rStyle w:val="Hyperlink"/>
                <w:noProof/>
              </w:rPr>
              <w:fldChar w:fldCharType="end"/>
            </w:r>
          </w:ins>
        </w:p>
        <w:p w14:paraId="72DC9506" w14:textId="2EED5FD9" w:rsidR="00410857" w:rsidRDefault="00410857" w:rsidP="00410857">
          <w:pPr>
            <w:pStyle w:val="TOC3"/>
            <w:rPr>
              <w:ins w:id="118" w:author="magdaline ndere" w:date="2022-11-17T15:23:00Z"/>
              <w:rFonts w:asciiTheme="minorHAnsi" w:eastAsiaTheme="minorEastAsia" w:hAnsiTheme="minorHAnsi" w:cstheme="minorBidi"/>
              <w:noProof/>
              <w:sz w:val="22"/>
            </w:rPr>
          </w:pPr>
          <w:ins w:id="11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2.3.8.</w:t>
            </w:r>
            <w:r>
              <w:rPr>
                <w:rFonts w:asciiTheme="minorHAnsi" w:eastAsiaTheme="minorEastAsia" w:hAnsiTheme="minorHAnsi" w:cstheme="minorBidi"/>
                <w:noProof/>
                <w:sz w:val="22"/>
              </w:rPr>
              <w:tab/>
            </w:r>
            <w:r w:rsidRPr="00101866">
              <w:rPr>
                <w:rStyle w:val="Hyperlink"/>
                <w:noProof/>
              </w:rPr>
              <w:t>Intel Edison</w:t>
            </w:r>
            <w:r>
              <w:rPr>
                <w:noProof/>
                <w:webHidden/>
              </w:rPr>
              <w:tab/>
            </w:r>
            <w:r>
              <w:rPr>
                <w:noProof/>
                <w:webHidden/>
              </w:rPr>
              <w:fldChar w:fldCharType="begin"/>
            </w:r>
            <w:r>
              <w:rPr>
                <w:noProof/>
                <w:webHidden/>
              </w:rPr>
              <w:instrText xml:space="preserve"> PAGEREF _Toc119591083 \h </w:instrText>
            </w:r>
            <w:r>
              <w:rPr>
                <w:noProof/>
                <w:webHidden/>
              </w:rPr>
            </w:r>
          </w:ins>
          <w:r>
            <w:rPr>
              <w:noProof/>
              <w:webHidden/>
            </w:rPr>
            <w:fldChar w:fldCharType="separate"/>
          </w:r>
          <w:ins w:id="120" w:author="magdaline ndere" w:date="2022-11-17T15:23:00Z">
            <w:r>
              <w:rPr>
                <w:noProof/>
                <w:webHidden/>
              </w:rPr>
              <w:t>23</w:t>
            </w:r>
            <w:r>
              <w:rPr>
                <w:noProof/>
                <w:webHidden/>
              </w:rPr>
              <w:fldChar w:fldCharType="end"/>
            </w:r>
            <w:r w:rsidRPr="00101866">
              <w:rPr>
                <w:rStyle w:val="Hyperlink"/>
                <w:noProof/>
              </w:rPr>
              <w:fldChar w:fldCharType="end"/>
            </w:r>
          </w:ins>
        </w:p>
        <w:p w14:paraId="134E09EF" w14:textId="481E608A" w:rsidR="00410857" w:rsidRDefault="00410857" w:rsidP="00410857">
          <w:pPr>
            <w:pStyle w:val="TOC3"/>
            <w:rPr>
              <w:ins w:id="121" w:author="magdaline ndere" w:date="2022-11-17T15:23:00Z"/>
              <w:rFonts w:asciiTheme="minorHAnsi" w:eastAsiaTheme="minorEastAsia" w:hAnsiTheme="minorHAnsi" w:cstheme="minorBidi"/>
              <w:noProof/>
              <w:sz w:val="22"/>
            </w:rPr>
          </w:pPr>
          <w:ins w:id="12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2.3.9.</w:t>
            </w:r>
            <w:r>
              <w:rPr>
                <w:rFonts w:asciiTheme="minorHAnsi" w:eastAsiaTheme="minorEastAsia" w:hAnsiTheme="minorHAnsi" w:cstheme="minorBidi"/>
                <w:noProof/>
                <w:sz w:val="22"/>
              </w:rPr>
              <w:tab/>
            </w:r>
            <w:r w:rsidRPr="00101866">
              <w:rPr>
                <w:rStyle w:val="Hyperlink"/>
                <w:noProof/>
              </w:rPr>
              <w:t>STM32 32-bit Arm Cortex MCUs</w:t>
            </w:r>
            <w:r>
              <w:rPr>
                <w:noProof/>
                <w:webHidden/>
              </w:rPr>
              <w:tab/>
            </w:r>
            <w:r>
              <w:rPr>
                <w:noProof/>
                <w:webHidden/>
              </w:rPr>
              <w:fldChar w:fldCharType="begin"/>
            </w:r>
            <w:r>
              <w:rPr>
                <w:noProof/>
                <w:webHidden/>
              </w:rPr>
              <w:instrText xml:space="preserve"> PAGEREF _Toc119591084 \h </w:instrText>
            </w:r>
            <w:r>
              <w:rPr>
                <w:noProof/>
                <w:webHidden/>
              </w:rPr>
            </w:r>
          </w:ins>
          <w:r>
            <w:rPr>
              <w:noProof/>
              <w:webHidden/>
            </w:rPr>
            <w:fldChar w:fldCharType="separate"/>
          </w:r>
          <w:ins w:id="123" w:author="magdaline ndere" w:date="2022-11-17T15:23:00Z">
            <w:r>
              <w:rPr>
                <w:noProof/>
                <w:webHidden/>
              </w:rPr>
              <w:t>24</w:t>
            </w:r>
            <w:r>
              <w:rPr>
                <w:noProof/>
                <w:webHidden/>
              </w:rPr>
              <w:fldChar w:fldCharType="end"/>
            </w:r>
            <w:r w:rsidRPr="00101866">
              <w:rPr>
                <w:rStyle w:val="Hyperlink"/>
                <w:noProof/>
              </w:rPr>
              <w:fldChar w:fldCharType="end"/>
            </w:r>
          </w:ins>
        </w:p>
        <w:p w14:paraId="33DFC7F4" w14:textId="13E0BD73" w:rsidR="00410857" w:rsidRDefault="00410857" w:rsidP="00410857">
          <w:pPr>
            <w:pStyle w:val="TOC3"/>
            <w:rPr>
              <w:ins w:id="124" w:author="magdaline ndere" w:date="2022-11-17T15:23:00Z"/>
              <w:rFonts w:asciiTheme="minorHAnsi" w:eastAsiaTheme="minorEastAsia" w:hAnsiTheme="minorHAnsi" w:cstheme="minorBidi"/>
              <w:noProof/>
              <w:sz w:val="22"/>
            </w:rPr>
          </w:pPr>
          <w:ins w:id="12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2.3.10.</w:t>
            </w:r>
            <w:r>
              <w:rPr>
                <w:rFonts w:asciiTheme="minorHAnsi" w:eastAsiaTheme="minorEastAsia" w:hAnsiTheme="minorHAnsi" w:cstheme="minorBidi"/>
                <w:noProof/>
                <w:sz w:val="22"/>
              </w:rPr>
              <w:tab/>
            </w:r>
            <w:r w:rsidRPr="00101866">
              <w:rPr>
                <w:rStyle w:val="Hyperlink"/>
                <w:noProof/>
              </w:rPr>
              <w:t>ESP32 Microcontroller Board</w:t>
            </w:r>
            <w:r>
              <w:rPr>
                <w:noProof/>
                <w:webHidden/>
              </w:rPr>
              <w:tab/>
            </w:r>
            <w:r>
              <w:rPr>
                <w:noProof/>
                <w:webHidden/>
              </w:rPr>
              <w:fldChar w:fldCharType="begin"/>
            </w:r>
            <w:r>
              <w:rPr>
                <w:noProof/>
                <w:webHidden/>
              </w:rPr>
              <w:instrText xml:space="preserve"> PAGEREF _Toc119591085 \h </w:instrText>
            </w:r>
            <w:r>
              <w:rPr>
                <w:noProof/>
                <w:webHidden/>
              </w:rPr>
            </w:r>
          </w:ins>
          <w:r>
            <w:rPr>
              <w:noProof/>
              <w:webHidden/>
            </w:rPr>
            <w:fldChar w:fldCharType="separate"/>
          </w:r>
          <w:ins w:id="126" w:author="magdaline ndere" w:date="2022-11-17T15:23:00Z">
            <w:r>
              <w:rPr>
                <w:noProof/>
                <w:webHidden/>
              </w:rPr>
              <w:t>25</w:t>
            </w:r>
            <w:r>
              <w:rPr>
                <w:noProof/>
                <w:webHidden/>
              </w:rPr>
              <w:fldChar w:fldCharType="end"/>
            </w:r>
            <w:r w:rsidRPr="00101866">
              <w:rPr>
                <w:rStyle w:val="Hyperlink"/>
                <w:noProof/>
              </w:rPr>
              <w:fldChar w:fldCharType="end"/>
            </w:r>
          </w:ins>
        </w:p>
        <w:p w14:paraId="2B06A2F9" w14:textId="2C2DED44" w:rsidR="00410857" w:rsidRDefault="00410857">
          <w:pPr>
            <w:pStyle w:val="TOC2"/>
            <w:rPr>
              <w:ins w:id="127" w:author="magdaline ndere" w:date="2022-11-17T15:23:00Z"/>
              <w:rFonts w:asciiTheme="minorHAnsi" w:eastAsiaTheme="minorEastAsia" w:hAnsiTheme="minorHAnsi" w:cstheme="minorBidi"/>
              <w:noProof/>
              <w:sz w:val="22"/>
            </w:rPr>
          </w:pPr>
          <w:ins w:id="12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rPr>
              <w:tab/>
            </w:r>
            <w:r w:rsidRPr="00101866">
              <w:rPr>
                <w:rStyle w:val="Hyperlink"/>
                <w:noProof/>
              </w:rPr>
              <w:t>SENSORS</w:t>
            </w:r>
            <w:r>
              <w:rPr>
                <w:noProof/>
                <w:webHidden/>
              </w:rPr>
              <w:tab/>
            </w:r>
            <w:r>
              <w:rPr>
                <w:noProof/>
                <w:webHidden/>
              </w:rPr>
              <w:fldChar w:fldCharType="begin"/>
            </w:r>
            <w:r>
              <w:rPr>
                <w:noProof/>
                <w:webHidden/>
              </w:rPr>
              <w:instrText xml:space="preserve"> PAGEREF _Toc119591086 \h </w:instrText>
            </w:r>
            <w:r>
              <w:rPr>
                <w:noProof/>
                <w:webHidden/>
              </w:rPr>
            </w:r>
          </w:ins>
          <w:r>
            <w:rPr>
              <w:noProof/>
              <w:webHidden/>
            </w:rPr>
            <w:fldChar w:fldCharType="separate"/>
          </w:r>
          <w:ins w:id="129" w:author="magdaline ndere" w:date="2022-11-17T15:23:00Z">
            <w:r>
              <w:rPr>
                <w:noProof/>
                <w:webHidden/>
              </w:rPr>
              <w:t>26</w:t>
            </w:r>
            <w:r>
              <w:rPr>
                <w:noProof/>
                <w:webHidden/>
              </w:rPr>
              <w:fldChar w:fldCharType="end"/>
            </w:r>
            <w:r w:rsidRPr="00101866">
              <w:rPr>
                <w:rStyle w:val="Hyperlink"/>
                <w:noProof/>
              </w:rPr>
              <w:fldChar w:fldCharType="end"/>
            </w:r>
          </w:ins>
        </w:p>
        <w:p w14:paraId="38A7014D" w14:textId="6EF642B8" w:rsidR="00410857" w:rsidRDefault="00410857" w:rsidP="00410857">
          <w:pPr>
            <w:pStyle w:val="TOC3"/>
            <w:rPr>
              <w:ins w:id="130" w:author="magdaline ndere" w:date="2022-11-17T15:23:00Z"/>
              <w:rFonts w:asciiTheme="minorHAnsi" w:eastAsiaTheme="minorEastAsia" w:hAnsiTheme="minorHAnsi" w:cstheme="minorBidi"/>
              <w:noProof/>
              <w:sz w:val="22"/>
            </w:rPr>
          </w:pPr>
          <w:ins w:id="13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2.4.1.</w:t>
            </w:r>
            <w:r>
              <w:rPr>
                <w:rFonts w:asciiTheme="minorHAnsi" w:eastAsiaTheme="minorEastAsia" w:hAnsiTheme="minorHAnsi" w:cstheme="minorBidi"/>
                <w:noProof/>
                <w:sz w:val="22"/>
              </w:rPr>
              <w:tab/>
            </w:r>
            <w:r w:rsidRPr="00101866">
              <w:rPr>
                <w:rStyle w:val="Hyperlink"/>
                <w:noProof/>
              </w:rPr>
              <w:t>Heartbeat Sensor</w:t>
            </w:r>
            <w:r>
              <w:rPr>
                <w:noProof/>
                <w:webHidden/>
              </w:rPr>
              <w:tab/>
            </w:r>
            <w:r>
              <w:rPr>
                <w:noProof/>
                <w:webHidden/>
              </w:rPr>
              <w:fldChar w:fldCharType="begin"/>
            </w:r>
            <w:r>
              <w:rPr>
                <w:noProof/>
                <w:webHidden/>
              </w:rPr>
              <w:instrText xml:space="preserve"> PAGEREF _Toc119591087 \h </w:instrText>
            </w:r>
            <w:r>
              <w:rPr>
                <w:noProof/>
                <w:webHidden/>
              </w:rPr>
            </w:r>
          </w:ins>
          <w:r>
            <w:rPr>
              <w:noProof/>
              <w:webHidden/>
            </w:rPr>
            <w:fldChar w:fldCharType="separate"/>
          </w:r>
          <w:ins w:id="132" w:author="magdaline ndere" w:date="2022-11-17T15:23:00Z">
            <w:r>
              <w:rPr>
                <w:noProof/>
                <w:webHidden/>
              </w:rPr>
              <w:t>26</w:t>
            </w:r>
            <w:r>
              <w:rPr>
                <w:noProof/>
                <w:webHidden/>
              </w:rPr>
              <w:fldChar w:fldCharType="end"/>
            </w:r>
            <w:r w:rsidRPr="00101866">
              <w:rPr>
                <w:rStyle w:val="Hyperlink"/>
                <w:noProof/>
              </w:rPr>
              <w:fldChar w:fldCharType="end"/>
            </w:r>
          </w:ins>
        </w:p>
        <w:p w14:paraId="14D67CEC" w14:textId="7ED70A38" w:rsidR="00410857" w:rsidRDefault="00410857" w:rsidP="00410857">
          <w:pPr>
            <w:pStyle w:val="TOC3"/>
            <w:rPr>
              <w:ins w:id="133" w:author="magdaline ndere" w:date="2022-11-17T15:23:00Z"/>
              <w:rFonts w:asciiTheme="minorHAnsi" w:eastAsiaTheme="minorEastAsia" w:hAnsiTheme="minorHAnsi" w:cstheme="minorBidi"/>
              <w:noProof/>
              <w:sz w:val="22"/>
            </w:rPr>
          </w:pPr>
          <w:ins w:id="13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"_Toc119591089"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2.4.2.</w:t>
            </w:r>
            <w:r>
              <w:rPr>
                <w:rFonts w:asciiTheme="minorHAnsi" w:eastAsiaTheme="minorEastAsia" w:hAnsiTheme="minorHAnsi" w:cstheme="minorBidi"/>
                <w:noProof/>
                <w:sz w:val="22"/>
              </w:rPr>
              <w:tab/>
            </w:r>
            <w:r w:rsidRPr="00101866">
              <w:rPr>
                <w:rStyle w:val="Hyperlink"/>
                <w:noProof/>
              </w:rPr>
              <w:t>Temperature sensor</w:t>
            </w:r>
            <w:r>
              <w:rPr>
                <w:noProof/>
                <w:webHidden/>
              </w:rPr>
              <w:tab/>
            </w:r>
            <w:r>
              <w:rPr>
                <w:noProof/>
                <w:webHidden/>
              </w:rPr>
              <w:fldChar w:fldCharType="begin"/>
            </w:r>
            <w:r>
              <w:rPr>
                <w:noProof/>
                <w:webHidden/>
              </w:rPr>
              <w:instrText xml:space="preserve"> PAGEREF _Toc119591089 \h </w:instrText>
            </w:r>
            <w:r>
              <w:rPr>
                <w:noProof/>
                <w:webHidden/>
              </w:rPr>
            </w:r>
          </w:ins>
          <w:r>
            <w:rPr>
              <w:noProof/>
              <w:webHidden/>
            </w:rPr>
            <w:fldChar w:fldCharType="separate"/>
          </w:r>
          <w:ins w:id="135" w:author="magdaline ndere" w:date="2022-11-17T15:23:00Z">
            <w:r>
              <w:rPr>
                <w:noProof/>
                <w:webHidden/>
              </w:rPr>
              <w:t>28</w:t>
            </w:r>
            <w:r>
              <w:rPr>
                <w:noProof/>
                <w:webHidden/>
              </w:rPr>
              <w:fldChar w:fldCharType="end"/>
            </w:r>
            <w:r w:rsidRPr="00101866">
              <w:rPr>
                <w:rStyle w:val="Hyperlink"/>
                <w:noProof/>
              </w:rPr>
              <w:fldChar w:fldCharType="end"/>
            </w:r>
          </w:ins>
        </w:p>
        <w:p w14:paraId="59CA9DDB" w14:textId="417ED187" w:rsidR="00410857" w:rsidRDefault="00410857" w:rsidP="00410857">
          <w:pPr>
            <w:pStyle w:val="TOC3"/>
            <w:rPr>
              <w:ins w:id="136" w:author="magdaline ndere" w:date="2022-11-17T15:23:00Z"/>
              <w:rFonts w:asciiTheme="minorHAnsi" w:eastAsiaTheme="minorEastAsia" w:hAnsiTheme="minorHAnsi" w:cstheme="minorBidi"/>
              <w:noProof/>
              <w:sz w:val="22"/>
            </w:rPr>
          </w:pPr>
          <w:ins w:id="13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2.4.3.</w:t>
            </w:r>
            <w:r>
              <w:rPr>
                <w:rFonts w:asciiTheme="minorHAnsi" w:eastAsiaTheme="minorEastAsia" w:hAnsiTheme="minorHAnsi" w:cstheme="minorBidi"/>
                <w:noProof/>
                <w:sz w:val="22"/>
              </w:rPr>
              <w:tab/>
            </w:r>
            <w:r w:rsidRPr="00101866">
              <w:rPr>
                <w:rStyle w:val="Hyperlink"/>
                <w:noProof/>
              </w:rPr>
              <w:t>Accelerometer and Gyroscope Sensor</w:t>
            </w:r>
            <w:r>
              <w:rPr>
                <w:noProof/>
                <w:webHidden/>
              </w:rPr>
              <w:tab/>
            </w:r>
            <w:r>
              <w:rPr>
                <w:noProof/>
                <w:webHidden/>
              </w:rPr>
              <w:fldChar w:fldCharType="begin"/>
            </w:r>
            <w:r>
              <w:rPr>
                <w:noProof/>
                <w:webHidden/>
              </w:rPr>
              <w:instrText xml:space="preserve"> PAGEREF _Toc119591091 \h </w:instrText>
            </w:r>
            <w:r>
              <w:rPr>
                <w:noProof/>
                <w:webHidden/>
              </w:rPr>
            </w:r>
          </w:ins>
          <w:r>
            <w:rPr>
              <w:noProof/>
              <w:webHidden/>
            </w:rPr>
            <w:fldChar w:fldCharType="separate"/>
          </w:r>
          <w:ins w:id="138" w:author="magdaline ndere" w:date="2022-11-17T15:23:00Z">
            <w:r>
              <w:rPr>
                <w:noProof/>
                <w:webHidden/>
              </w:rPr>
              <w:t>30</w:t>
            </w:r>
            <w:r>
              <w:rPr>
                <w:noProof/>
                <w:webHidden/>
              </w:rPr>
              <w:fldChar w:fldCharType="end"/>
            </w:r>
            <w:r w:rsidRPr="00101866">
              <w:rPr>
                <w:rStyle w:val="Hyperlink"/>
                <w:noProof/>
              </w:rPr>
              <w:fldChar w:fldCharType="end"/>
            </w:r>
          </w:ins>
        </w:p>
        <w:p w14:paraId="7B2A7DB0" w14:textId="4A7FFF76" w:rsidR="00410857" w:rsidRDefault="00410857" w:rsidP="00410857">
          <w:pPr>
            <w:pStyle w:val="TOC3"/>
            <w:rPr>
              <w:ins w:id="139" w:author="magdaline ndere" w:date="2022-11-17T15:23:00Z"/>
              <w:rFonts w:asciiTheme="minorHAnsi" w:eastAsiaTheme="minorEastAsia" w:hAnsiTheme="minorHAnsi" w:cstheme="minorBidi"/>
              <w:noProof/>
              <w:sz w:val="22"/>
            </w:rPr>
          </w:pPr>
          <w:ins w:id="14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2.4.4.</w:t>
            </w:r>
            <w:r>
              <w:rPr>
                <w:rFonts w:asciiTheme="minorHAnsi" w:eastAsiaTheme="minorEastAsia" w:hAnsiTheme="minorHAnsi" w:cstheme="minorBidi"/>
                <w:noProof/>
                <w:sz w:val="22"/>
              </w:rPr>
              <w:tab/>
            </w:r>
            <w:r w:rsidRPr="00101866">
              <w:rPr>
                <w:rStyle w:val="Hyperlink"/>
                <w:noProof/>
              </w:rPr>
              <w:t>GPS Module</w:t>
            </w:r>
            <w:r>
              <w:rPr>
                <w:noProof/>
                <w:webHidden/>
              </w:rPr>
              <w:tab/>
            </w:r>
            <w:r>
              <w:rPr>
                <w:noProof/>
                <w:webHidden/>
              </w:rPr>
              <w:fldChar w:fldCharType="begin"/>
            </w:r>
            <w:r>
              <w:rPr>
                <w:noProof/>
                <w:webHidden/>
              </w:rPr>
              <w:instrText xml:space="preserve"> PAGEREF _Toc119591093 \h </w:instrText>
            </w:r>
            <w:r>
              <w:rPr>
                <w:noProof/>
                <w:webHidden/>
              </w:rPr>
            </w:r>
          </w:ins>
          <w:r>
            <w:rPr>
              <w:noProof/>
              <w:webHidden/>
            </w:rPr>
            <w:fldChar w:fldCharType="separate"/>
          </w:r>
          <w:ins w:id="141" w:author="magdaline ndere" w:date="2022-11-17T15:23:00Z">
            <w:r>
              <w:rPr>
                <w:noProof/>
                <w:webHidden/>
              </w:rPr>
              <w:t>33</w:t>
            </w:r>
            <w:r>
              <w:rPr>
                <w:noProof/>
                <w:webHidden/>
              </w:rPr>
              <w:fldChar w:fldCharType="end"/>
            </w:r>
            <w:r w:rsidRPr="00101866">
              <w:rPr>
                <w:rStyle w:val="Hyperlink"/>
                <w:noProof/>
              </w:rPr>
              <w:fldChar w:fldCharType="end"/>
            </w:r>
          </w:ins>
        </w:p>
        <w:p w14:paraId="2702F34B" w14:textId="136BF52E" w:rsidR="00410857" w:rsidRDefault="00410857" w:rsidP="00410857">
          <w:pPr>
            <w:pStyle w:val="TOC3"/>
            <w:rPr>
              <w:ins w:id="142" w:author="magdaline ndere" w:date="2022-11-17T15:23:00Z"/>
              <w:rFonts w:asciiTheme="minorHAnsi" w:eastAsiaTheme="minorEastAsia" w:hAnsiTheme="minorHAnsi" w:cstheme="minorBidi"/>
              <w:noProof/>
              <w:sz w:val="22"/>
            </w:rPr>
          </w:pPr>
          <w:ins w:id="14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2.4.5.</w:t>
            </w:r>
            <w:r>
              <w:rPr>
                <w:rFonts w:asciiTheme="minorHAnsi" w:eastAsiaTheme="minorEastAsia" w:hAnsiTheme="minorHAnsi" w:cstheme="minorBidi"/>
                <w:noProof/>
                <w:sz w:val="22"/>
              </w:rPr>
              <w:tab/>
            </w:r>
            <w:r w:rsidRPr="00101866">
              <w:rPr>
                <w:rStyle w:val="Hyperlink"/>
                <w:noProof/>
              </w:rPr>
              <w:t>GSM/GPRS Module</w:t>
            </w:r>
            <w:r>
              <w:rPr>
                <w:noProof/>
                <w:webHidden/>
              </w:rPr>
              <w:tab/>
            </w:r>
            <w:r>
              <w:rPr>
                <w:noProof/>
                <w:webHidden/>
              </w:rPr>
              <w:fldChar w:fldCharType="begin"/>
            </w:r>
            <w:r>
              <w:rPr>
                <w:noProof/>
                <w:webHidden/>
              </w:rPr>
              <w:instrText xml:space="preserve"> PAGEREF _Toc119591095 \h </w:instrText>
            </w:r>
            <w:r>
              <w:rPr>
                <w:noProof/>
                <w:webHidden/>
              </w:rPr>
            </w:r>
          </w:ins>
          <w:r>
            <w:rPr>
              <w:noProof/>
              <w:webHidden/>
            </w:rPr>
            <w:fldChar w:fldCharType="separate"/>
          </w:r>
          <w:ins w:id="144" w:author="magdaline ndere" w:date="2022-11-17T15:23:00Z">
            <w:r>
              <w:rPr>
                <w:noProof/>
                <w:webHidden/>
              </w:rPr>
              <w:t>34</w:t>
            </w:r>
            <w:r>
              <w:rPr>
                <w:noProof/>
                <w:webHidden/>
              </w:rPr>
              <w:fldChar w:fldCharType="end"/>
            </w:r>
            <w:r w:rsidRPr="00101866">
              <w:rPr>
                <w:rStyle w:val="Hyperlink"/>
                <w:noProof/>
              </w:rPr>
              <w:fldChar w:fldCharType="end"/>
            </w:r>
          </w:ins>
        </w:p>
        <w:p w14:paraId="1CA86094" w14:textId="3E0ACBA6" w:rsidR="00410857" w:rsidRDefault="00410857" w:rsidP="00410857">
          <w:pPr>
            <w:pStyle w:val="TOC3"/>
            <w:rPr>
              <w:ins w:id="145" w:author="magdaline ndere" w:date="2022-11-17T15:23:00Z"/>
              <w:rFonts w:asciiTheme="minorHAnsi" w:eastAsiaTheme="minorEastAsia" w:hAnsiTheme="minorHAnsi" w:cstheme="minorBidi"/>
              <w:noProof/>
              <w:sz w:val="22"/>
            </w:rPr>
          </w:pPr>
          <w:ins w:id="14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2.4.6.</w:t>
            </w:r>
            <w:r>
              <w:rPr>
                <w:rFonts w:asciiTheme="minorHAnsi" w:eastAsiaTheme="minorEastAsia" w:hAnsiTheme="minorHAnsi" w:cstheme="minorBidi"/>
                <w:noProof/>
                <w:sz w:val="22"/>
              </w:rPr>
              <w:tab/>
            </w:r>
            <w:r w:rsidRPr="00101866">
              <w:rPr>
                <w:rStyle w:val="Hyperlink"/>
                <w:noProof/>
              </w:rPr>
              <w:t>Force Sensor (FSR)</w:t>
            </w:r>
            <w:r>
              <w:rPr>
                <w:noProof/>
                <w:webHidden/>
              </w:rPr>
              <w:tab/>
            </w:r>
            <w:r>
              <w:rPr>
                <w:noProof/>
                <w:webHidden/>
              </w:rPr>
              <w:fldChar w:fldCharType="begin"/>
            </w:r>
            <w:r>
              <w:rPr>
                <w:noProof/>
                <w:webHidden/>
              </w:rPr>
              <w:instrText xml:space="preserve"> PAGEREF _Toc119591097 \h </w:instrText>
            </w:r>
            <w:r>
              <w:rPr>
                <w:noProof/>
                <w:webHidden/>
              </w:rPr>
            </w:r>
          </w:ins>
          <w:r>
            <w:rPr>
              <w:noProof/>
              <w:webHidden/>
            </w:rPr>
            <w:fldChar w:fldCharType="separate"/>
          </w:r>
          <w:ins w:id="147" w:author="magdaline ndere" w:date="2022-11-17T15:23:00Z">
            <w:r>
              <w:rPr>
                <w:noProof/>
                <w:webHidden/>
              </w:rPr>
              <w:t>36</w:t>
            </w:r>
            <w:r>
              <w:rPr>
                <w:noProof/>
                <w:webHidden/>
              </w:rPr>
              <w:fldChar w:fldCharType="end"/>
            </w:r>
            <w:r w:rsidRPr="00101866">
              <w:rPr>
                <w:rStyle w:val="Hyperlink"/>
                <w:noProof/>
              </w:rPr>
              <w:fldChar w:fldCharType="end"/>
            </w:r>
          </w:ins>
        </w:p>
        <w:p w14:paraId="028DD7A6" w14:textId="36E2466C" w:rsidR="00410857" w:rsidRDefault="00410857">
          <w:pPr>
            <w:pStyle w:val="TOC2"/>
            <w:rPr>
              <w:ins w:id="148" w:author="magdaline ndere" w:date="2022-11-17T15:23:00Z"/>
              <w:rFonts w:asciiTheme="minorHAnsi" w:eastAsiaTheme="minorEastAsia" w:hAnsiTheme="minorHAnsi" w:cstheme="minorBidi"/>
              <w:noProof/>
              <w:sz w:val="22"/>
            </w:rPr>
          </w:pPr>
          <w:ins w:id="14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 w:val="22"/>
              </w:rPr>
              <w:tab/>
            </w:r>
            <w:r w:rsidRPr="00101866">
              <w:rPr>
                <w:rStyle w:val="Hyperlink"/>
                <w:noProof/>
              </w:rPr>
              <w:t>CONCULUSION</w:t>
            </w:r>
            <w:r>
              <w:rPr>
                <w:noProof/>
                <w:webHidden/>
              </w:rPr>
              <w:tab/>
            </w:r>
            <w:r>
              <w:rPr>
                <w:noProof/>
                <w:webHidden/>
              </w:rPr>
              <w:fldChar w:fldCharType="begin"/>
            </w:r>
            <w:r>
              <w:rPr>
                <w:noProof/>
                <w:webHidden/>
              </w:rPr>
              <w:instrText xml:space="preserve"> PAGEREF _Toc119591098 \h </w:instrText>
            </w:r>
            <w:r>
              <w:rPr>
                <w:noProof/>
                <w:webHidden/>
              </w:rPr>
            </w:r>
          </w:ins>
          <w:r>
            <w:rPr>
              <w:noProof/>
              <w:webHidden/>
            </w:rPr>
            <w:fldChar w:fldCharType="separate"/>
          </w:r>
          <w:ins w:id="150" w:author="magdaline ndere" w:date="2022-11-17T15:23:00Z">
            <w:r>
              <w:rPr>
                <w:noProof/>
                <w:webHidden/>
              </w:rPr>
              <w:t>39</w:t>
            </w:r>
            <w:r>
              <w:rPr>
                <w:noProof/>
                <w:webHidden/>
              </w:rPr>
              <w:fldChar w:fldCharType="end"/>
            </w:r>
            <w:r w:rsidRPr="00101866">
              <w:rPr>
                <w:rStyle w:val="Hyperlink"/>
                <w:noProof/>
              </w:rPr>
              <w:fldChar w:fldCharType="end"/>
            </w:r>
          </w:ins>
        </w:p>
        <w:p w14:paraId="1696B288" w14:textId="42C7313E" w:rsidR="00410857" w:rsidRDefault="00410857">
          <w:pPr>
            <w:pStyle w:val="TOC1"/>
            <w:rPr>
              <w:ins w:id="151" w:author="magdaline ndere" w:date="2022-11-17T15:23:00Z"/>
              <w:rFonts w:asciiTheme="minorHAnsi" w:eastAsiaTheme="minorEastAsia" w:hAnsiTheme="minorHAnsi" w:cstheme="minorBidi"/>
              <w:noProof/>
              <w:sz w:val="22"/>
            </w:rPr>
          </w:pPr>
          <w:ins w:id="15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"_Toc119591099"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CHAPTER THREE</w:t>
            </w:r>
            <w:r>
              <w:rPr>
                <w:noProof/>
                <w:webHidden/>
              </w:rPr>
              <w:tab/>
            </w:r>
            <w:r>
              <w:rPr>
                <w:noProof/>
                <w:webHidden/>
              </w:rPr>
              <w:fldChar w:fldCharType="begin"/>
            </w:r>
            <w:r>
              <w:rPr>
                <w:noProof/>
                <w:webHidden/>
              </w:rPr>
              <w:instrText xml:space="preserve"> PAGEREF _Toc119591099 \h </w:instrText>
            </w:r>
            <w:r>
              <w:rPr>
                <w:noProof/>
                <w:webHidden/>
              </w:rPr>
            </w:r>
          </w:ins>
          <w:r>
            <w:rPr>
              <w:noProof/>
              <w:webHidden/>
            </w:rPr>
            <w:fldChar w:fldCharType="separate"/>
          </w:r>
          <w:ins w:id="153" w:author="magdaline ndere" w:date="2022-11-17T15:23:00Z">
            <w:r>
              <w:rPr>
                <w:noProof/>
                <w:webHidden/>
              </w:rPr>
              <w:t>40</w:t>
            </w:r>
            <w:r>
              <w:rPr>
                <w:noProof/>
                <w:webHidden/>
              </w:rPr>
              <w:fldChar w:fldCharType="end"/>
            </w:r>
            <w:r w:rsidRPr="00101866">
              <w:rPr>
                <w:rStyle w:val="Hyperlink"/>
                <w:noProof/>
              </w:rPr>
              <w:fldChar w:fldCharType="end"/>
            </w:r>
          </w:ins>
        </w:p>
        <w:p w14:paraId="2E4BB9DE" w14:textId="11A8001B" w:rsidR="00410857" w:rsidRDefault="00410857">
          <w:pPr>
            <w:pStyle w:val="TOC1"/>
            <w:tabs>
              <w:tab w:val="left" w:pos="480"/>
            </w:tabs>
            <w:rPr>
              <w:ins w:id="154" w:author="magdaline ndere" w:date="2022-11-17T15:23:00Z"/>
              <w:rFonts w:asciiTheme="minorHAnsi" w:eastAsiaTheme="minorEastAsia" w:hAnsiTheme="minorHAnsi" w:cstheme="minorBidi"/>
              <w:noProof/>
              <w:sz w:val="22"/>
            </w:rPr>
          </w:pPr>
          <w:ins w:id="15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w:t>
            </w:r>
            <w:r>
              <w:rPr>
                <w:rFonts w:asciiTheme="minorHAnsi" w:eastAsiaTheme="minorEastAsia" w:hAnsiTheme="minorHAnsi" w:cstheme="minorBidi"/>
                <w:noProof/>
                <w:sz w:val="22"/>
              </w:rPr>
              <w:tab/>
            </w:r>
            <w:r w:rsidRPr="00101866">
              <w:rPr>
                <w:rStyle w:val="Hyperlink"/>
                <w:noProof/>
              </w:rPr>
              <w:t>METHODOLOGY</w:t>
            </w:r>
            <w:r>
              <w:rPr>
                <w:noProof/>
                <w:webHidden/>
              </w:rPr>
              <w:tab/>
            </w:r>
            <w:r>
              <w:rPr>
                <w:noProof/>
                <w:webHidden/>
              </w:rPr>
              <w:fldChar w:fldCharType="begin"/>
            </w:r>
            <w:r>
              <w:rPr>
                <w:noProof/>
                <w:webHidden/>
              </w:rPr>
              <w:instrText xml:space="preserve"> PAGEREF _Toc119591100 \h </w:instrText>
            </w:r>
            <w:r>
              <w:rPr>
                <w:noProof/>
                <w:webHidden/>
              </w:rPr>
            </w:r>
          </w:ins>
          <w:r>
            <w:rPr>
              <w:noProof/>
              <w:webHidden/>
            </w:rPr>
            <w:fldChar w:fldCharType="separate"/>
          </w:r>
          <w:ins w:id="156" w:author="magdaline ndere" w:date="2022-11-17T15:23:00Z">
            <w:r>
              <w:rPr>
                <w:noProof/>
                <w:webHidden/>
              </w:rPr>
              <w:t>40</w:t>
            </w:r>
            <w:r>
              <w:rPr>
                <w:noProof/>
                <w:webHidden/>
              </w:rPr>
              <w:fldChar w:fldCharType="end"/>
            </w:r>
            <w:r w:rsidRPr="00101866">
              <w:rPr>
                <w:rStyle w:val="Hyperlink"/>
                <w:noProof/>
              </w:rPr>
              <w:fldChar w:fldCharType="end"/>
            </w:r>
          </w:ins>
        </w:p>
        <w:p w14:paraId="2A263571" w14:textId="62FA4650" w:rsidR="00410857" w:rsidRDefault="00410857">
          <w:pPr>
            <w:pStyle w:val="TOC2"/>
            <w:rPr>
              <w:ins w:id="157" w:author="magdaline ndere" w:date="2022-11-17T15:23:00Z"/>
              <w:rFonts w:asciiTheme="minorHAnsi" w:eastAsiaTheme="minorEastAsia" w:hAnsiTheme="minorHAnsi" w:cstheme="minorBidi"/>
              <w:noProof/>
              <w:sz w:val="22"/>
            </w:rPr>
          </w:pPr>
          <w:ins w:id="15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rPr>
              <w:tab/>
            </w:r>
            <w:r w:rsidRPr="00101866">
              <w:rPr>
                <w:rStyle w:val="Hyperlink"/>
                <w:noProof/>
              </w:rPr>
              <w:t>PROPOSED SYSTEM</w:t>
            </w:r>
            <w:r>
              <w:rPr>
                <w:noProof/>
                <w:webHidden/>
              </w:rPr>
              <w:tab/>
            </w:r>
            <w:r>
              <w:rPr>
                <w:noProof/>
                <w:webHidden/>
              </w:rPr>
              <w:fldChar w:fldCharType="begin"/>
            </w:r>
            <w:r>
              <w:rPr>
                <w:noProof/>
                <w:webHidden/>
              </w:rPr>
              <w:instrText xml:space="preserve"> PAGEREF _Toc119591101 \h </w:instrText>
            </w:r>
            <w:r>
              <w:rPr>
                <w:noProof/>
                <w:webHidden/>
              </w:rPr>
            </w:r>
          </w:ins>
          <w:r>
            <w:rPr>
              <w:noProof/>
              <w:webHidden/>
            </w:rPr>
            <w:fldChar w:fldCharType="separate"/>
          </w:r>
          <w:ins w:id="159" w:author="magdaline ndere" w:date="2022-11-17T15:23:00Z">
            <w:r>
              <w:rPr>
                <w:noProof/>
                <w:webHidden/>
              </w:rPr>
              <w:t>40</w:t>
            </w:r>
            <w:r>
              <w:rPr>
                <w:noProof/>
                <w:webHidden/>
              </w:rPr>
              <w:fldChar w:fldCharType="end"/>
            </w:r>
            <w:r w:rsidRPr="00101866">
              <w:rPr>
                <w:rStyle w:val="Hyperlink"/>
                <w:noProof/>
              </w:rPr>
              <w:fldChar w:fldCharType="end"/>
            </w:r>
          </w:ins>
        </w:p>
        <w:p w14:paraId="16DD07F2" w14:textId="3E02C047" w:rsidR="00410857" w:rsidRDefault="00410857">
          <w:pPr>
            <w:pStyle w:val="TOC2"/>
            <w:rPr>
              <w:ins w:id="160" w:author="magdaline ndere" w:date="2022-11-17T15:23:00Z"/>
              <w:rFonts w:asciiTheme="minorHAnsi" w:eastAsiaTheme="minorEastAsia" w:hAnsiTheme="minorHAnsi" w:cstheme="minorBidi"/>
              <w:noProof/>
              <w:sz w:val="22"/>
            </w:rPr>
          </w:pPr>
          <w:ins w:id="16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rPr>
              <w:tab/>
            </w:r>
            <w:r w:rsidRPr="00101866">
              <w:rPr>
                <w:rStyle w:val="Hyperlink"/>
                <w:noProof/>
              </w:rPr>
              <w:t>FALL DETECTION</w:t>
            </w:r>
            <w:r>
              <w:rPr>
                <w:noProof/>
                <w:webHidden/>
              </w:rPr>
              <w:tab/>
            </w:r>
            <w:r>
              <w:rPr>
                <w:noProof/>
                <w:webHidden/>
              </w:rPr>
              <w:fldChar w:fldCharType="begin"/>
            </w:r>
            <w:r>
              <w:rPr>
                <w:noProof/>
                <w:webHidden/>
              </w:rPr>
              <w:instrText xml:space="preserve"> PAGEREF _Toc119591102 \h </w:instrText>
            </w:r>
            <w:r>
              <w:rPr>
                <w:noProof/>
                <w:webHidden/>
              </w:rPr>
            </w:r>
          </w:ins>
          <w:r>
            <w:rPr>
              <w:noProof/>
              <w:webHidden/>
            </w:rPr>
            <w:fldChar w:fldCharType="separate"/>
          </w:r>
          <w:ins w:id="162" w:author="magdaline ndere" w:date="2022-11-17T15:23:00Z">
            <w:r>
              <w:rPr>
                <w:noProof/>
                <w:webHidden/>
              </w:rPr>
              <w:t>41</w:t>
            </w:r>
            <w:r>
              <w:rPr>
                <w:noProof/>
                <w:webHidden/>
              </w:rPr>
              <w:fldChar w:fldCharType="end"/>
            </w:r>
            <w:r w:rsidRPr="00101866">
              <w:rPr>
                <w:rStyle w:val="Hyperlink"/>
                <w:noProof/>
              </w:rPr>
              <w:fldChar w:fldCharType="end"/>
            </w:r>
          </w:ins>
        </w:p>
        <w:p w14:paraId="388684DD" w14:textId="6F7C1917" w:rsidR="00410857" w:rsidRDefault="00410857" w:rsidP="00410857">
          <w:pPr>
            <w:pStyle w:val="TOC3"/>
            <w:rPr>
              <w:ins w:id="163" w:author="magdaline ndere" w:date="2022-11-17T15:23:00Z"/>
              <w:rFonts w:asciiTheme="minorHAnsi" w:eastAsiaTheme="minorEastAsia" w:hAnsiTheme="minorHAnsi" w:cstheme="minorBidi"/>
              <w:noProof/>
              <w:sz w:val="22"/>
            </w:rPr>
          </w:pPr>
          <w:ins w:id="16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3.2.1.</w:t>
            </w:r>
            <w:r>
              <w:rPr>
                <w:rFonts w:asciiTheme="minorHAnsi" w:eastAsiaTheme="minorEastAsia" w:hAnsiTheme="minorHAnsi" w:cstheme="minorBidi"/>
                <w:noProof/>
                <w:sz w:val="22"/>
              </w:rPr>
              <w:tab/>
            </w:r>
            <w:r w:rsidRPr="00101866">
              <w:rPr>
                <w:rStyle w:val="Hyperlink"/>
                <w:noProof/>
              </w:rPr>
              <w:t>Accelerometer Gyroscope Vector Signal Resultant (AGVeSR)</w:t>
            </w:r>
            <w:r>
              <w:rPr>
                <w:noProof/>
                <w:webHidden/>
              </w:rPr>
              <w:tab/>
            </w:r>
            <w:r>
              <w:rPr>
                <w:noProof/>
                <w:webHidden/>
              </w:rPr>
              <w:fldChar w:fldCharType="begin"/>
            </w:r>
            <w:r>
              <w:rPr>
                <w:noProof/>
                <w:webHidden/>
              </w:rPr>
              <w:instrText xml:space="preserve"> PAGEREF _Toc119591103 \h </w:instrText>
            </w:r>
            <w:r>
              <w:rPr>
                <w:noProof/>
                <w:webHidden/>
              </w:rPr>
            </w:r>
          </w:ins>
          <w:r>
            <w:rPr>
              <w:noProof/>
              <w:webHidden/>
            </w:rPr>
            <w:fldChar w:fldCharType="separate"/>
          </w:r>
          <w:ins w:id="165" w:author="magdaline ndere" w:date="2022-11-17T15:23:00Z">
            <w:r>
              <w:rPr>
                <w:noProof/>
                <w:webHidden/>
              </w:rPr>
              <w:t>41</w:t>
            </w:r>
            <w:r>
              <w:rPr>
                <w:noProof/>
                <w:webHidden/>
              </w:rPr>
              <w:fldChar w:fldCharType="end"/>
            </w:r>
            <w:r w:rsidRPr="00101866">
              <w:rPr>
                <w:rStyle w:val="Hyperlink"/>
                <w:noProof/>
              </w:rPr>
              <w:fldChar w:fldCharType="end"/>
            </w:r>
          </w:ins>
        </w:p>
        <w:p w14:paraId="1BA3E3BC" w14:textId="73B287FD" w:rsidR="00410857" w:rsidRDefault="00410857" w:rsidP="00410857">
          <w:pPr>
            <w:pStyle w:val="TOC3"/>
            <w:rPr>
              <w:ins w:id="166" w:author="magdaline ndere" w:date="2022-11-17T15:23:00Z"/>
              <w:rFonts w:asciiTheme="minorHAnsi" w:eastAsiaTheme="minorEastAsia" w:hAnsiTheme="minorHAnsi" w:cstheme="minorBidi"/>
              <w:noProof/>
              <w:sz w:val="22"/>
            </w:rPr>
          </w:pPr>
          <w:ins w:id="16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3.2.2.</w:t>
            </w:r>
            <w:r>
              <w:rPr>
                <w:rFonts w:asciiTheme="minorHAnsi" w:eastAsiaTheme="minorEastAsia" w:hAnsiTheme="minorHAnsi" w:cstheme="minorBidi"/>
                <w:noProof/>
                <w:sz w:val="22"/>
              </w:rPr>
              <w:tab/>
            </w:r>
            <w:r w:rsidRPr="00101866">
              <w:rPr>
                <w:rStyle w:val="Hyperlink"/>
                <w:noProof/>
              </w:rPr>
              <w:t>Alpha Degree (</w:t>
            </w:r>
            <w:r w:rsidRPr="00101866">
              <w:rPr>
                <w:rStyle w:val="Hyperlink"/>
                <w:noProof/>
              </w:rPr>
              <w:sym w:font="Symbol" w:char="F0D0"/>
            </w:r>
            <w:r w:rsidRPr="00101866">
              <w:rPr>
                <w:rStyle w:val="Hyperlink"/>
                <w:noProof/>
              </w:rPr>
              <w:t>α)</w:t>
            </w:r>
            <w:r>
              <w:rPr>
                <w:noProof/>
                <w:webHidden/>
              </w:rPr>
              <w:tab/>
            </w:r>
            <w:r>
              <w:rPr>
                <w:noProof/>
                <w:webHidden/>
              </w:rPr>
              <w:fldChar w:fldCharType="begin"/>
            </w:r>
            <w:r>
              <w:rPr>
                <w:noProof/>
                <w:webHidden/>
              </w:rPr>
              <w:instrText xml:space="preserve"> PAGEREF _Toc119591104 \h </w:instrText>
            </w:r>
            <w:r>
              <w:rPr>
                <w:noProof/>
                <w:webHidden/>
              </w:rPr>
            </w:r>
          </w:ins>
          <w:r>
            <w:rPr>
              <w:noProof/>
              <w:webHidden/>
            </w:rPr>
            <w:fldChar w:fldCharType="separate"/>
          </w:r>
          <w:ins w:id="168" w:author="magdaline ndere" w:date="2022-11-17T15:23:00Z">
            <w:r>
              <w:rPr>
                <w:noProof/>
                <w:webHidden/>
              </w:rPr>
              <w:t>42</w:t>
            </w:r>
            <w:r>
              <w:rPr>
                <w:noProof/>
                <w:webHidden/>
              </w:rPr>
              <w:fldChar w:fldCharType="end"/>
            </w:r>
            <w:r w:rsidRPr="00101866">
              <w:rPr>
                <w:rStyle w:val="Hyperlink"/>
                <w:noProof/>
              </w:rPr>
              <w:fldChar w:fldCharType="end"/>
            </w:r>
          </w:ins>
        </w:p>
        <w:p w14:paraId="796467C7" w14:textId="25622209" w:rsidR="00410857" w:rsidRDefault="00410857" w:rsidP="00410857">
          <w:pPr>
            <w:pStyle w:val="TOC3"/>
            <w:rPr>
              <w:ins w:id="169" w:author="magdaline ndere" w:date="2022-11-17T15:23:00Z"/>
              <w:rFonts w:asciiTheme="minorHAnsi" w:eastAsiaTheme="minorEastAsia" w:hAnsiTheme="minorHAnsi" w:cstheme="minorBidi"/>
              <w:noProof/>
              <w:sz w:val="22"/>
            </w:rPr>
          </w:pPr>
          <w:ins w:id="17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3.2.3.</w:t>
            </w:r>
            <w:r>
              <w:rPr>
                <w:rFonts w:asciiTheme="minorHAnsi" w:eastAsiaTheme="minorEastAsia" w:hAnsiTheme="minorHAnsi" w:cstheme="minorBidi"/>
                <w:noProof/>
                <w:sz w:val="22"/>
              </w:rPr>
              <w:tab/>
            </w:r>
            <w:r w:rsidRPr="00101866">
              <w:rPr>
                <w:rStyle w:val="Hyperlink"/>
                <w:noProof/>
              </w:rPr>
              <w:t>Gyroscope Resultant Distance (GyroRe)</w:t>
            </w:r>
            <w:r>
              <w:rPr>
                <w:noProof/>
                <w:webHidden/>
              </w:rPr>
              <w:tab/>
            </w:r>
            <w:r>
              <w:rPr>
                <w:noProof/>
                <w:webHidden/>
              </w:rPr>
              <w:fldChar w:fldCharType="begin"/>
            </w:r>
            <w:r>
              <w:rPr>
                <w:noProof/>
                <w:webHidden/>
              </w:rPr>
              <w:instrText xml:space="preserve"> PAGEREF _Toc119591105 \h </w:instrText>
            </w:r>
            <w:r>
              <w:rPr>
                <w:noProof/>
                <w:webHidden/>
              </w:rPr>
            </w:r>
          </w:ins>
          <w:r>
            <w:rPr>
              <w:noProof/>
              <w:webHidden/>
            </w:rPr>
            <w:fldChar w:fldCharType="separate"/>
          </w:r>
          <w:ins w:id="171" w:author="magdaline ndere" w:date="2022-11-17T15:23:00Z">
            <w:r>
              <w:rPr>
                <w:noProof/>
                <w:webHidden/>
              </w:rPr>
              <w:t>44</w:t>
            </w:r>
            <w:r>
              <w:rPr>
                <w:noProof/>
                <w:webHidden/>
              </w:rPr>
              <w:fldChar w:fldCharType="end"/>
            </w:r>
            <w:r w:rsidRPr="00101866">
              <w:rPr>
                <w:rStyle w:val="Hyperlink"/>
                <w:noProof/>
              </w:rPr>
              <w:fldChar w:fldCharType="end"/>
            </w:r>
          </w:ins>
        </w:p>
        <w:p w14:paraId="1BEE3E3F" w14:textId="7A76B978" w:rsidR="00410857" w:rsidRDefault="00410857">
          <w:pPr>
            <w:pStyle w:val="TOC2"/>
            <w:rPr>
              <w:ins w:id="172" w:author="magdaline ndere" w:date="2022-11-17T15:23:00Z"/>
              <w:rFonts w:asciiTheme="minorHAnsi" w:eastAsiaTheme="minorEastAsia" w:hAnsiTheme="minorHAnsi" w:cstheme="minorBidi"/>
              <w:noProof/>
              <w:sz w:val="22"/>
            </w:rPr>
          </w:pPr>
          <w:ins w:id="17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rPr>
              <w:tab/>
            </w:r>
            <w:r w:rsidRPr="00101866">
              <w:rPr>
                <w:rStyle w:val="Hyperlink"/>
                <w:noProof/>
              </w:rPr>
              <w:t>CIRCUIT DESIGN</w:t>
            </w:r>
            <w:r>
              <w:rPr>
                <w:noProof/>
                <w:webHidden/>
              </w:rPr>
              <w:tab/>
            </w:r>
            <w:r>
              <w:rPr>
                <w:noProof/>
                <w:webHidden/>
              </w:rPr>
              <w:fldChar w:fldCharType="begin"/>
            </w:r>
            <w:r>
              <w:rPr>
                <w:noProof/>
                <w:webHidden/>
              </w:rPr>
              <w:instrText xml:space="preserve"> PAGEREF _Toc119591106 \h </w:instrText>
            </w:r>
            <w:r>
              <w:rPr>
                <w:noProof/>
                <w:webHidden/>
              </w:rPr>
            </w:r>
          </w:ins>
          <w:r>
            <w:rPr>
              <w:noProof/>
              <w:webHidden/>
            </w:rPr>
            <w:fldChar w:fldCharType="separate"/>
          </w:r>
          <w:ins w:id="174" w:author="magdaline ndere" w:date="2022-11-17T15:23:00Z">
            <w:r>
              <w:rPr>
                <w:noProof/>
                <w:webHidden/>
              </w:rPr>
              <w:t>47</w:t>
            </w:r>
            <w:r>
              <w:rPr>
                <w:noProof/>
                <w:webHidden/>
              </w:rPr>
              <w:fldChar w:fldCharType="end"/>
            </w:r>
            <w:r w:rsidRPr="00101866">
              <w:rPr>
                <w:rStyle w:val="Hyperlink"/>
                <w:noProof/>
              </w:rPr>
              <w:fldChar w:fldCharType="end"/>
            </w:r>
          </w:ins>
        </w:p>
        <w:p w14:paraId="1DD6C198" w14:textId="72DD401C" w:rsidR="00410857" w:rsidRDefault="00410857" w:rsidP="00410857">
          <w:pPr>
            <w:pStyle w:val="TOC3"/>
            <w:rPr>
              <w:ins w:id="175" w:author="magdaline ndere" w:date="2022-11-17T15:23:00Z"/>
              <w:rFonts w:asciiTheme="minorHAnsi" w:eastAsiaTheme="minorEastAsia" w:hAnsiTheme="minorHAnsi" w:cstheme="minorBidi"/>
              <w:noProof/>
              <w:sz w:val="22"/>
            </w:rPr>
          </w:pPr>
          <w:ins w:id="17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3.3.1.</w:t>
            </w:r>
            <w:r>
              <w:rPr>
                <w:rFonts w:asciiTheme="minorHAnsi" w:eastAsiaTheme="minorEastAsia" w:hAnsiTheme="minorHAnsi" w:cstheme="minorBidi"/>
                <w:noProof/>
                <w:sz w:val="22"/>
              </w:rPr>
              <w:tab/>
            </w:r>
            <w:r w:rsidRPr="00101866">
              <w:rPr>
                <w:rStyle w:val="Hyperlink"/>
                <w:noProof/>
              </w:rPr>
              <w:t>Interfacing TMP36 Temperature Sensor with Arduino</w:t>
            </w:r>
            <w:r>
              <w:rPr>
                <w:noProof/>
                <w:webHidden/>
              </w:rPr>
              <w:tab/>
            </w:r>
            <w:r>
              <w:rPr>
                <w:noProof/>
                <w:webHidden/>
              </w:rPr>
              <w:fldChar w:fldCharType="begin"/>
            </w:r>
            <w:r>
              <w:rPr>
                <w:noProof/>
                <w:webHidden/>
              </w:rPr>
              <w:instrText xml:space="preserve"> PAGEREF _Toc119591107 \h </w:instrText>
            </w:r>
            <w:r>
              <w:rPr>
                <w:noProof/>
                <w:webHidden/>
              </w:rPr>
            </w:r>
          </w:ins>
          <w:r>
            <w:rPr>
              <w:noProof/>
              <w:webHidden/>
            </w:rPr>
            <w:fldChar w:fldCharType="separate"/>
          </w:r>
          <w:ins w:id="177" w:author="magdaline ndere" w:date="2022-11-17T15:23:00Z">
            <w:r>
              <w:rPr>
                <w:noProof/>
                <w:webHidden/>
              </w:rPr>
              <w:t>47</w:t>
            </w:r>
            <w:r>
              <w:rPr>
                <w:noProof/>
                <w:webHidden/>
              </w:rPr>
              <w:fldChar w:fldCharType="end"/>
            </w:r>
            <w:r w:rsidRPr="00101866">
              <w:rPr>
                <w:rStyle w:val="Hyperlink"/>
                <w:noProof/>
              </w:rPr>
              <w:fldChar w:fldCharType="end"/>
            </w:r>
          </w:ins>
        </w:p>
        <w:p w14:paraId="52CD9B5D" w14:textId="541D3873" w:rsidR="00410857" w:rsidRDefault="00410857" w:rsidP="00410857">
          <w:pPr>
            <w:pStyle w:val="TOC3"/>
            <w:rPr>
              <w:ins w:id="178" w:author="magdaline ndere" w:date="2022-11-17T15:23:00Z"/>
              <w:rFonts w:asciiTheme="minorHAnsi" w:eastAsiaTheme="minorEastAsia" w:hAnsiTheme="minorHAnsi" w:cstheme="minorBidi"/>
              <w:noProof/>
              <w:sz w:val="22"/>
            </w:rPr>
          </w:pPr>
          <w:ins w:id="17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3.3.2.</w:t>
            </w:r>
            <w:r>
              <w:rPr>
                <w:rFonts w:asciiTheme="minorHAnsi" w:eastAsiaTheme="minorEastAsia" w:hAnsiTheme="minorHAnsi" w:cstheme="minorBidi"/>
                <w:noProof/>
                <w:sz w:val="22"/>
              </w:rPr>
              <w:tab/>
            </w:r>
            <w:r w:rsidRPr="00101866">
              <w:rPr>
                <w:rStyle w:val="Hyperlink"/>
                <w:noProof/>
              </w:rPr>
              <w:t>Interfacing RP-S40-ST Thin Film Pressure Sensor with Arduino</w:t>
            </w:r>
            <w:r>
              <w:rPr>
                <w:noProof/>
                <w:webHidden/>
              </w:rPr>
              <w:tab/>
            </w:r>
            <w:r>
              <w:rPr>
                <w:noProof/>
                <w:webHidden/>
              </w:rPr>
              <w:fldChar w:fldCharType="begin"/>
            </w:r>
            <w:r>
              <w:rPr>
                <w:noProof/>
                <w:webHidden/>
              </w:rPr>
              <w:instrText xml:space="preserve"> PAGEREF _Toc119591108 \h </w:instrText>
            </w:r>
            <w:r>
              <w:rPr>
                <w:noProof/>
                <w:webHidden/>
              </w:rPr>
            </w:r>
          </w:ins>
          <w:r>
            <w:rPr>
              <w:noProof/>
              <w:webHidden/>
            </w:rPr>
            <w:fldChar w:fldCharType="separate"/>
          </w:r>
          <w:ins w:id="180" w:author="magdaline ndere" w:date="2022-11-17T15:23:00Z">
            <w:r>
              <w:rPr>
                <w:noProof/>
                <w:webHidden/>
              </w:rPr>
              <w:t>48</w:t>
            </w:r>
            <w:r>
              <w:rPr>
                <w:noProof/>
                <w:webHidden/>
              </w:rPr>
              <w:fldChar w:fldCharType="end"/>
            </w:r>
            <w:r w:rsidRPr="00101866">
              <w:rPr>
                <w:rStyle w:val="Hyperlink"/>
                <w:noProof/>
              </w:rPr>
              <w:fldChar w:fldCharType="end"/>
            </w:r>
          </w:ins>
        </w:p>
        <w:p w14:paraId="34CE3300" w14:textId="1F541EA1" w:rsidR="00410857" w:rsidRDefault="00410857" w:rsidP="00410857">
          <w:pPr>
            <w:pStyle w:val="TOC3"/>
            <w:rPr>
              <w:ins w:id="181" w:author="magdaline ndere" w:date="2022-11-17T15:23:00Z"/>
              <w:rFonts w:asciiTheme="minorHAnsi" w:eastAsiaTheme="minorEastAsia" w:hAnsiTheme="minorHAnsi" w:cstheme="minorBidi"/>
              <w:noProof/>
              <w:sz w:val="22"/>
            </w:rPr>
          </w:pPr>
          <w:ins w:id="18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"_Toc119591109"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3.3.3.</w:t>
            </w:r>
            <w:r>
              <w:rPr>
                <w:rFonts w:asciiTheme="minorHAnsi" w:eastAsiaTheme="minorEastAsia" w:hAnsiTheme="minorHAnsi" w:cstheme="minorBidi"/>
                <w:noProof/>
                <w:sz w:val="22"/>
              </w:rPr>
              <w:tab/>
            </w:r>
            <w:r w:rsidRPr="00101866">
              <w:rPr>
                <w:rStyle w:val="Hyperlink"/>
                <w:noProof/>
              </w:rPr>
              <w:t>Interfacing the Buzzer with Arduino</w:t>
            </w:r>
            <w:r>
              <w:rPr>
                <w:noProof/>
                <w:webHidden/>
              </w:rPr>
              <w:tab/>
            </w:r>
            <w:r>
              <w:rPr>
                <w:noProof/>
                <w:webHidden/>
              </w:rPr>
              <w:fldChar w:fldCharType="begin"/>
            </w:r>
            <w:r>
              <w:rPr>
                <w:noProof/>
                <w:webHidden/>
              </w:rPr>
              <w:instrText xml:space="preserve"> PAGEREF _Toc119591109 \h </w:instrText>
            </w:r>
            <w:r>
              <w:rPr>
                <w:noProof/>
                <w:webHidden/>
              </w:rPr>
            </w:r>
          </w:ins>
          <w:r>
            <w:rPr>
              <w:noProof/>
              <w:webHidden/>
            </w:rPr>
            <w:fldChar w:fldCharType="separate"/>
          </w:r>
          <w:ins w:id="183" w:author="magdaline ndere" w:date="2022-11-17T15:23:00Z">
            <w:r>
              <w:rPr>
                <w:noProof/>
                <w:webHidden/>
              </w:rPr>
              <w:t>49</w:t>
            </w:r>
            <w:r>
              <w:rPr>
                <w:noProof/>
                <w:webHidden/>
              </w:rPr>
              <w:fldChar w:fldCharType="end"/>
            </w:r>
            <w:r w:rsidRPr="00101866">
              <w:rPr>
                <w:rStyle w:val="Hyperlink"/>
                <w:noProof/>
              </w:rPr>
              <w:fldChar w:fldCharType="end"/>
            </w:r>
          </w:ins>
        </w:p>
        <w:p w14:paraId="65875646" w14:textId="1CF1CB62" w:rsidR="00410857" w:rsidRDefault="00410857" w:rsidP="00410857">
          <w:pPr>
            <w:pStyle w:val="TOC3"/>
            <w:rPr>
              <w:ins w:id="184" w:author="magdaline ndere" w:date="2022-11-17T15:23:00Z"/>
              <w:rFonts w:asciiTheme="minorHAnsi" w:eastAsiaTheme="minorEastAsia" w:hAnsiTheme="minorHAnsi" w:cstheme="minorBidi"/>
              <w:noProof/>
              <w:sz w:val="22"/>
            </w:rPr>
          </w:pPr>
          <w:ins w:id="18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3.3.4.</w:t>
            </w:r>
            <w:r>
              <w:rPr>
                <w:rFonts w:asciiTheme="minorHAnsi" w:eastAsiaTheme="minorEastAsia" w:hAnsiTheme="minorHAnsi" w:cstheme="minorBidi"/>
                <w:noProof/>
                <w:sz w:val="22"/>
              </w:rPr>
              <w:tab/>
            </w:r>
            <w:r w:rsidRPr="00101866">
              <w:rPr>
                <w:rStyle w:val="Hyperlink"/>
                <w:noProof/>
              </w:rPr>
              <w:t>Interfacing MPU6050 Accelerometer + Gryo Sensor with Arduino</w:t>
            </w:r>
            <w:r>
              <w:rPr>
                <w:noProof/>
                <w:webHidden/>
              </w:rPr>
              <w:tab/>
            </w:r>
            <w:r>
              <w:rPr>
                <w:noProof/>
                <w:webHidden/>
              </w:rPr>
              <w:fldChar w:fldCharType="begin"/>
            </w:r>
            <w:r>
              <w:rPr>
                <w:noProof/>
                <w:webHidden/>
              </w:rPr>
              <w:instrText xml:space="preserve"> PAGEREF _Toc119591110 \h </w:instrText>
            </w:r>
            <w:r>
              <w:rPr>
                <w:noProof/>
                <w:webHidden/>
              </w:rPr>
            </w:r>
          </w:ins>
          <w:r>
            <w:rPr>
              <w:noProof/>
              <w:webHidden/>
            </w:rPr>
            <w:fldChar w:fldCharType="separate"/>
          </w:r>
          <w:ins w:id="186" w:author="magdaline ndere" w:date="2022-11-17T15:23:00Z">
            <w:r>
              <w:rPr>
                <w:noProof/>
                <w:webHidden/>
              </w:rPr>
              <w:t>50</w:t>
            </w:r>
            <w:r>
              <w:rPr>
                <w:noProof/>
                <w:webHidden/>
              </w:rPr>
              <w:fldChar w:fldCharType="end"/>
            </w:r>
            <w:r w:rsidRPr="00101866">
              <w:rPr>
                <w:rStyle w:val="Hyperlink"/>
                <w:noProof/>
              </w:rPr>
              <w:fldChar w:fldCharType="end"/>
            </w:r>
          </w:ins>
        </w:p>
        <w:p w14:paraId="14059C04" w14:textId="54E677C9" w:rsidR="00410857" w:rsidRDefault="00410857" w:rsidP="00410857">
          <w:pPr>
            <w:pStyle w:val="TOC3"/>
            <w:rPr>
              <w:ins w:id="187" w:author="magdaline ndere" w:date="2022-11-17T15:23:00Z"/>
              <w:rFonts w:asciiTheme="minorHAnsi" w:eastAsiaTheme="minorEastAsia" w:hAnsiTheme="minorHAnsi" w:cstheme="minorBidi"/>
              <w:noProof/>
              <w:sz w:val="22"/>
            </w:rPr>
          </w:pPr>
          <w:ins w:id="18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3.3.5.</w:t>
            </w:r>
            <w:r>
              <w:rPr>
                <w:rFonts w:asciiTheme="minorHAnsi" w:eastAsiaTheme="minorEastAsia" w:hAnsiTheme="minorHAnsi" w:cstheme="minorBidi"/>
                <w:noProof/>
                <w:sz w:val="22"/>
              </w:rPr>
              <w:tab/>
            </w:r>
            <w:r w:rsidRPr="00101866">
              <w:rPr>
                <w:rStyle w:val="Hyperlink"/>
                <w:noProof/>
              </w:rPr>
              <w:t>Interfacing MAX30100 Heart Beat Sensor with Arduino</w:t>
            </w:r>
            <w:r>
              <w:rPr>
                <w:noProof/>
                <w:webHidden/>
              </w:rPr>
              <w:tab/>
            </w:r>
            <w:r>
              <w:rPr>
                <w:noProof/>
                <w:webHidden/>
              </w:rPr>
              <w:fldChar w:fldCharType="begin"/>
            </w:r>
            <w:r>
              <w:rPr>
                <w:noProof/>
                <w:webHidden/>
              </w:rPr>
              <w:instrText xml:space="preserve"> PAGEREF _Toc119591111 \h </w:instrText>
            </w:r>
            <w:r>
              <w:rPr>
                <w:noProof/>
                <w:webHidden/>
              </w:rPr>
            </w:r>
          </w:ins>
          <w:r>
            <w:rPr>
              <w:noProof/>
              <w:webHidden/>
            </w:rPr>
            <w:fldChar w:fldCharType="separate"/>
          </w:r>
          <w:ins w:id="189" w:author="magdaline ndere" w:date="2022-11-17T15:23:00Z">
            <w:r>
              <w:rPr>
                <w:noProof/>
                <w:webHidden/>
              </w:rPr>
              <w:t>51</w:t>
            </w:r>
            <w:r>
              <w:rPr>
                <w:noProof/>
                <w:webHidden/>
              </w:rPr>
              <w:fldChar w:fldCharType="end"/>
            </w:r>
            <w:r w:rsidRPr="00101866">
              <w:rPr>
                <w:rStyle w:val="Hyperlink"/>
                <w:noProof/>
              </w:rPr>
              <w:fldChar w:fldCharType="end"/>
            </w:r>
          </w:ins>
        </w:p>
        <w:p w14:paraId="363EFE1A" w14:textId="12CBC203" w:rsidR="00410857" w:rsidRDefault="00410857" w:rsidP="00410857">
          <w:pPr>
            <w:pStyle w:val="TOC3"/>
            <w:rPr>
              <w:ins w:id="190" w:author="magdaline ndere" w:date="2022-11-17T15:23:00Z"/>
              <w:rFonts w:asciiTheme="minorHAnsi" w:eastAsiaTheme="minorEastAsia" w:hAnsiTheme="minorHAnsi" w:cstheme="minorBidi"/>
              <w:noProof/>
              <w:sz w:val="22"/>
            </w:rPr>
          </w:pPr>
          <w:ins w:id="19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3.3.6.</w:t>
            </w:r>
            <w:r>
              <w:rPr>
                <w:rFonts w:asciiTheme="minorHAnsi" w:eastAsiaTheme="minorEastAsia" w:hAnsiTheme="minorHAnsi" w:cstheme="minorBidi"/>
                <w:noProof/>
                <w:sz w:val="22"/>
              </w:rPr>
              <w:tab/>
            </w:r>
            <w:r w:rsidRPr="00101866">
              <w:rPr>
                <w:rStyle w:val="Hyperlink"/>
                <w:noProof/>
              </w:rPr>
              <w:t>Interfacing NEO-6M GPS Module with Arduino</w:t>
            </w:r>
            <w:r>
              <w:rPr>
                <w:noProof/>
                <w:webHidden/>
              </w:rPr>
              <w:tab/>
            </w:r>
            <w:r>
              <w:rPr>
                <w:noProof/>
                <w:webHidden/>
              </w:rPr>
              <w:fldChar w:fldCharType="begin"/>
            </w:r>
            <w:r>
              <w:rPr>
                <w:noProof/>
                <w:webHidden/>
              </w:rPr>
              <w:instrText xml:space="preserve"> PAGEREF _Toc119591112 \h </w:instrText>
            </w:r>
            <w:r>
              <w:rPr>
                <w:noProof/>
                <w:webHidden/>
              </w:rPr>
            </w:r>
          </w:ins>
          <w:r>
            <w:rPr>
              <w:noProof/>
              <w:webHidden/>
            </w:rPr>
            <w:fldChar w:fldCharType="separate"/>
          </w:r>
          <w:ins w:id="192" w:author="magdaline ndere" w:date="2022-11-17T15:23:00Z">
            <w:r>
              <w:rPr>
                <w:noProof/>
                <w:webHidden/>
              </w:rPr>
              <w:t>52</w:t>
            </w:r>
            <w:r>
              <w:rPr>
                <w:noProof/>
                <w:webHidden/>
              </w:rPr>
              <w:fldChar w:fldCharType="end"/>
            </w:r>
            <w:r w:rsidRPr="00101866">
              <w:rPr>
                <w:rStyle w:val="Hyperlink"/>
                <w:noProof/>
              </w:rPr>
              <w:fldChar w:fldCharType="end"/>
            </w:r>
          </w:ins>
        </w:p>
        <w:p w14:paraId="29A6EB36" w14:textId="710D2968" w:rsidR="00410857" w:rsidRDefault="00410857" w:rsidP="00410857">
          <w:pPr>
            <w:pStyle w:val="TOC3"/>
            <w:rPr>
              <w:ins w:id="193" w:author="magdaline ndere" w:date="2022-11-17T15:23:00Z"/>
              <w:rFonts w:asciiTheme="minorHAnsi" w:eastAsiaTheme="minorEastAsia" w:hAnsiTheme="minorHAnsi" w:cstheme="minorBidi"/>
              <w:noProof/>
              <w:sz w:val="22"/>
            </w:rPr>
          </w:pPr>
          <w:ins w:id="194" w:author="magdaline ndere" w:date="2022-11-17T15:23:00Z">
            <w:r w:rsidRPr="00101866">
              <w:rPr>
                <w:rStyle w:val="Hyperlink"/>
                <w:noProof/>
              </w:rPr>
              <w:lastRenderedPageBreak/>
              <w:fldChar w:fldCharType="begin"/>
            </w:r>
            <w:r w:rsidRPr="00101866">
              <w:rPr>
                <w:rStyle w:val="Hyperlink"/>
                <w:noProof/>
              </w:rPr>
              <w:instrText xml:space="preserve"> </w:instrText>
            </w:r>
            <w:r>
              <w:rPr>
                <w:noProof/>
              </w:rPr>
              <w:instrText>HYPERLINK \l "_Toc119591113"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3.3.7.</w:t>
            </w:r>
            <w:r>
              <w:rPr>
                <w:rFonts w:asciiTheme="minorHAnsi" w:eastAsiaTheme="minorEastAsia" w:hAnsiTheme="minorHAnsi" w:cstheme="minorBidi"/>
                <w:noProof/>
                <w:sz w:val="22"/>
              </w:rPr>
              <w:tab/>
            </w:r>
            <w:r w:rsidRPr="00101866">
              <w:rPr>
                <w:rStyle w:val="Hyperlink"/>
                <w:noProof/>
              </w:rPr>
              <w:t>Interfacing SIM800L GSM Module with Arduino</w:t>
            </w:r>
            <w:r>
              <w:rPr>
                <w:noProof/>
                <w:webHidden/>
              </w:rPr>
              <w:tab/>
            </w:r>
            <w:r>
              <w:rPr>
                <w:noProof/>
                <w:webHidden/>
              </w:rPr>
              <w:fldChar w:fldCharType="begin"/>
            </w:r>
            <w:r>
              <w:rPr>
                <w:noProof/>
                <w:webHidden/>
              </w:rPr>
              <w:instrText xml:space="preserve"> PAGEREF _Toc119591113 \h </w:instrText>
            </w:r>
            <w:r>
              <w:rPr>
                <w:noProof/>
                <w:webHidden/>
              </w:rPr>
            </w:r>
          </w:ins>
          <w:r>
            <w:rPr>
              <w:noProof/>
              <w:webHidden/>
            </w:rPr>
            <w:fldChar w:fldCharType="separate"/>
          </w:r>
          <w:ins w:id="195" w:author="magdaline ndere" w:date="2022-11-17T15:23:00Z">
            <w:r>
              <w:rPr>
                <w:noProof/>
                <w:webHidden/>
              </w:rPr>
              <w:t>53</w:t>
            </w:r>
            <w:r>
              <w:rPr>
                <w:noProof/>
                <w:webHidden/>
              </w:rPr>
              <w:fldChar w:fldCharType="end"/>
            </w:r>
            <w:r w:rsidRPr="00101866">
              <w:rPr>
                <w:rStyle w:val="Hyperlink"/>
                <w:noProof/>
              </w:rPr>
              <w:fldChar w:fldCharType="end"/>
            </w:r>
          </w:ins>
        </w:p>
        <w:p w14:paraId="039A4033" w14:textId="1129801C" w:rsidR="00410857" w:rsidRDefault="00410857" w:rsidP="00410857">
          <w:pPr>
            <w:pStyle w:val="TOC3"/>
            <w:rPr>
              <w:ins w:id="196" w:author="magdaline ndere" w:date="2022-11-17T15:23:00Z"/>
              <w:rFonts w:asciiTheme="minorHAnsi" w:eastAsiaTheme="minorEastAsia" w:hAnsiTheme="minorHAnsi" w:cstheme="minorBidi"/>
              <w:noProof/>
              <w:sz w:val="22"/>
            </w:rPr>
          </w:pPr>
          <w:ins w:id="19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3.3.8.</w:t>
            </w:r>
            <w:r>
              <w:rPr>
                <w:rFonts w:asciiTheme="minorHAnsi" w:eastAsiaTheme="minorEastAsia" w:hAnsiTheme="minorHAnsi" w:cstheme="minorBidi"/>
                <w:noProof/>
                <w:sz w:val="22"/>
              </w:rPr>
              <w:tab/>
            </w:r>
            <w:r w:rsidRPr="00101866">
              <w:rPr>
                <w:rStyle w:val="Hyperlink"/>
                <w:noProof/>
              </w:rPr>
              <w:t>Overall circuit diagram</w:t>
            </w:r>
            <w:r>
              <w:rPr>
                <w:noProof/>
                <w:webHidden/>
              </w:rPr>
              <w:tab/>
            </w:r>
            <w:r>
              <w:rPr>
                <w:noProof/>
                <w:webHidden/>
              </w:rPr>
              <w:fldChar w:fldCharType="begin"/>
            </w:r>
            <w:r>
              <w:rPr>
                <w:noProof/>
                <w:webHidden/>
              </w:rPr>
              <w:instrText xml:space="preserve"> PAGEREF _Toc119591114 \h </w:instrText>
            </w:r>
            <w:r>
              <w:rPr>
                <w:noProof/>
                <w:webHidden/>
              </w:rPr>
            </w:r>
          </w:ins>
          <w:r>
            <w:rPr>
              <w:noProof/>
              <w:webHidden/>
            </w:rPr>
            <w:fldChar w:fldCharType="separate"/>
          </w:r>
          <w:ins w:id="198" w:author="magdaline ndere" w:date="2022-11-17T15:23:00Z">
            <w:r>
              <w:rPr>
                <w:noProof/>
                <w:webHidden/>
              </w:rPr>
              <w:t>54</w:t>
            </w:r>
            <w:r>
              <w:rPr>
                <w:noProof/>
                <w:webHidden/>
              </w:rPr>
              <w:fldChar w:fldCharType="end"/>
            </w:r>
            <w:r w:rsidRPr="00101866">
              <w:rPr>
                <w:rStyle w:val="Hyperlink"/>
                <w:noProof/>
              </w:rPr>
              <w:fldChar w:fldCharType="end"/>
            </w:r>
          </w:ins>
        </w:p>
        <w:p w14:paraId="4F9DA63D" w14:textId="0D126A22" w:rsidR="00410857" w:rsidRDefault="00410857">
          <w:pPr>
            <w:pStyle w:val="TOC1"/>
            <w:rPr>
              <w:ins w:id="199" w:author="magdaline ndere" w:date="2022-11-17T15:23:00Z"/>
              <w:rFonts w:asciiTheme="minorHAnsi" w:eastAsiaTheme="minorEastAsia" w:hAnsiTheme="minorHAnsi" w:cstheme="minorBidi"/>
              <w:noProof/>
              <w:sz w:val="22"/>
            </w:rPr>
          </w:pPr>
          <w:ins w:id="20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CHAPTER FOUR</w:t>
            </w:r>
            <w:r>
              <w:rPr>
                <w:noProof/>
                <w:webHidden/>
              </w:rPr>
              <w:tab/>
            </w:r>
            <w:r>
              <w:rPr>
                <w:noProof/>
                <w:webHidden/>
              </w:rPr>
              <w:fldChar w:fldCharType="begin"/>
            </w:r>
            <w:r>
              <w:rPr>
                <w:noProof/>
                <w:webHidden/>
              </w:rPr>
              <w:instrText xml:space="preserve"> PAGEREF _Toc119591115 \h </w:instrText>
            </w:r>
            <w:r>
              <w:rPr>
                <w:noProof/>
                <w:webHidden/>
              </w:rPr>
            </w:r>
          </w:ins>
          <w:r>
            <w:rPr>
              <w:noProof/>
              <w:webHidden/>
            </w:rPr>
            <w:fldChar w:fldCharType="separate"/>
          </w:r>
          <w:ins w:id="201" w:author="magdaline ndere" w:date="2022-11-17T15:23:00Z">
            <w:r>
              <w:rPr>
                <w:noProof/>
                <w:webHidden/>
              </w:rPr>
              <w:t>55</w:t>
            </w:r>
            <w:r>
              <w:rPr>
                <w:noProof/>
                <w:webHidden/>
              </w:rPr>
              <w:fldChar w:fldCharType="end"/>
            </w:r>
            <w:r w:rsidRPr="00101866">
              <w:rPr>
                <w:rStyle w:val="Hyperlink"/>
                <w:noProof/>
              </w:rPr>
              <w:fldChar w:fldCharType="end"/>
            </w:r>
          </w:ins>
        </w:p>
        <w:p w14:paraId="6DFF5776" w14:textId="63980758" w:rsidR="00410857" w:rsidRDefault="00410857">
          <w:pPr>
            <w:pStyle w:val="TOC1"/>
            <w:tabs>
              <w:tab w:val="left" w:pos="480"/>
            </w:tabs>
            <w:rPr>
              <w:ins w:id="202" w:author="magdaline ndere" w:date="2022-11-17T15:23:00Z"/>
              <w:rFonts w:asciiTheme="minorHAnsi" w:eastAsiaTheme="minorEastAsia" w:hAnsiTheme="minorHAnsi" w:cstheme="minorBidi"/>
              <w:noProof/>
              <w:sz w:val="22"/>
            </w:rPr>
          </w:pPr>
          <w:ins w:id="20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4.</w:t>
            </w:r>
            <w:r>
              <w:rPr>
                <w:rFonts w:asciiTheme="minorHAnsi" w:eastAsiaTheme="minorEastAsia" w:hAnsiTheme="minorHAnsi" w:cstheme="minorBidi"/>
                <w:noProof/>
                <w:sz w:val="22"/>
              </w:rPr>
              <w:tab/>
            </w:r>
            <w:r w:rsidRPr="00101866">
              <w:rPr>
                <w:rStyle w:val="Hyperlink"/>
                <w:noProof/>
              </w:rPr>
              <w:t>RESULTS AND ANALYSIS</w:t>
            </w:r>
            <w:r>
              <w:rPr>
                <w:noProof/>
                <w:webHidden/>
              </w:rPr>
              <w:tab/>
            </w:r>
            <w:r>
              <w:rPr>
                <w:noProof/>
                <w:webHidden/>
              </w:rPr>
              <w:fldChar w:fldCharType="begin"/>
            </w:r>
            <w:r>
              <w:rPr>
                <w:noProof/>
                <w:webHidden/>
              </w:rPr>
              <w:instrText xml:space="preserve"> PAGEREF _Toc119591116 \h </w:instrText>
            </w:r>
            <w:r>
              <w:rPr>
                <w:noProof/>
                <w:webHidden/>
              </w:rPr>
            </w:r>
          </w:ins>
          <w:r>
            <w:rPr>
              <w:noProof/>
              <w:webHidden/>
            </w:rPr>
            <w:fldChar w:fldCharType="separate"/>
          </w:r>
          <w:ins w:id="204" w:author="magdaline ndere" w:date="2022-11-17T15:23:00Z">
            <w:r>
              <w:rPr>
                <w:noProof/>
                <w:webHidden/>
              </w:rPr>
              <w:t>55</w:t>
            </w:r>
            <w:r>
              <w:rPr>
                <w:noProof/>
                <w:webHidden/>
              </w:rPr>
              <w:fldChar w:fldCharType="end"/>
            </w:r>
            <w:r w:rsidRPr="00101866">
              <w:rPr>
                <w:rStyle w:val="Hyperlink"/>
                <w:noProof/>
              </w:rPr>
              <w:fldChar w:fldCharType="end"/>
            </w:r>
          </w:ins>
        </w:p>
        <w:p w14:paraId="77CB39E2" w14:textId="0DC25063" w:rsidR="00410857" w:rsidRDefault="00410857">
          <w:pPr>
            <w:pStyle w:val="TOC2"/>
            <w:rPr>
              <w:ins w:id="205" w:author="magdaline ndere" w:date="2022-11-17T15:23:00Z"/>
              <w:rFonts w:asciiTheme="minorHAnsi" w:eastAsiaTheme="minorEastAsia" w:hAnsiTheme="minorHAnsi" w:cstheme="minorBidi"/>
              <w:noProof/>
              <w:sz w:val="22"/>
            </w:rPr>
          </w:pPr>
          <w:ins w:id="20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rPr>
              <w:tab/>
            </w:r>
            <w:r w:rsidRPr="00101866">
              <w:rPr>
                <w:rStyle w:val="Hyperlink"/>
                <w:noProof/>
              </w:rPr>
              <w:t>HARDWARE DESIGN</w:t>
            </w:r>
            <w:r>
              <w:rPr>
                <w:noProof/>
                <w:webHidden/>
              </w:rPr>
              <w:tab/>
            </w:r>
            <w:r>
              <w:rPr>
                <w:noProof/>
                <w:webHidden/>
              </w:rPr>
              <w:fldChar w:fldCharType="begin"/>
            </w:r>
            <w:r>
              <w:rPr>
                <w:noProof/>
                <w:webHidden/>
              </w:rPr>
              <w:instrText xml:space="preserve"> PAGEREF _Toc119591117 \h </w:instrText>
            </w:r>
            <w:r>
              <w:rPr>
                <w:noProof/>
                <w:webHidden/>
              </w:rPr>
            </w:r>
          </w:ins>
          <w:r>
            <w:rPr>
              <w:noProof/>
              <w:webHidden/>
            </w:rPr>
            <w:fldChar w:fldCharType="separate"/>
          </w:r>
          <w:ins w:id="207" w:author="magdaline ndere" w:date="2022-11-17T15:23:00Z">
            <w:r>
              <w:rPr>
                <w:noProof/>
                <w:webHidden/>
              </w:rPr>
              <w:t>55</w:t>
            </w:r>
            <w:r>
              <w:rPr>
                <w:noProof/>
                <w:webHidden/>
              </w:rPr>
              <w:fldChar w:fldCharType="end"/>
            </w:r>
            <w:r w:rsidRPr="00101866">
              <w:rPr>
                <w:rStyle w:val="Hyperlink"/>
                <w:noProof/>
              </w:rPr>
              <w:fldChar w:fldCharType="end"/>
            </w:r>
          </w:ins>
        </w:p>
        <w:p w14:paraId="4A788238" w14:textId="287B8883" w:rsidR="00410857" w:rsidRDefault="00410857">
          <w:pPr>
            <w:pStyle w:val="TOC2"/>
            <w:rPr>
              <w:ins w:id="208" w:author="magdaline ndere" w:date="2022-11-17T15:23:00Z"/>
              <w:rFonts w:asciiTheme="minorHAnsi" w:eastAsiaTheme="minorEastAsia" w:hAnsiTheme="minorHAnsi" w:cstheme="minorBidi"/>
              <w:noProof/>
              <w:sz w:val="22"/>
            </w:rPr>
          </w:pPr>
          <w:ins w:id="20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 w:val="22"/>
              </w:rPr>
              <w:tab/>
            </w:r>
            <w:r w:rsidRPr="00101866">
              <w:rPr>
                <w:rStyle w:val="Hyperlink"/>
                <w:noProof/>
              </w:rPr>
              <w:t>SOFTWARE DESIGN ANALYSIS</w:t>
            </w:r>
            <w:r>
              <w:rPr>
                <w:noProof/>
                <w:webHidden/>
              </w:rPr>
              <w:tab/>
            </w:r>
            <w:r>
              <w:rPr>
                <w:noProof/>
                <w:webHidden/>
              </w:rPr>
              <w:fldChar w:fldCharType="begin"/>
            </w:r>
            <w:r>
              <w:rPr>
                <w:noProof/>
                <w:webHidden/>
              </w:rPr>
              <w:instrText xml:space="preserve"> PAGEREF _Toc119591118 \h </w:instrText>
            </w:r>
            <w:r>
              <w:rPr>
                <w:noProof/>
                <w:webHidden/>
              </w:rPr>
            </w:r>
          </w:ins>
          <w:r>
            <w:rPr>
              <w:noProof/>
              <w:webHidden/>
            </w:rPr>
            <w:fldChar w:fldCharType="separate"/>
          </w:r>
          <w:ins w:id="210" w:author="magdaline ndere" w:date="2022-11-17T15:23:00Z">
            <w:r>
              <w:rPr>
                <w:noProof/>
                <w:webHidden/>
              </w:rPr>
              <w:t>56</w:t>
            </w:r>
            <w:r>
              <w:rPr>
                <w:noProof/>
                <w:webHidden/>
              </w:rPr>
              <w:fldChar w:fldCharType="end"/>
            </w:r>
            <w:r w:rsidRPr="00101866">
              <w:rPr>
                <w:rStyle w:val="Hyperlink"/>
                <w:noProof/>
              </w:rPr>
              <w:fldChar w:fldCharType="end"/>
            </w:r>
          </w:ins>
        </w:p>
        <w:p w14:paraId="0C288693" w14:textId="08F7799A" w:rsidR="00410857" w:rsidRDefault="00410857" w:rsidP="00410857">
          <w:pPr>
            <w:pStyle w:val="TOC3"/>
            <w:rPr>
              <w:ins w:id="211" w:author="magdaline ndere" w:date="2022-11-17T15:23:00Z"/>
              <w:rFonts w:asciiTheme="minorHAnsi" w:eastAsiaTheme="minorEastAsia" w:hAnsiTheme="minorHAnsi" w:cstheme="minorBidi"/>
              <w:noProof/>
              <w:sz w:val="22"/>
            </w:rPr>
          </w:pPr>
          <w:ins w:id="21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"_Toc119591119"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4.2.1.</w:t>
            </w:r>
            <w:r>
              <w:rPr>
                <w:rFonts w:asciiTheme="minorHAnsi" w:eastAsiaTheme="minorEastAsia" w:hAnsiTheme="minorHAnsi" w:cstheme="minorBidi"/>
                <w:noProof/>
                <w:sz w:val="22"/>
              </w:rPr>
              <w:tab/>
            </w:r>
            <w:r w:rsidRPr="00101866">
              <w:rPr>
                <w:rStyle w:val="Hyperlink"/>
                <w:noProof/>
              </w:rPr>
              <w:t>SIM800L GSM module output</w:t>
            </w:r>
            <w:r>
              <w:rPr>
                <w:noProof/>
                <w:webHidden/>
              </w:rPr>
              <w:tab/>
            </w:r>
            <w:r>
              <w:rPr>
                <w:noProof/>
                <w:webHidden/>
              </w:rPr>
              <w:fldChar w:fldCharType="begin"/>
            </w:r>
            <w:r>
              <w:rPr>
                <w:noProof/>
                <w:webHidden/>
              </w:rPr>
              <w:instrText xml:space="preserve"> PAGEREF _Toc119591119 \h </w:instrText>
            </w:r>
            <w:r>
              <w:rPr>
                <w:noProof/>
                <w:webHidden/>
              </w:rPr>
            </w:r>
          </w:ins>
          <w:r>
            <w:rPr>
              <w:noProof/>
              <w:webHidden/>
            </w:rPr>
            <w:fldChar w:fldCharType="separate"/>
          </w:r>
          <w:ins w:id="213" w:author="magdaline ndere" w:date="2022-11-17T15:23:00Z">
            <w:r>
              <w:rPr>
                <w:noProof/>
                <w:webHidden/>
              </w:rPr>
              <w:t>56</w:t>
            </w:r>
            <w:r>
              <w:rPr>
                <w:noProof/>
                <w:webHidden/>
              </w:rPr>
              <w:fldChar w:fldCharType="end"/>
            </w:r>
            <w:r w:rsidRPr="00101866">
              <w:rPr>
                <w:rStyle w:val="Hyperlink"/>
                <w:noProof/>
              </w:rPr>
              <w:fldChar w:fldCharType="end"/>
            </w:r>
          </w:ins>
        </w:p>
        <w:p w14:paraId="09BF5BEB" w14:textId="1F77BF80" w:rsidR="00410857" w:rsidRDefault="00410857">
          <w:pPr>
            <w:pStyle w:val="TOC1"/>
            <w:rPr>
              <w:ins w:id="214" w:author="magdaline ndere" w:date="2022-11-17T15:23:00Z"/>
              <w:rFonts w:asciiTheme="minorHAnsi" w:eastAsiaTheme="minorEastAsia" w:hAnsiTheme="minorHAnsi" w:cstheme="minorBidi"/>
              <w:noProof/>
              <w:sz w:val="22"/>
            </w:rPr>
          </w:pPr>
          <w:ins w:id="21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CHAPTER FIVE</w:t>
            </w:r>
            <w:r>
              <w:rPr>
                <w:noProof/>
                <w:webHidden/>
              </w:rPr>
              <w:tab/>
            </w:r>
            <w:r>
              <w:rPr>
                <w:noProof/>
                <w:webHidden/>
              </w:rPr>
              <w:fldChar w:fldCharType="begin"/>
            </w:r>
            <w:r>
              <w:rPr>
                <w:noProof/>
                <w:webHidden/>
              </w:rPr>
              <w:instrText xml:space="preserve"> PAGEREF _Toc119591120 \h </w:instrText>
            </w:r>
            <w:r>
              <w:rPr>
                <w:noProof/>
                <w:webHidden/>
              </w:rPr>
            </w:r>
          </w:ins>
          <w:r>
            <w:rPr>
              <w:noProof/>
              <w:webHidden/>
            </w:rPr>
            <w:fldChar w:fldCharType="separate"/>
          </w:r>
          <w:ins w:id="216" w:author="magdaline ndere" w:date="2022-11-17T15:23:00Z">
            <w:r>
              <w:rPr>
                <w:noProof/>
                <w:webHidden/>
              </w:rPr>
              <w:t>57</w:t>
            </w:r>
            <w:r>
              <w:rPr>
                <w:noProof/>
                <w:webHidden/>
              </w:rPr>
              <w:fldChar w:fldCharType="end"/>
            </w:r>
            <w:r w:rsidRPr="00101866">
              <w:rPr>
                <w:rStyle w:val="Hyperlink"/>
                <w:noProof/>
              </w:rPr>
              <w:fldChar w:fldCharType="end"/>
            </w:r>
          </w:ins>
        </w:p>
        <w:p w14:paraId="0D3607C9" w14:textId="24D68F44" w:rsidR="00410857" w:rsidRDefault="00410857">
          <w:pPr>
            <w:pStyle w:val="TOC1"/>
            <w:tabs>
              <w:tab w:val="left" w:pos="480"/>
            </w:tabs>
            <w:rPr>
              <w:ins w:id="217" w:author="magdaline ndere" w:date="2022-11-17T15:23:00Z"/>
              <w:rFonts w:asciiTheme="minorHAnsi" w:eastAsiaTheme="minorEastAsia" w:hAnsiTheme="minorHAnsi" w:cstheme="minorBidi"/>
              <w:noProof/>
              <w:sz w:val="22"/>
            </w:rPr>
          </w:pPr>
          <w:ins w:id="21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5.</w:t>
            </w:r>
            <w:r>
              <w:rPr>
                <w:rFonts w:asciiTheme="minorHAnsi" w:eastAsiaTheme="minorEastAsia" w:hAnsiTheme="minorHAnsi" w:cstheme="minorBidi"/>
                <w:noProof/>
                <w:sz w:val="22"/>
              </w:rPr>
              <w:tab/>
            </w:r>
            <w:r w:rsidRPr="00101866">
              <w:rPr>
                <w:rStyle w:val="Hyperlink"/>
                <w:noProof/>
              </w:rPr>
              <w:t>CONCULION AND RECOMMENDATIONS</w:t>
            </w:r>
            <w:r>
              <w:rPr>
                <w:noProof/>
                <w:webHidden/>
              </w:rPr>
              <w:tab/>
            </w:r>
            <w:r>
              <w:rPr>
                <w:noProof/>
                <w:webHidden/>
              </w:rPr>
              <w:fldChar w:fldCharType="begin"/>
            </w:r>
            <w:r>
              <w:rPr>
                <w:noProof/>
                <w:webHidden/>
              </w:rPr>
              <w:instrText xml:space="preserve"> PAGEREF _Toc119591121 \h </w:instrText>
            </w:r>
            <w:r>
              <w:rPr>
                <w:noProof/>
                <w:webHidden/>
              </w:rPr>
            </w:r>
          </w:ins>
          <w:r>
            <w:rPr>
              <w:noProof/>
              <w:webHidden/>
            </w:rPr>
            <w:fldChar w:fldCharType="separate"/>
          </w:r>
          <w:ins w:id="219" w:author="magdaline ndere" w:date="2022-11-17T15:23:00Z">
            <w:r>
              <w:rPr>
                <w:noProof/>
                <w:webHidden/>
              </w:rPr>
              <w:t>57</w:t>
            </w:r>
            <w:r>
              <w:rPr>
                <w:noProof/>
                <w:webHidden/>
              </w:rPr>
              <w:fldChar w:fldCharType="end"/>
            </w:r>
            <w:r w:rsidRPr="00101866">
              <w:rPr>
                <w:rStyle w:val="Hyperlink"/>
                <w:noProof/>
              </w:rPr>
              <w:fldChar w:fldCharType="end"/>
            </w:r>
          </w:ins>
        </w:p>
        <w:p w14:paraId="6CD57372" w14:textId="0754F96D" w:rsidR="00410857" w:rsidRDefault="00410857">
          <w:pPr>
            <w:pStyle w:val="TOC2"/>
            <w:rPr>
              <w:ins w:id="220" w:author="magdaline ndere" w:date="2022-11-17T15:23:00Z"/>
              <w:rFonts w:asciiTheme="minorHAnsi" w:eastAsiaTheme="minorEastAsia" w:hAnsiTheme="minorHAnsi" w:cstheme="minorBidi"/>
              <w:noProof/>
              <w:sz w:val="22"/>
            </w:rPr>
          </w:pPr>
          <w:ins w:id="22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rPr>
              <w:tab/>
            </w:r>
            <w:r w:rsidRPr="00101866">
              <w:rPr>
                <w:rStyle w:val="Hyperlink"/>
                <w:noProof/>
              </w:rPr>
              <w:t>CONCLUSION</w:t>
            </w:r>
            <w:r>
              <w:rPr>
                <w:noProof/>
                <w:webHidden/>
              </w:rPr>
              <w:tab/>
            </w:r>
            <w:r>
              <w:rPr>
                <w:noProof/>
                <w:webHidden/>
              </w:rPr>
              <w:fldChar w:fldCharType="begin"/>
            </w:r>
            <w:r>
              <w:rPr>
                <w:noProof/>
                <w:webHidden/>
              </w:rPr>
              <w:instrText xml:space="preserve"> PAGEREF _Toc119591122 \h </w:instrText>
            </w:r>
            <w:r>
              <w:rPr>
                <w:noProof/>
                <w:webHidden/>
              </w:rPr>
            </w:r>
          </w:ins>
          <w:r>
            <w:rPr>
              <w:noProof/>
              <w:webHidden/>
            </w:rPr>
            <w:fldChar w:fldCharType="separate"/>
          </w:r>
          <w:ins w:id="222" w:author="magdaline ndere" w:date="2022-11-17T15:23:00Z">
            <w:r>
              <w:rPr>
                <w:noProof/>
                <w:webHidden/>
              </w:rPr>
              <w:t>57</w:t>
            </w:r>
            <w:r>
              <w:rPr>
                <w:noProof/>
                <w:webHidden/>
              </w:rPr>
              <w:fldChar w:fldCharType="end"/>
            </w:r>
            <w:r w:rsidRPr="00101866">
              <w:rPr>
                <w:rStyle w:val="Hyperlink"/>
                <w:noProof/>
              </w:rPr>
              <w:fldChar w:fldCharType="end"/>
            </w:r>
          </w:ins>
        </w:p>
        <w:p w14:paraId="53BADCEA" w14:textId="779874DA" w:rsidR="00410857" w:rsidRDefault="00410857">
          <w:pPr>
            <w:pStyle w:val="TOC2"/>
            <w:rPr>
              <w:ins w:id="223" w:author="magdaline ndere" w:date="2022-11-17T15:23:00Z"/>
              <w:rFonts w:asciiTheme="minorHAnsi" w:eastAsiaTheme="minorEastAsia" w:hAnsiTheme="minorHAnsi" w:cstheme="minorBidi"/>
              <w:noProof/>
              <w:sz w:val="22"/>
            </w:rPr>
          </w:pPr>
          <w:ins w:id="22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sz w:val="22"/>
              </w:rPr>
              <w:tab/>
            </w:r>
            <w:r w:rsidRPr="00101866">
              <w:rPr>
                <w:rStyle w:val="Hyperlink"/>
                <w:noProof/>
              </w:rPr>
              <w:t>RECOMMENDATION</w:t>
            </w:r>
            <w:r>
              <w:rPr>
                <w:noProof/>
                <w:webHidden/>
              </w:rPr>
              <w:tab/>
            </w:r>
            <w:r>
              <w:rPr>
                <w:noProof/>
                <w:webHidden/>
              </w:rPr>
              <w:fldChar w:fldCharType="begin"/>
            </w:r>
            <w:r>
              <w:rPr>
                <w:noProof/>
                <w:webHidden/>
              </w:rPr>
              <w:instrText xml:space="preserve"> PAGEREF _Toc119591123 \h </w:instrText>
            </w:r>
            <w:r>
              <w:rPr>
                <w:noProof/>
                <w:webHidden/>
              </w:rPr>
            </w:r>
          </w:ins>
          <w:r>
            <w:rPr>
              <w:noProof/>
              <w:webHidden/>
            </w:rPr>
            <w:fldChar w:fldCharType="separate"/>
          </w:r>
          <w:ins w:id="225" w:author="magdaline ndere" w:date="2022-11-17T15:23:00Z">
            <w:r>
              <w:rPr>
                <w:noProof/>
                <w:webHidden/>
              </w:rPr>
              <w:t>57</w:t>
            </w:r>
            <w:r>
              <w:rPr>
                <w:noProof/>
                <w:webHidden/>
              </w:rPr>
              <w:fldChar w:fldCharType="end"/>
            </w:r>
            <w:r w:rsidRPr="00101866">
              <w:rPr>
                <w:rStyle w:val="Hyperlink"/>
                <w:noProof/>
              </w:rPr>
              <w:fldChar w:fldCharType="end"/>
            </w:r>
          </w:ins>
        </w:p>
        <w:p w14:paraId="42B9EAA1" w14:textId="14CF093B" w:rsidR="00410857" w:rsidRDefault="00410857">
          <w:pPr>
            <w:pStyle w:val="TOC1"/>
            <w:rPr>
              <w:ins w:id="226" w:author="magdaline ndere" w:date="2022-11-17T15:23:00Z"/>
              <w:rFonts w:asciiTheme="minorHAnsi" w:eastAsiaTheme="minorEastAsia" w:hAnsiTheme="minorHAnsi" w:cstheme="minorBidi"/>
              <w:noProof/>
              <w:sz w:val="22"/>
            </w:rPr>
          </w:pPr>
          <w:ins w:id="22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BUDGET</w:t>
            </w:r>
            <w:r>
              <w:rPr>
                <w:noProof/>
                <w:webHidden/>
              </w:rPr>
              <w:tab/>
            </w:r>
            <w:r>
              <w:rPr>
                <w:noProof/>
                <w:webHidden/>
              </w:rPr>
              <w:fldChar w:fldCharType="begin"/>
            </w:r>
            <w:r>
              <w:rPr>
                <w:noProof/>
                <w:webHidden/>
              </w:rPr>
              <w:instrText xml:space="preserve"> PAGEREF _Toc119591124 \h </w:instrText>
            </w:r>
            <w:r>
              <w:rPr>
                <w:noProof/>
                <w:webHidden/>
              </w:rPr>
            </w:r>
          </w:ins>
          <w:r>
            <w:rPr>
              <w:noProof/>
              <w:webHidden/>
            </w:rPr>
            <w:fldChar w:fldCharType="separate"/>
          </w:r>
          <w:ins w:id="228" w:author="magdaline ndere" w:date="2022-11-17T15:23:00Z">
            <w:r>
              <w:rPr>
                <w:noProof/>
                <w:webHidden/>
              </w:rPr>
              <w:t>58</w:t>
            </w:r>
            <w:r>
              <w:rPr>
                <w:noProof/>
                <w:webHidden/>
              </w:rPr>
              <w:fldChar w:fldCharType="end"/>
            </w:r>
            <w:r w:rsidRPr="00101866">
              <w:rPr>
                <w:rStyle w:val="Hyperlink"/>
                <w:noProof/>
              </w:rPr>
              <w:fldChar w:fldCharType="end"/>
            </w:r>
          </w:ins>
        </w:p>
        <w:p w14:paraId="2EE0A564" w14:textId="463AB485" w:rsidR="00410857" w:rsidRDefault="00410857">
          <w:pPr>
            <w:pStyle w:val="TOC1"/>
            <w:rPr>
              <w:ins w:id="229" w:author="magdaline ndere" w:date="2022-11-17T15:23:00Z"/>
              <w:rFonts w:asciiTheme="minorHAnsi" w:eastAsiaTheme="minorEastAsia" w:hAnsiTheme="minorHAnsi" w:cstheme="minorBidi"/>
              <w:noProof/>
              <w:sz w:val="22"/>
            </w:rPr>
          </w:pPr>
          <w:ins w:id="23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PROJECT TIME PLAN</w:t>
            </w:r>
            <w:r>
              <w:rPr>
                <w:noProof/>
                <w:webHidden/>
              </w:rPr>
              <w:tab/>
            </w:r>
            <w:r>
              <w:rPr>
                <w:noProof/>
                <w:webHidden/>
              </w:rPr>
              <w:fldChar w:fldCharType="begin"/>
            </w:r>
            <w:r>
              <w:rPr>
                <w:noProof/>
                <w:webHidden/>
              </w:rPr>
              <w:instrText xml:space="preserve"> PAGEREF _Toc119591126 \h </w:instrText>
            </w:r>
            <w:r>
              <w:rPr>
                <w:noProof/>
                <w:webHidden/>
              </w:rPr>
            </w:r>
          </w:ins>
          <w:r>
            <w:rPr>
              <w:noProof/>
              <w:webHidden/>
            </w:rPr>
            <w:fldChar w:fldCharType="separate"/>
          </w:r>
          <w:ins w:id="231" w:author="magdaline ndere" w:date="2022-11-17T15:23:00Z">
            <w:r>
              <w:rPr>
                <w:noProof/>
                <w:webHidden/>
              </w:rPr>
              <w:t>59</w:t>
            </w:r>
            <w:r>
              <w:rPr>
                <w:noProof/>
                <w:webHidden/>
              </w:rPr>
              <w:fldChar w:fldCharType="end"/>
            </w:r>
            <w:r w:rsidRPr="00101866">
              <w:rPr>
                <w:rStyle w:val="Hyperlink"/>
                <w:noProof/>
              </w:rPr>
              <w:fldChar w:fldCharType="end"/>
            </w:r>
          </w:ins>
        </w:p>
        <w:p w14:paraId="54FEFE24" w14:textId="19589396" w:rsidR="00410857" w:rsidRDefault="00410857">
          <w:pPr>
            <w:pStyle w:val="TOC1"/>
            <w:rPr>
              <w:ins w:id="232" w:author="magdaline ndere" w:date="2022-11-17T15:23:00Z"/>
              <w:rFonts w:asciiTheme="minorHAnsi" w:eastAsiaTheme="minorEastAsia" w:hAnsiTheme="minorHAnsi" w:cstheme="minorBidi"/>
              <w:noProof/>
              <w:sz w:val="22"/>
            </w:rPr>
          </w:pPr>
          <w:ins w:id="233"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"_Toc119591128"</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REFERENCES</w:t>
            </w:r>
            <w:r>
              <w:rPr>
                <w:noProof/>
                <w:webHidden/>
              </w:rPr>
              <w:tab/>
            </w:r>
            <w:r>
              <w:rPr>
                <w:noProof/>
                <w:webHidden/>
              </w:rPr>
              <w:fldChar w:fldCharType="begin"/>
            </w:r>
            <w:r>
              <w:rPr>
                <w:noProof/>
                <w:webHidden/>
              </w:rPr>
              <w:instrText xml:space="preserve"> PAGEREF _Toc119591128 \h </w:instrText>
            </w:r>
            <w:r>
              <w:rPr>
                <w:noProof/>
                <w:webHidden/>
              </w:rPr>
            </w:r>
          </w:ins>
          <w:r>
            <w:rPr>
              <w:noProof/>
              <w:webHidden/>
            </w:rPr>
            <w:fldChar w:fldCharType="separate"/>
          </w:r>
          <w:ins w:id="234" w:author="magdaline ndere" w:date="2022-11-17T15:23:00Z">
            <w:r>
              <w:rPr>
                <w:noProof/>
                <w:webHidden/>
              </w:rPr>
              <w:t>60</w:t>
            </w:r>
            <w:r>
              <w:rPr>
                <w:noProof/>
                <w:webHidden/>
              </w:rPr>
              <w:fldChar w:fldCharType="end"/>
            </w:r>
            <w:r w:rsidRPr="00101866">
              <w:rPr>
                <w:rStyle w:val="Hyperlink"/>
                <w:noProof/>
              </w:rPr>
              <w:fldChar w:fldCharType="end"/>
            </w:r>
          </w:ins>
        </w:p>
        <w:p w14:paraId="5568A117" w14:textId="450756F9" w:rsidR="00410857" w:rsidRDefault="00410857">
          <w:pPr>
            <w:pStyle w:val="TOC1"/>
            <w:rPr>
              <w:ins w:id="235" w:author="magdaline ndere" w:date="2022-11-17T15:23:00Z"/>
              <w:rFonts w:asciiTheme="minorHAnsi" w:eastAsiaTheme="minorEastAsia" w:hAnsiTheme="minorHAnsi" w:cstheme="minorBidi"/>
              <w:noProof/>
              <w:sz w:val="22"/>
            </w:rPr>
          </w:pPr>
          <w:ins w:id="236"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"_Toc119591129"</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w:t>
            </w:r>
            <w:r>
              <w:rPr>
                <w:noProof/>
                <w:webHidden/>
              </w:rPr>
              <w:tab/>
            </w:r>
            <w:r>
              <w:rPr>
                <w:noProof/>
                <w:webHidden/>
              </w:rPr>
              <w:fldChar w:fldCharType="begin"/>
            </w:r>
            <w:r>
              <w:rPr>
                <w:noProof/>
                <w:webHidden/>
              </w:rPr>
              <w:instrText xml:space="preserve"> PAGEREF _Toc119591129 \h </w:instrText>
            </w:r>
            <w:r>
              <w:rPr>
                <w:noProof/>
                <w:webHidden/>
              </w:rPr>
            </w:r>
          </w:ins>
          <w:r>
            <w:rPr>
              <w:noProof/>
              <w:webHidden/>
            </w:rPr>
            <w:fldChar w:fldCharType="separate"/>
          </w:r>
          <w:ins w:id="237" w:author="magdaline ndere" w:date="2022-11-17T15:23:00Z">
            <w:r>
              <w:rPr>
                <w:noProof/>
                <w:webHidden/>
              </w:rPr>
              <w:t>62</w:t>
            </w:r>
            <w:r>
              <w:rPr>
                <w:noProof/>
                <w:webHidden/>
              </w:rPr>
              <w:fldChar w:fldCharType="end"/>
            </w:r>
            <w:r w:rsidRPr="00101866">
              <w:rPr>
                <w:rStyle w:val="Hyperlink"/>
                <w:noProof/>
              </w:rPr>
              <w:fldChar w:fldCharType="end"/>
            </w:r>
          </w:ins>
        </w:p>
        <w:p w14:paraId="29F8CC6B" w14:textId="38F0FFCE" w:rsidR="00410857" w:rsidRDefault="00410857">
          <w:pPr>
            <w:pStyle w:val="TOC1"/>
            <w:rPr>
              <w:ins w:id="238" w:author="magdaline ndere" w:date="2022-11-17T15:23:00Z"/>
              <w:rFonts w:asciiTheme="minorHAnsi" w:eastAsiaTheme="minorEastAsia" w:hAnsiTheme="minorHAnsi" w:cstheme="minorBidi"/>
              <w:noProof/>
              <w:sz w:val="22"/>
            </w:rPr>
          </w:pPr>
          <w:ins w:id="239"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"_Toc119591130"</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1: Interfacing TMP36 Temperature Sensor with Arduino code</w:t>
            </w:r>
            <w:r>
              <w:rPr>
                <w:noProof/>
                <w:webHidden/>
              </w:rPr>
              <w:tab/>
            </w:r>
            <w:r>
              <w:rPr>
                <w:noProof/>
                <w:webHidden/>
              </w:rPr>
              <w:fldChar w:fldCharType="begin"/>
            </w:r>
            <w:r>
              <w:rPr>
                <w:noProof/>
                <w:webHidden/>
              </w:rPr>
              <w:instrText xml:space="preserve"> PAGEREF _Toc119591130 \h </w:instrText>
            </w:r>
            <w:r>
              <w:rPr>
                <w:noProof/>
                <w:webHidden/>
              </w:rPr>
            </w:r>
          </w:ins>
          <w:r>
            <w:rPr>
              <w:noProof/>
              <w:webHidden/>
            </w:rPr>
            <w:fldChar w:fldCharType="separate"/>
          </w:r>
          <w:ins w:id="240" w:author="magdaline ndere" w:date="2022-11-17T15:23:00Z">
            <w:r>
              <w:rPr>
                <w:noProof/>
                <w:webHidden/>
              </w:rPr>
              <w:t>62</w:t>
            </w:r>
            <w:r>
              <w:rPr>
                <w:noProof/>
                <w:webHidden/>
              </w:rPr>
              <w:fldChar w:fldCharType="end"/>
            </w:r>
            <w:r w:rsidRPr="00101866">
              <w:rPr>
                <w:rStyle w:val="Hyperlink"/>
                <w:noProof/>
              </w:rPr>
              <w:fldChar w:fldCharType="end"/>
            </w:r>
          </w:ins>
        </w:p>
        <w:p w14:paraId="48C6EF46" w14:textId="7AD5F3F9" w:rsidR="00410857" w:rsidRDefault="00410857">
          <w:pPr>
            <w:pStyle w:val="TOC1"/>
            <w:rPr>
              <w:ins w:id="241" w:author="magdaline ndere" w:date="2022-11-17T15:23:00Z"/>
              <w:rFonts w:asciiTheme="minorHAnsi" w:eastAsiaTheme="minorEastAsia" w:hAnsiTheme="minorHAnsi" w:cstheme="minorBidi"/>
              <w:noProof/>
              <w:sz w:val="22"/>
            </w:rPr>
          </w:pPr>
          <w:ins w:id="242"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"_Toc119591131"</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2: Interfacing RP-S40-ST Thin Film Pressure Sensor with Arduino code</w:t>
            </w:r>
            <w:r>
              <w:rPr>
                <w:noProof/>
                <w:webHidden/>
              </w:rPr>
              <w:tab/>
            </w:r>
            <w:r>
              <w:rPr>
                <w:noProof/>
                <w:webHidden/>
              </w:rPr>
              <w:fldChar w:fldCharType="begin"/>
            </w:r>
            <w:r>
              <w:rPr>
                <w:noProof/>
                <w:webHidden/>
              </w:rPr>
              <w:instrText xml:space="preserve"> PAGEREF _Toc119591131 \h </w:instrText>
            </w:r>
            <w:r>
              <w:rPr>
                <w:noProof/>
                <w:webHidden/>
              </w:rPr>
            </w:r>
          </w:ins>
          <w:r>
            <w:rPr>
              <w:noProof/>
              <w:webHidden/>
            </w:rPr>
            <w:fldChar w:fldCharType="separate"/>
          </w:r>
          <w:ins w:id="243" w:author="magdaline ndere" w:date="2022-11-17T15:23:00Z">
            <w:r>
              <w:rPr>
                <w:noProof/>
                <w:webHidden/>
              </w:rPr>
              <w:t>62</w:t>
            </w:r>
            <w:r>
              <w:rPr>
                <w:noProof/>
                <w:webHidden/>
              </w:rPr>
              <w:fldChar w:fldCharType="end"/>
            </w:r>
            <w:r w:rsidRPr="00101866">
              <w:rPr>
                <w:rStyle w:val="Hyperlink"/>
                <w:noProof/>
              </w:rPr>
              <w:fldChar w:fldCharType="end"/>
            </w:r>
          </w:ins>
        </w:p>
        <w:p w14:paraId="12D6386F" w14:textId="0A8AE0BE" w:rsidR="00410857" w:rsidRDefault="00410857">
          <w:pPr>
            <w:pStyle w:val="TOC1"/>
            <w:rPr>
              <w:ins w:id="244" w:author="magdaline ndere" w:date="2022-11-17T15:23:00Z"/>
              <w:rFonts w:asciiTheme="minorHAnsi" w:eastAsiaTheme="minorEastAsia" w:hAnsiTheme="minorHAnsi" w:cstheme="minorBidi"/>
              <w:noProof/>
              <w:sz w:val="22"/>
            </w:rPr>
          </w:pPr>
          <w:ins w:id="245"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"_Toc119591132"</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3: Interfacing Buzzer with Arduino code</w:t>
            </w:r>
            <w:r>
              <w:rPr>
                <w:noProof/>
                <w:webHidden/>
              </w:rPr>
              <w:tab/>
            </w:r>
            <w:r>
              <w:rPr>
                <w:noProof/>
                <w:webHidden/>
              </w:rPr>
              <w:fldChar w:fldCharType="begin"/>
            </w:r>
            <w:r>
              <w:rPr>
                <w:noProof/>
                <w:webHidden/>
              </w:rPr>
              <w:instrText xml:space="preserve"> PAGEREF _Toc119591132 \h </w:instrText>
            </w:r>
            <w:r>
              <w:rPr>
                <w:noProof/>
                <w:webHidden/>
              </w:rPr>
            </w:r>
          </w:ins>
          <w:r>
            <w:rPr>
              <w:noProof/>
              <w:webHidden/>
            </w:rPr>
            <w:fldChar w:fldCharType="separate"/>
          </w:r>
          <w:ins w:id="246" w:author="magdaline ndere" w:date="2022-11-17T15:23:00Z">
            <w:r>
              <w:rPr>
                <w:noProof/>
                <w:webHidden/>
              </w:rPr>
              <w:t>63</w:t>
            </w:r>
            <w:r>
              <w:rPr>
                <w:noProof/>
                <w:webHidden/>
              </w:rPr>
              <w:fldChar w:fldCharType="end"/>
            </w:r>
            <w:r w:rsidRPr="00101866">
              <w:rPr>
                <w:rStyle w:val="Hyperlink"/>
                <w:noProof/>
              </w:rPr>
              <w:fldChar w:fldCharType="end"/>
            </w:r>
          </w:ins>
        </w:p>
        <w:p w14:paraId="3F3FB24C" w14:textId="025AA8FE" w:rsidR="00410857" w:rsidRDefault="00410857">
          <w:pPr>
            <w:pStyle w:val="TOC1"/>
            <w:rPr>
              <w:ins w:id="247" w:author="magdaline ndere" w:date="2022-11-17T15:23:00Z"/>
              <w:rFonts w:asciiTheme="minorHAnsi" w:eastAsiaTheme="minorEastAsia" w:hAnsiTheme="minorHAnsi" w:cstheme="minorBidi"/>
              <w:noProof/>
              <w:sz w:val="22"/>
            </w:rPr>
          </w:pPr>
          <w:ins w:id="248"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"_Toc119591133"</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4: Interfacing MPU6050 Accelerometer + Gyro Sensor with Arduino code</w:t>
            </w:r>
            <w:r>
              <w:rPr>
                <w:noProof/>
                <w:webHidden/>
              </w:rPr>
              <w:tab/>
            </w:r>
            <w:r>
              <w:rPr>
                <w:noProof/>
                <w:webHidden/>
              </w:rPr>
              <w:fldChar w:fldCharType="begin"/>
            </w:r>
            <w:r>
              <w:rPr>
                <w:noProof/>
                <w:webHidden/>
              </w:rPr>
              <w:instrText xml:space="preserve"> PAGEREF _Toc119591133 \h </w:instrText>
            </w:r>
            <w:r>
              <w:rPr>
                <w:noProof/>
                <w:webHidden/>
              </w:rPr>
            </w:r>
          </w:ins>
          <w:r>
            <w:rPr>
              <w:noProof/>
              <w:webHidden/>
            </w:rPr>
            <w:fldChar w:fldCharType="separate"/>
          </w:r>
          <w:ins w:id="249" w:author="magdaline ndere" w:date="2022-11-17T15:23:00Z">
            <w:r>
              <w:rPr>
                <w:noProof/>
                <w:webHidden/>
              </w:rPr>
              <w:t>64</w:t>
            </w:r>
            <w:r>
              <w:rPr>
                <w:noProof/>
                <w:webHidden/>
              </w:rPr>
              <w:fldChar w:fldCharType="end"/>
            </w:r>
            <w:r w:rsidRPr="00101866">
              <w:rPr>
                <w:rStyle w:val="Hyperlink"/>
                <w:noProof/>
              </w:rPr>
              <w:fldChar w:fldCharType="end"/>
            </w:r>
          </w:ins>
        </w:p>
        <w:p w14:paraId="09A7DB63" w14:textId="19AAF2B2" w:rsidR="00410857" w:rsidRDefault="00410857">
          <w:pPr>
            <w:pStyle w:val="TOC1"/>
            <w:rPr>
              <w:ins w:id="250" w:author="magdaline ndere" w:date="2022-11-17T15:23:00Z"/>
              <w:rFonts w:asciiTheme="minorHAnsi" w:eastAsiaTheme="minorEastAsia" w:hAnsiTheme="minorHAnsi" w:cstheme="minorBidi"/>
              <w:noProof/>
              <w:sz w:val="22"/>
            </w:rPr>
          </w:pPr>
          <w:ins w:id="251"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"_Toc119591134"</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5: Interfacing MAX30100 Heart Beat Sensor with Arduino code</w:t>
            </w:r>
            <w:r>
              <w:rPr>
                <w:noProof/>
                <w:webHidden/>
              </w:rPr>
              <w:tab/>
            </w:r>
            <w:r>
              <w:rPr>
                <w:noProof/>
                <w:webHidden/>
              </w:rPr>
              <w:fldChar w:fldCharType="begin"/>
            </w:r>
            <w:r>
              <w:rPr>
                <w:noProof/>
                <w:webHidden/>
              </w:rPr>
              <w:instrText xml:space="preserve"> PAGEREF _Toc119591134 \h </w:instrText>
            </w:r>
            <w:r>
              <w:rPr>
                <w:noProof/>
                <w:webHidden/>
              </w:rPr>
            </w:r>
          </w:ins>
          <w:r>
            <w:rPr>
              <w:noProof/>
              <w:webHidden/>
            </w:rPr>
            <w:fldChar w:fldCharType="separate"/>
          </w:r>
          <w:ins w:id="252" w:author="magdaline ndere" w:date="2022-11-17T15:23:00Z">
            <w:r>
              <w:rPr>
                <w:noProof/>
                <w:webHidden/>
              </w:rPr>
              <w:t>65</w:t>
            </w:r>
            <w:r>
              <w:rPr>
                <w:noProof/>
                <w:webHidden/>
              </w:rPr>
              <w:fldChar w:fldCharType="end"/>
            </w:r>
            <w:r w:rsidRPr="00101866">
              <w:rPr>
                <w:rStyle w:val="Hyperlink"/>
                <w:noProof/>
              </w:rPr>
              <w:fldChar w:fldCharType="end"/>
            </w:r>
          </w:ins>
        </w:p>
        <w:p w14:paraId="07982D46" w14:textId="7614E62B" w:rsidR="00410857" w:rsidRDefault="00410857">
          <w:pPr>
            <w:pStyle w:val="TOC1"/>
            <w:rPr>
              <w:ins w:id="253" w:author="magdaline ndere" w:date="2022-11-17T15:23:00Z"/>
              <w:rFonts w:asciiTheme="minorHAnsi" w:eastAsiaTheme="minorEastAsia" w:hAnsiTheme="minorHAnsi" w:cstheme="minorBidi"/>
              <w:noProof/>
              <w:sz w:val="22"/>
            </w:rPr>
          </w:pPr>
          <w:ins w:id="254"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"_Toc119591135"</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6: Interfacing NEO-6M GPS module with Arduino code</w:t>
            </w:r>
            <w:r>
              <w:rPr>
                <w:noProof/>
                <w:webHidden/>
              </w:rPr>
              <w:tab/>
            </w:r>
            <w:r>
              <w:rPr>
                <w:noProof/>
                <w:webHidden/>
              </w:rPr>
              <w:fldChar w:fldCharType="begin"/>
            </w:r>
            <w:r>
              <w:rPr>
                <w:noProof/>
                <w:webHidden/>
              </w:rPr>
              <w:instrText xml:space="preserve"> PAGEREF _Toc119591135 \h </w:instrText>
            </w:r>
            <w:r>
              <w:rPr>
                <w:noProof/>
                <w:webHidden/>
              </w:rPr>
            </w:r>
          </w:ins>
          <w:r>
            <w:rPr>
              <w:noProof/>
              <w:webHidden/>
            </w:rPr>
            <w:fldChar w:fldCharType="separate"/>
          </w:r>
          <w:ins w:id="255" w:author="magdaline ndere" w:date="2022-11-17T15:23:00Z">
            <w:r>
              <w:rPr>
                <w:noProof/>
                <w:webHidden/>
              </w:rPr>
              <w:t>66</w:t>
            </w:r>
            <w:r>
              <w:rPr>
                <w:noProof/>
                <w:webHidden/>
              </w:rPr>
              <w:fldChar w:fldCharType="end"/>
            </w:r>
            <w:r w:rsidRPr="00101866">
              <w:rPr>
                <w:rStyle w:val="Hyperlink"/>
                <w:noProof/>
              </w:rPr>
              <w:fldChar w:fldCharType="end"/>
            </w:r>
          </w:ins>
        </w:p>
        <w:p w14:paraId="740D94C4" w14:textId="2D339E70" w:rsidR="00410857" w:rsidRDefault="00410857">
          <w:pPr>
            <w:pStyle w:val="TOC1"/>
            <w:rPr>
              <w:ins w:id="256" w:author="magdaline ndere" w:date="2022-11-17T15:23:00Z"/>
              <w:rFonts w:asciiTheme="minorHAnsi" w:eastAsiaTheme="minorEastAsia" w:hAnsiTheme="minorHAnsi" w:cstheme="minorBidi"/>
              <w:noProof/>
              <w:sz w:val="22"/>
            </w:rPr>
          </w:pPr>
          <w:ins w:id="257"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"_Toc119591136"</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7: Interfacing SIM800L GSM module with Arduino code</w:t>
            </w:r>
            <w:r>
              <w:rPr>
                <w:noProof/>
                <w:webHidden/>
              </w:rPr>
              <w:tab/>
            </w:r>
            <w:r>
              <w:rPr>
                <w:noProof/>
                <w:webHidden/>
              </w:rPr>
              <w:fldChar w:fldCharType="begin"/>
            </w:r>
            <w:r>
              <w:rPr>
                <w:noProof/>
                <w:webHidden/>
              </w:rPr>
              <w:instrText xml:space="preserve"> PAGEREF _Toc119591136 \h </w:instrText>
            </w:r>
            <w:r>
              <w:rPr>
                <w:noProof/>
                <w:webHidden/>
              </w:rPr>
            </w:r>
          </w:ins>
          <w:r>
            <w:rPr>
              <w:noProof/>
              <w:webHidden/>
            </w:rPr>
            <w:fldChar w:fldCharType="separate"/>
          </w:r>
          <w:ins w:id="258" w:author="magdaline ndere" w:date="2022-11-17T15:23:00Z">
            <w:r>
              <w:rPr>
                <w:noProof/>
                <w:webHidden/>
              </w:rPr>
              <w:t>67</w:t>
            </w:r>
            <w:r>
              <w:rPr>
                <w:noProof/>
                <w:webHidden/>
              </w:rPr>
              <w:fldChar w:fldCharType="end"/>
            </w:r>
            <w:r w:rsidRPr="00101866">
              <w:rPr>
                <w:rStyle w:val="Hyperlink"/>
                <w:noProof/>
              </w:rPr>
              <w:fldChar w:fldCharType="end"/>
            </w:r>
          </w:ins>
        </w:p>
        <w:p w14:paraId="48112833" w14:textId="5ED662FB" w:rsidR="00410857" w:rsidRDefault="00410857">
          <w:pPr>
            <w:pStyle w:val="TOC1"/>
            <w:rPr>
              <w:ins w:id="259" w:author="magdaline ndere" w:date="2022-11-17T15:23:00Z"/>
              <w:rFonts w:asciiTheme="minorHAnsi" w:eastAsiaTheme="minorEastAsia" w:hAnsiTheme="minorHAnsi" w:cstheme="minorBidi"/>
              <w:noProof/>
              <w:sz w:val="22"/>
            </w:rPr>
          </w:pPr>
          <w:ins w:id="260" w:author="magdaline ndere" w:date="2022-11-17T15:23:00Z">
            <w:r w:rsidRPr="00101866">
              <w:rPr>
                <w:rStyle w:val="Hyperlink"/>
                <w:noProof/>
              </w:rPr>
              <w:fldChar w:fldCharType="begin"/>
            </w:r>
            <w:r w:rsidRPr="00101866">
              <w:rPr>
                <w:rStyle w:val="Hyperlink"/>
                <w:noProof/>
              </w:rPr>
              <w:instrText xml:space="preserve"> </w:instrText>
            </w:r>
            <w:r>
              <w:rPr>
                <w:noProof/>
              </w:rPr>
              <w:instrText>HYPERLINK \l "_Toc119591137"</w:instrText>
            </w:r>
            <w:r w:rsidRPr="00101866">
              <w:rPr>
                <w:rStyle w:val="Hyperlink"/>
                <w:noProof/>
              </w:rPr>
              <w:instrText xml:space="preserve"> </w:instrText>
            </w:r>
            <w:r w:rsidRPr="00101866">
              <w:rPr>
                <w:rStyle w:val="Hyperlink"/>
                <w:noProof/>
              </w:rPr>
            </w:r>
            <w:r w:rsidRPr="00101866">
              <w:rPr>
                <w:rStyle w:val="Hyperlink"/>
                <w:noProof/>
              </w:rPr>
              <w:fldChar w:fldCharType="separate"/>
            </w:r>
            <w:r w:rsidRPr="00101866">
              <w:rPr>
                <w:rStyle w:val="Hyperlink"/>
                <w:noProof/>
              </w:rPr>
              <w:t>APPENDIX 8: Overall circuit Arduino code</w:t>
            </w:r>
            <w:r>
              <w:rPr>
                <w:noProof/>
                <w:webHidden/>
              </w:rPr>
              <w:tab/>
            </w:r>
            <w:r>
              <w:rPr>
                <w:noProof/>
                <w:webHidden/>
              </w:rPr>
              <w:fldChar w:fldCharType="begin"/>
            </w:r>
            <w:r>
              <w:rPr>
                <w:noProof/>
                <w:webHidden/>
              </w:rPr>
              <w:instrText xml:space="preserve"> PAGEREF _Toc119591137 \h </w:instrText>
            </w:r>
            <w:r>
              <w:rPr>
                <w:noProof/>
                <w:webHidden/>
              </w:rPr>
            </w:r>
          </w:ins>
          <w:r>
            <w:rPr>
              <w:noProof/>
              <w:webHidden/>
            </w:rPr>
            <w:fldChar w:fldCharType="separate"/>
          </w:r>
          <w:ins w:id="261" w:author="magdaline ndere" w:date="2022-11-17T15:23:00Z">
            <w:r>
              <w:rPr>
                <w:noProof/>
                <w:webHidden/>
              </w:rPr>
              <w:t>68</w:t>
            </w:r>
            <w:r>
              <w:rPr>
                <w:noProof/>
                <w:webHidden/>
              </w:rPr>
              <w:fldChar w:fldCharType="end"/>
            </w:r>
            <w:r w:rsidRPr="00101866">
              <w:rPr>
                <w:rStyle w:val="Hyperlink"/>
                <w:noProof/>
              </w:rPr>
              <w:fldChar w:fldCharType="end"/>
            </w:r>
          </w:ins>
        </w:p>
        <w:p w14:paraId="3644B27B" w14:textId="55401640" w:rsidR="00624E5F" w:rsidDel="00410857" w:rsidRDefault="00624E5F">
          <w:pPr>
            <w:pStyle w:val="TOC1"/>
            <w:rPr>
              <w:del w:id="262" w:author="magdaline ndere" w:date="2022-11-17T15:21:00Z"/>
              <w:rFonts w:asciiTheme="minorHAnsi" w:eastAsiaTheme="minorEastAsia" w:hAnsiTheme="minorHAnsi" w:cstheme="minorBidi"/>
              <w:noProof/>
              <w:sz w:val="22"/>
            </w:rPr>
          </w:pPr>
          <w:del w:id="263" w:author="magdaline ndere" w:date="2022-11-17T15:21:00Z">
            <w:r w:rsidRPr="00410857" w:rsidDel="00410857">
              <w:rPr>
                <w:noProof/>
                <w:rPrChange w:id="264" w:author="magdaline ndere" w:date="2022-11-17T15:21:00Z">
                  <w:rPr>
                    <w:rStyle w:val="Hyperlink"/>
                    <w:noProof/>
                  </w:rPr>
                </w:rPrChange>
              </w:rPr>
              <w:delText>DECLARATION</w:delText>
            </w:r>
            <w:r w:rsidDel="00410857">
              <w:rPr>
                <w:noProof/>
                <w:webHidden/>
              </w:rPr>
              <w:tab/>
              <w:delText>i</w:delText>
            </w:r>
          </w:del>
        </w:p>
        <w:p w14:paraId="047FF78C" w14:textId="249446A0" w:rsidR="00624E5F" w:rsidDel="00410857" w:rsidRDefault="00624E5F">
          <w:pPr>
            <w:pStyle w:val="TOC1"/>
            <w:rPr>
              <w:del w:id="265" w:author="magdaline ndere" w:date="2022-11-17T15:21:00Z"/>
              <w:rFonts w:asciiTheme="minorHAnsi" w:eastAsiaTheme="minorEastAsia" w:hAnsiTheme="minorHAnsi" w:cstheme="minorBidi"/>
              <w:noProof/>
              <w:sz w:val="22"/>
            </w:rPr>
          </w:pPr>
          <w:del w:id="266" w:author="magdaline ndere" w:date="2022-11-17T15:21:00Z">
            <w:r w:rsidRPr="00410857" w:rsidDel="00410857">
              <w:rPr>
                <w:rFonts w:eastAsiaTheme="majorEastAsia"/>
                <w:noProof/>
                <w:rPrChange w:id="267" w:author="magdaline ndere" w:date="2022-11-17T15:21:00Z">
                  <w:rPr>
                    <w:rStyle w:val="Hyperlink"/>
                    <w:rFonts w:eastAsiaTheme="majorEastAsia"/>
                    <w:noProof/>
                  </w:rPr>
                </w:rPrChange>
              </w:rPr>
              <w:delText>TABLE OF CONTENTS</w:delText>
            </w:r>
            <w:r w:rsidDel="00410857">
              <w:rPr>
                <w:noProof/>
                <w:webHidden/>
              </w:rPr>
              <w:tab/>
              <w:delText>ii</w:delText>
            </w:r>
          </w:del>
        </w:p>
        <w:p w14:paraId="3C4867B0" w14:textId="5D93623E" w:rsidR="00624E5F" w:rsidDel="00410857" w:rsidRDefault="00624E5F">
          <w:pPr>
            <w:pStyle w:val="TOC1"/>
            <w:rPr>
              <w:del w:id="268" w:author="magdaline ndere" w:date="2022-11-17T15:21:00Z"/>
              <w:rFonts w:asciiTheme="minorHAnsi" w:eastAsiaTheme="minorEastAsia" w:hAnsiTheme="minorHAnsi" w:cstheme="minorBidi"/>
              <w:noProof/>
              <w:sz w:val="22"/>
            </w:rPr>
          </w:pPr>
          <w:del w:id="269" w:author="magdaline ndere" w:date="2022-11-17T15:21:00Z">
            <w:r w:rsidRPr="00410857" w:rsidDel="00410857">
              <w:rPr>
                <w:noProof/>
                <w:rPrChange w:id="270" w:author="magdaline ndere" w:date="2022-11-17T15:21:00Z">
                  <w:rPr>
                    <w:rStyle w:val="Hyperlink"/>
                    <w:noProof/>
                  </w:rPr>
                </w:rPrChange>
              </w:rPr>
              <w:delText>LIST OF FIGURES</w:delText>
            </w:r>
            <w:r w:rsidDel="00410857">
              <w:rPr>
                <w:noProof/>
                <w:webHidden/>
              </w:rPr>
              <w:tab/>
              <w:delText>iv</w:delText>
            </w:r>
          </w:del>
        </w:p>
        <w:p w14:paraId="40BE9CC2" w14:textId="7A0AD45B" w:rsidR="00624E5F" w:rsidDel="00410857" w:rsidRDefault="00624E5F">
          <w:pPr>
            <w:pStyle w:val="TOC1"/>
            <w:rPr>
              <w:del w:id="271" w:author="magdaline ndere" w:date="2022-11-17T15:21:00Z"/>
              <w:rFonts w:asciiTheme="minorHAnsi" w:eastAsiaTheme="minorEastAsia" w:hAnsiTheme="minorHAnsi" w:cstheme="minorBidi"/>
              <w:noProof/>
              <w:sz w:val="22"/>
            </w:rPr>
          </w:pPr>
          <w:del w:id="272" w:author="magdaline ndere" w:date="2022-11-17T15:21:00Z">
            <w:r w:rsidRPr="00410857" w:rsidDel="00410857">
              <w:rPr>
                <w:noProof/>
                <w:rPrChange w:id="273" w:author="magdaline ndere" w:date="2022-11-17T15:21:00Z">
                  <w:rPr>
                    <w:rStyle w:val="Hyperlink"/>
                    <w:noProof/>
                  </w:rPr>
                </w:rPrChange>
              </w:rPr>
              <w:delText>LIST OF TABLES</w:delText>
            </w:r>
            <w:r w:rsidDel="00410857">
              <w:rPr>
                <w:noProof/>
                <w:webHidden/>
              </w:rPr>
              <w:tab/>
              <w:delText>vi</w:delText>
            </w:r>
          </w:del>
        </w:p>
        <w:p w14:paraId="6B90A5CD" w14:textId="3417DBF8" w:rsidR="00624E5F" w:rsidDel="00410857" w:rsidRDefault="00624E5F">
          <w:pPr>
            <w:pStyle w:val="TOC1"/>
            <w:rPr>
              <w:del w:id="274" w:author="magdaline ndere" w:date="2022-11-17T15:21:00Z"/>
              <w:rFonts w:asciiTheme="minorHAnsi" w:eastAsiaTheme="minorEastAsia" w:hAnsiTheme="minorHAnsi" w:cstheme="minorBidi"/>
              <w:noProof/>
              <w:sz w:val="22"/>
            </w:rPr>
          </w:pPr>
          <w:del w:id="275" w:author="magdaline ndere" w:date="2022-11-17T15:21:00Z">
            <w:r w:rsidRPr="00410857" w:rsidDel="00410857">
              <w:rPr>
                <w:noProof/>
                <w:rPrChange w:id="276" w:author="magdaline ndere" w:date="2022-11-17T15:21:00Z">
                  <w:rPr>
                    <w:rStyle w:val="Hyperlink"/>
                    <w:noProof/>
                  </w:rPr>
                </w:rPrChange>
              </w:rPr>
              <w:delText>LIST OF ABBREVIATIONS</w:delText>
            </w:r>
            <w:r w:rsidDel="00410857">
              <w:rPr>
                <w:noProof/>
                <w:webHidden/>
              </w:rPr>
              <w:tab/>
              <w:delText>vii</w:delText>
            </w:r>
          </w:del>
        </w:p>
        <w:p w14:paraId="273595D2" w14:textId="6033BD74" w:rsidR="00624E5F" w:rsidDel="00410857" w:rsidRDefault="00624E5F">
          <w:pPr>
            <w:pStyle w:val="TOC1"/>
            <w:rPr>
              <w:del w:id="277" w:author="magdaline ndere" w:date="2022-11-17T15:21:00Z"/>
              <w:rFonts w:asciiTheme="minorHAnsi" w:eastAsiaTheme="minorEastAsia" w:hAnsiTheme="minorHAnsi" w:cstheme="minorBidi"/>
              <w:noProof/>
              <w:sz w:val="22"/>
            </w:rPr>
          </w:pPr>
          <w:del w:id="278" w:author="magdaline ndere" w:date="2022-11-17T15:21:00Z">
            <w:r w:rsidRPr="00410857" w:rsidDel="00410857">
              <w:rPr>
                <w:noProof/>
                <w:rPrChange w:id="279" w:author="magdaline ndere" w:date="2022-11-17T15:21:00Z">
                  <w:rPr>
                    <w:rStyle w:val="Hyperlink"/>
                    <w:noProof/>
                  </w:rPr>
                </w:rPrChange>
              </w:rPr>
              <w:delText>ABSTRACT</w:delText>
            </w:r>
            <w:r w:rsidDel="00410857">
              <w:rPr>
                <w:noProof/>
                <w:webHidden/>
              </w:rPr>
              <w:tab/>
              <w:delText>viii</w:delText>
            </w:r>
          </w:del>
        </w:p>
        <w:p w14:paraId="4DC165F1" w14:textId="0B0E7DEA" w:rsidR="00624E5F" w:rsidDel="00410857" w:rsidRDefault="00624E5F">
          <w:pPr>
            <w:pStyle w:val="TOC1"/>
            <w:rPr>
              <w:del w:id="280" w:author="magdaline ndere" w:date="2022-11-17T15:21:00Z"/>
              <w:rFonts w:asciiTheme="minorHAnsi" w:eastAsiaTheme="minorEastAsia" w:hAnsiTheme="minorHAnsi" w:cstheme="minorBidi"/>
              <w:noProof/>
              <w:sz w:val="22"/>
            </w:rPr>
          </w:pPr>
          <w:del w:id="281" w:author="magdaline ndere" w:date="2022-11-17T15:21:00Z">
            <w:r w:rsidRPr="00410857" w:rsidDel="00410857">
              <w:rPr>
                <w:noProof/>
                <w:rPrChange w:id="282" w:author="magdaline ndere" w:date="2022-11-17T15:21:00Z">
                  <w:rPr>
                    <w:rStyle w:val="Hyperlink"/>
                    <w:noProof/>
                  </w:rPr>
                </w:rPrChange>
              </w:rPr>
              <w:delText>CHAPTER ONE</w:delText>
            </w:r>
            <w:r w:rsidDel="00410857">
              <w:rPr>
                <w:noProof/>
                <w:webHidden/>
              </w:rPr>
              <w:tab/>
              <w:delText>1</w:delText>
            </w:r>
          </w:del>
        </w:p>
        <w:p w14:paraId="0F70A16D" w14:textId="6EDCDD0D" w:rsidR="00624E5F" w:rsidDel="00410857" w:rsidRDefault="00624E5F">
          <w:pPr>
            <w:pStyle w:val="TOC1"/>
            <w:tabs>
              <w:tab w:val="left" w:pos="480"/>
            </w:tabs>
            <w:rPr>
              <w:del w:id="283" w:author="magdaline ndere" w:date="2022-11-17T15:21:00Z"/>
              <w:rFonts w:asciiTheme="minorHAnsi" w:eastAsiaTheme="minorEastAsia" w:hAnsiTheme="minorHAnsi" w:cstheme="minorBidi"/>
              <w:noProof/>
              <w:sz w:val="22"/>
            </w:rPr>
          </w:pPr>
          <w:del w:id="284" w:author="magdaline ndere" w:date="2022-11-17T15:21:00Z">
            <w:r w:rsidRPr="00410857" w:rsidDel="00410857">
              <w:rPr>
                <w:noProof/>
                <w:rPrChange w:id="285" w:author="magdaline ndere" w:date="2022-11-17T15:21:00Z">
                  <w:rPr>
                    <w:rStyle w:val="Hyperlink"/>
                    <w:noProof/>
                  </w:rPr>
                </w:rPrChange>
              </w:rPr>
              <w:delText>1.</w:delText>
            </w:r>
            <w:r w:rsidDel="00410857">
              <w:rPr>
                <w:rFonts w:asciiTheme="minorHAnsi" w:eastAsiaTheme="minorEastAsia" w:hAnsiTheme="minorHAnsi" w:cstheme="minorBidi"/>
                <w:noProof/>
                <w:sz w:val="22"/>
              </w:rPr>
              <w:tab/>
            </w:r>
            <w:r w:rsidRPr="00410857" w:rsidDel="00410857">
              <w:rPr>
                <w:noProof/>
                <w:rPrChange w:id="286" w:author="magdaline ndere" w:date="2022-11-17T15:21:00Z">
                  <w:rPr>
                    <w:rStyle w:val="Hyperlink"/>
                    <w:noProof/>
                  </w:rPr>
                </w:rPrChange>
              </w:rPr>
              <w:delText>INTRODUCTION</w:delText>
            </w:r>
            <w:r w:rsidDel="00410857">
              <w:rPr>
                <w:noProof/>
                <w:webHidden/>
              </w:rPr>
              <w:tab/>
              <w:delText>1</w:delText>
            </w:r>
          </w:del>
        </w:p>
        <w:p w14:paraId="6EED8206" w14:textId="6988D8F2" w:rsidR="00624E5F" w:rsidDel="00410857" w:rsidRDefault="00624E5F">
          <w:pPr>
            <w:pStyle w:val="TOC2"/>
            <w:rPr>
              <w:del w:id="287" w:author="magdaline ndere" w:date="2022-11-17T15:21:00Z"/>
              <w:rFonts w:asciiTheme="minorHAnsi" w:eastAsiaTheme="minorEastAsia" w:hAnsiTheme="minorHAnsi" w:cstheme="minorBidi"/>
              <w:noProof/>
              <w:sz w:val="22"/>
            </w:rPr>
          </w:pPr>
          <w:del w:id="288" w:author="magdaline ndere" w:date="2022-11-17T15:21:00Z">
            <w:r w:rsidRPr="00410857" w:rsidDel="00410857">
              <w:rPr>
                <w:noProof/>
                <w14:scene3d>
                  <w14:camera w14:prst="orthographicFront"/>
                  <w14:lightRig w14:rig="threePt" w14:dir="t">
                    <w14:rot w14:lat="0" w14:lon="0" w14:rev="0"/>
                  </w14:lightRig>
                </w14:scene3d>
                <w:rPrChange w:id="289" w:author="magdaline ndere" w:date="2022-11-17T15:21:00Z">
                  <w:rPr>
                    <w:rStyle w:val="Hyperlink"/>
                    <w:noProof/>
                    <w14:scene3d>
                      <w14:camera w14:prst="orthographicFront"/>
                      <w14:lightRig w14:rig="threePt" w14:dir="t">
                        <w14:rot w14:lat="0" w14:lon="0" w14:rev="0"/>
                      </w14:lightRig>
                    </w14:scene3d>
                  </w:rPr>
                </w:rPrChange>
              </w:rPr>
              <w:delText>1.1.</w:delText>
            </w:r>
            <w:r w:rsidDel="00410857">
              <w:rPr>
                <w:rFonts w:asciiTheme="minorHAnsi" w:eastAsiaTheme="minorEastAsia" w:hAnsiTheme="minorHAnsi" w:cstheme="minorBidi"/>
                <w:noProof/>
                <w:sz w:val="22"/>
              </w:rPr>
              <w:tab/>
            </w:r>
            <w:r w:rsidRPr="00410857" w:rsidDel="00410857">
              <w:rPr>
                <w:noProof/>
                <w:rPrChange w:id="290" w:author="magdaline ndere" w:date="2022-11-17T15:21:00Z">
                  <w:rPr>
                    <w:rStyle w:val="Hyperlink"/>
                    <w:noProof/>
                  </w:rPr>
                </w:rPrChange>
              </w:rPr>
              <w:delText>BACKGROUND STUDY</w:delText>
            </w:r>
            <w:r w:rsidDel="00410857">
              <w:rPr>
                <w:noProof/>
                <w:webHidden/>
              </w:rPr>
              <w:tab/>
              <w:delText>1</w:delText>
            </w:r>
          </w:del>
        </w:p>
        <w:p w14:paraId="28A21F8F" w14:textId="3D758D93" w:rsidR="00624E5F" w:rsidDel="00410857" w:rsidRDefault="00624E5F">
          <w:pPr>
            <w:pStyle w:val="TOC2"/>
            <w:rPr>
              <w:del w:id="291" w:author="magdaline ndere" w:date="2022-11-17T15:21:00Z"/>
              <w:rFonts w:asciiTheme="minorHAnsi" w:eastAsiaTheme="minorEastAsia" w:hAnsiTheme="minorHAnsi" w:cstheme="minorBidi"/>
              <w:noProof/>
              <w:sz w:val="22"/>
            </w:rPr>
          </w:pPr>
          <w:del w:id="292" w:author="magdaline ndere" w:date="2022-11-17T15:21:00Z">
            <w:r w:rsidRPr="00410857" w:rsidDel="00410857">
              <w:rPr>
                <w:noProof/>
                <w14:scene3d>
                  <w14:camera w14:prst="orthographicFront"/>
                  <w14:lightRig w14:rig="threePt" w14:dir="t">
                    <w14:rot w14:lat="0" w14:lon="0" w14:rev="0"/>
                  </w14:lightRig>
                </w14:scene3d>
                <w:rPrChange w:id="293" w:author="magdaline ndere" w:date="2022-11-17T15:21:00Z">
                  <w:rPr>
                    <w:rStyle w:val="Hyperlink"/>
                    <w:noProof/>
                    <w14:scene3d>
                      <w14:camera w14:prst="orthographicFront"/>
                      <w14:lightRig w14:rig="threePt" w14:dir="t">
                        <w14:rot w14:lat="0" w14:lon="0" w14:rev="0"/>
                      </w14:lightRig>
                    </w14:scene3d>
                  </w:rPr>
                </w:rPrChange>
              </w:rPr>
              <w:delText>1.2.</w:delText>
            </w:r>
            <w:r w:rsidDel="00410857">
              <w:rPr>
                <w:rFonts w:asciiTheme="minorHAnsi" w:eastAsiaTheme="minorEastAsia" w:hAnsiTheme="minorHAnsi" w:cstheme="minorBidi"/>
                <w:noProof/>
                <w:sz w:val="22"/>
              </w:rPr>
              <w:tab/>
            </w:r>
            <w:r w:rsidRPr="00410857" w:rsidDel="00410857">
              <w:rPr>
                <w:noProof/>
                <w:rPrChange w:id="294" w:author="magdaline ndere" w:date="2022-11-17T15:21:00Z">
                  <w:rPr>
                    <w:rStyle w:val="Hyperlink"/>
                    <w:noProof/>
                  </w:rPr>
                </w:rPrChange>
              </w:rPr>
              <w:delText>PROBLEM STATEMENT</w:delText>
            </w:r>
            <w:r w:rsidDel="00410857">
              <w:rPr>
                <w:noProof/>
                <w:webHidden/>
              </w:rPr>
              <w:tab/>
              <w:delText>3</w:delText>
            </w:r>
          </w:del>
        </w:p>
        <w:p w14:paraId="6EA182B2" w14:textId="646A4C18" w:rsidR="00624E5F" w:rsidDel="00410857" w:rsidRDefault="00624E5F">
          <w:pPr>
            <w:pStyle w:val="TOC2"/>
            <w:rPr>
              <w:del w:id="295" w:author="magdaline ndere" w:date="2022-11-17T15:21:00Z"/>
              <w:rFonts w:asciiTheme="minorHAnsi" w:eastAsiaTheme="minorEastAsia" w:hAnsiTheme="minorHAnsi" w:cstheme="minorBidi"/>
              <w:noProof/>
              <w:sz w:val="22"/>
            </w:rPr>
          </w:pPr>
          <w:del w:id="296" w:author="magdaline ndere" w:date="2022-11-17T15:21:00Z">
            <w:r w:rsidRPr="00410857" w:rsidDel="00410857">
              <w:rPr>
                <w:noProof/>
                <w14:scene3d>
                  <w14:camera w14:prst="orthographicFront"/>
                  <w14:lightRig w14:rig="threePt" w14:dir="t">
                    <w14:rot w14:lat="0" w14:lon="0" w14:rev="0"/>
                  </w14:lightRig>
                </w14:scene3d>
                <w:rPrChange w:id="297" w:author="magdaline ndere" w:date="2022-11-17T15:21:00Z">
                  <w:rPr>
                    <w:rStyle w:val="Hyperlink"/>
                    <w:noProof/>
                    <w14:scene3d>
                      <w14:camera w14:prst="orthographicFront"/>
                      <w14:lightRig w14:rig="threePt" w14:dir="t">
                        <w14:rot w14:lat="0" w14:lon="0" w14:rev="0"/>
                      </w14:lightRig>
                    </w14:scene3d>
                  </w:rPr>
                </w:rPrChange>
              </w:rPr>
              <w:delText>1.3.</w:delText>
            </w:r>
            <w:r w:rsidDel="00410857">
              <w:rPr>
                <w:rFonts w:asciiTheme="minorHAnsi" w:eastAsiaTheme="minorEastAsia" w:hAnsiTheme="minorHAnsi" w:cstheme="minorBidi"/>
                <w:noProof/>
                <w:sz w:val="22"/>
              </w:rPr>
              <w:tab/>
            </w:r>
            <w:r w:rsidRPr="00410857" w:rsidDel="00410857">
              <w:rPr>
                <w:noProof/>
                <w:rPrChange w:id="298" w:author="magdaline ndere" w:date="2022-11-17T15:21:00Z">
                  <w:rPr>
                    <w:rStyle w:val="Hyperlink"/>
                    <w:noProof/>
                  </w:rPr>
                </w:rPrChange>
              </w:rPr>
              <w:delText>PROBLEM JUSTIFICATION</w:delText>
            </w:r>
            <w:r w:rsidDel="00410857">
              <w:rPr>
                <w:noProof/>
                <w:webHidden/>
              </w:rPr>
              <w:tab/>
              <w:delText>4</w:delText>
            </w:r>
          </w:del>
        </w:p>
        <w:p w14:paraId="451FC706" w14:textId="4C39BF99" w:rsidR="00624E5F" w:rsidDel="00410857" w:rsidRDefault="00624E5F">
          <w:pPr>
            <w:pStyle w:val="TOC2"/>
            <w:rPr>
              <w:del w:id="299" w:author="magdaline ndere" w:date="2022-11-17T15:21:00Z"/>
              <w:rFonts w:asciiTheme="minorHAnsi" w:eastAsiaTheme="minorEastAsia" w:hAnsiTheme="minorHAnsi" w:cstheme="minorBidi"/>
              <w:noProof/>
              <w:sz w:val="22"/>
            </w:rPr>
          </w:pPr>
          <w:del w:id="300" w:author="magdaline ndere" w:date="2022-11-17T15:21:00Z">
            <w:r w:rsidRPr="00410857" w:rsidDel="00410857">
              <w:rPr>
                <w:noProof/>
                <w14:scene3d>
                  <w14:camera w14:prst="orthographicFront"/>
                  <w14:lightRig w14:rig="threePt" w14:dir="t">
                    <w14:rot w14:lat="0" w14:lon="0" w14:rev="0"/>
                  </w14:lightRig>
                </w14:scene3d>
                <w:rPrChange w:id="301" w:author="magdaline ndere" w:date="2022-11-17T15:21:00Z">
                  <w:rPr>
                    <w:rStyle w:val="Hyperlink"/>
                    <w:noProof/>
                    <w14:scene3d>
                      <w14:camera w14:prst="orthographicFront"/>
                      <w14:lightRig w14:rig="threePt" w14:dir="t">
                        <w14:rot w14:lat="0" w14:lon="0" w14:rev="0"/>
                      </w14:lightRig>
                    </w14:scene3d>
                  </w:rPr>
                </w:rPrChange>
              </w:rPr>
              <w:delText>1.4.</w:delText>
            </w:r>
            <w:r w:rsidDel="00410857">
              <w:rPr>
                <w:rFonts w:asciiTheme="minorHAnsi" w:eastAsiaTheme="minorEastAsia" w:hAnsiTheme="minorHAnsi" w:cstheme="minorBidi"/>
                <w:noProof/>
                <w:sz w:val="22"/>
              </w:rPr>
              <w:tab/>
            </w:r>
            <w:r w:rsidRPr="00410857" w:rsidDel="00410857">
              <w:rPr>
                <w:noProof/>
                <w:rPrChange w:id="302" w:author="magdaline ndere" w:date="2022-11-17T15:21:00Z">
                  <w:rPr>
                    <w:rStyle w:val="Hyperlink"/>
                    <w:noProof/>
                  </w:rPr>
                </w:rPrChange>
              </w:rPr>
              <w:delText>OBJECTIVES</w:delText>
            </w:r>
            <w:r w:rsidDel="00410857">
              <w:rPr>
                <w:noProof/>
                <w:webHidden/>
              </w:rPr>
              <w:tab/>
              <w:delText>4</w:delText>
            </w:r>
          </w:del>
        </w:p>
        <w:p w14:paraId="6F22FB6E" w14:textId="5F166F99" w:rsidR="00624E5F" w:rsidDel="00410857" w:rsidRDefault="00624E5F">
          <w:pPr>
            <w:pStyle w:val="TOC3"/>
            <w:rPr>
              <w:del w:id="303" w:author="magdaline ndere" w:date="2022-11-17T15:21:00Z"/>
              <w:rFonts w:asciiTheme="minorHAnsi" w:eastAsiaTheme="minorEastAsia" w:hAnsiTheme="minorHAnsi" w:cstheme="minorBidi"/>
              <w:noProof/>
              <w:sz w:val="22"/>
            </w:rPr>
          </w:pPr>
          <w:del w:id="304" w:author="magdaline ndere" w:date="2022-11-17T15:21:00Z">
            <w:r w:rsidRPr="00410857" w:rsidDel="00410857">
              <w:rPr>
                <w:noProof/>
                <w:rPrChange w:id="305" w:author="magdaline ndere" w:date="2022-11-17T15:21:00Z">
                  <w:rPr>
                    <w:rStyle w:val="Hyperlink"/>
                    <w:noProof/>
                  </w:rPr>
                </w:rPrChange>
              </w:rPr>
              <w:delText>1.4.1.</w:delText>
            </w:r>
            <w:r w:rsidDel="00410857">
              <w:rPr>
                <w:rFonts w:asciiTheme="minorHAnsi" w:eastAsiaTheme="minorEastAsia" w:hAnsiTheme="minorHAnsi" w:cstheme="minorBidi"/>
                <w:noProof/>
                <w:sz w:val="22"/>
              </w:rPr>
              <w:tab/>
            </w:r>
            <w:r w:rsidRPr="00410857" w:rsidDel="00410857">
              <w:rPr>
                <w:noProof/>
                <w:rPrChange w:id="306" w:author="magdaline ndere" w:date="2022-11-17T15:21:00Z">
                  <w:rPr>
                    <w:rStyle w:val="Hyperlink"/>
                    <w:noProof/>
                  </w:rPr>
                </w:rPrChange>
              </w:rPr>
              <w:delText>Main Objective</w:delText>
            </w:r>
            <w:r w:rsidDel="00410857">
              <w:rPr>
                <w:noProof/>
                <w:webHidden/>
              </w:rPr>
              <w:tab/>
              <w:delText>4</w:delText>
            </w:r>
          </w:del>
        </w:p>
        <w:p w14:paraId="2C14AB64" w14:textId="1CC8C7E4" w:rsidR="00624E5F" w:rsidDel="00410857" w:rsidRDefault="00624E5F">
          <w:pPr>
            <w:pStyle w:val="TOC3"/>
            <w:rPr>
              <w:del w:id="307" w:author="magdaline ndere" w:date="2022-11-17T15:21:00Z"/>
              <w:rFonts w:asciiTheme="minorHAnsi" w:eastAsiaTheme="minorEastAsia" w:hAnsiTheme="minorHAnsi" w:cstheme="minorBidi"/>
              <w:noProof/>
              <w:sz w:val="22"/>
            </w:rPr>
          </w:pPr>
          <w:del w:id="308" w:author="magdaline ndere" w:date="2022-11-17T15:21:00Z">
            <w:r w:rsidRPr="00410857" w:rsidDel="00410857">
              <w:rPr>
                <w:noProof/>
                <w:rPrChange w:id="309" w:author="magdaline ndere" w:date="2022-11-17T15:21:00Z">
                  <w:rPr>
                    <w:rStyle w:val="Hyperlink"/>
                    <w:noProof/>
                  </w:rPr>
                </w:rPrChange>
              </w:rPr>
              <w:delText>1.4.2.</w:delText>
            </w:r>
            <w:r w:rsidDel="00410857">
              <w:rPr>
                <w:rFonts w:asciiTheme="minorHAnsi" w:eastAsiaTheme="minorEastAsia" w:hAnsiTheme="minorHAnsi" w:cstheme="minorBidi"/>
                <w:noProof/>
                <w:sz w:val="22"/>
              </w:rPr>
              <w:tab/>
            </w:r>
            <w:r w:rsidRPr="00410857" w:rsidDel="00410857">
              <w:rPr>
                <w:noProof/>
                <w:rPrChange w:id="310" w:author="magdaline ndere" w:date="2022-11-17T15:21:00Z">
                  <w:rPr>
                    <w:rStyle w:val="Hyperlink"/>
                    <w:noProof/>
                  </w:rPr>
                </w:rPrChange>
              </w:rPr>
              <w:delText>Specific objectives</w:delText>
            </w:r>
            <w:r w:rsidDel="00410857">
              <w:rPr>
                <w:noProof/>
                <w:webHidden/>
              </w:rPr>
              <w:tab/>
              <w:delText>4</w:delText>
            </w:r>
          </w:del>
        </w:p>
        <w:p w14:paraId="2FFFDBB1" w14:textId="7F74D0DE" w:rsidR="00624E5F" w:rsidDel="00410857" w:rsidRDefault="00624E5F">
          <w:pPr>
            <w:pStyle w:val="TOC2"/>
            <w:rPr>
              <w:del w:id="311" w:author="magdaline ndere" w:date="2022-11-17T15:21:00Z"/>
              <w:rFonts w:asciiTheme="minorHAnsi" w:eastAsiaTheme="minorEastAsia" w:hAnsiTheme="minorHAnsi" w:cstheme="minorBidi"/>
              <w:noProof/>
              <w:sz w:val="22"/>
            </w:rPr>
          </w:pPr>
          <w:del w:id="312" w:author="magdaline ndere" w:date="2022-11-17T15:21:00Z">
            <w:r w:rsidRPr="00410857" w:rsidDel="00410857">
              <w:rPr>
                <w:noProof/>
                <w14:scene3d>
                  <w14:camera w14:prst="orthographicFront"/>
                  <w14:lightRig w14:rig="threePt" w14:dir="t">
                    <w14:rot w14:lat="0" w14:lon="0" w14:rev="0"/>
                  </w14:lightRig>
                </w14:scene3d>
                <w:rPrChange w:id="313" w:author="magdaline ndere" w:date="2022-11-17T15:21:00Z">
                  <w:rPr>
                    <w:rStyle w:val="Hyperlink"/>
                    <w:noProof/>
                    <w14:scene3d>
                      <w14:camera w14:prst="orthographicFront"/>
                      <w14:lightRig w14:rig="threePt" w14:dir="t">
                        <w14:rot w14:lat="0" w14:lon="0" w14:rev="0"/>
                      </w14:lightRig>
                    </w14:scene3d>
                  </w:rPr>
                </w:rPrChange>
              </w:rPr>
              <w:delText>1.5.</w:delText>
            </w:r>
            <w:r w:rsidDel="00410857">
              <w:rPr>
                <w:rFonts w:asciiTheme="minorHAnsi" w:eastAsiaTheme="minorEastAsia" w:hAnsiTheme="minorHAnsi" w:cstheme="minorBidi"/>
                <w:noProof/>
                <w:sz w:val="22"/>
              </w:rPr>
              <w:tab/>
            </w:r>
            <w:r w:rsidRPr="00410857" w:rsidDel="00410857">
              <w:rPr>
                <w:noProof/>
                <w:rPrChange w:id="314" w:author="magdaline ndere" w:date="2022-11-17T15:21:00Z">
                  <w:rPr>
                    <w:rStyle w:val="Hyperlink"/>
                    <w:noProof/>
                  </w:rPr>
                </w:rPrChange>
              </w:rPr>
              <w:delText>SCOPE OF STUDY</w:delText>
            </w:r>
            <w:r w:rsidDel="00410857">
              <w:rPr>
                <w:noProof/>
                <w:webHidden/>
              </w:rPr>
              <w:tab/>
              <w:delText>5</w:delText>
            </w:r>
          </w:del>
        </w:p>
        <w:p w14:paraId="059BF045" w14:textId="4AE3DC30" w:rsidR="00624E5F" w:rsidDel="00410857" w:rsidRDefault="00624E5F">
          <w:pPr>
            <w:pStyle w:val="TOC1"/>
            <w:rPr>
              <w:del w:id="315" w:author="magdaline ndere" w:date="2022-11-17T15:21:00Z"/>
              <w:rFonts w:asciiTheme="minorHAnsi" w:eastAsiaTheme="minorEastAsia" w:hAnsiTheme="minorHAnsi" w:cstheme="minorBidi"/>
              <w:noProof/>
              <w:sz w:val="22"/>
            </w:rPr>
          </w:pPr>
          <w:del w:id="316" w:author="magdaline ndere" w:date="2022-11-17T15:21:00Z">
            <w:r w:rsidRPr="00410857" w:rsidDel="00410857">
              <w:rPr>
                <w:noProof/>
                <w:rPrChange w:id="317" w:author="magdaline ndere" w:date="2022-11-17T15:21:00Z">
                  <w:rPr>
                    <w:rStyle w:val="Hyperlink"/>
                    <w:noProof/>
                  </w:rPr>
                </w:rPrChange>
              </w:rPr>
              <w:delText>CHAPTER TWO</w:delText>
            </w:r>
            <w:r w:rsidDel="00410857">
              <w:rPr>
                <w:noProof/>
                <w:webHidden/>
              </w:rPr>
              <w:tab/>
              <w:delText>6</w:delText>
            </w:r>
          </w:del>
        </w:p>
        <w:p w14:paraId="4A5D27CF" w14:textId="29501D72" w:rsidR="00624E5F" w:rsidDel="00410857" w:rsidRDefault="00624E5F">
          <w:pPr>
            <w:pStyle w:val="TOC1"/>
            <w:tabs>
              <w:tab w:val="left" w:pos="480"/>
            </w:tabs>
            <w:rPr>
              <w:del w:id="318" w:author="magdaline ndere" w:date="2022-11-17T15:21:00Z"/>
              <w:rFonts w:asciiTheme="minorHAnsi" w:eastAsiaTheme="minorEastAsia" w:hAnsiTheme="minorHAnsi" w:cstheme="minorBidi"/>
              <w:noProof/>
              <w:sz w:val="22"/>
            </w:rPr>
          </w:pPr>
          <w:del w:id="319" w:author="magdaline ndere" w:date="2022-11-17T15:21:00Z">
            <w:r w:rsidRPr="00410857" w:rsidDel="00410857">
              <w:rPr>
                <w:noProof/>
                <w:rPrChange w:id="320" w:author="magdaline ndere" w:date="2022-11-17T15:21:00Z">
                  <w:rPr>
                    <w:rStyle w:val="Hyperlink"/>
                    <w:noProof/>
                  </w:rPr>
                </w:rPrChange>
              </w:rPr>
              <w:delText>2.</w:delText>
            </w:r>
            <w:r w:rsidDel="00410857">
              <w:rPr>
                <w:rFonts w:asciiTheme="minorHAnsi" w:eastAsiaTheme="minorEastAsia" w:hAnsiTheme="minorHAnsi" w:cstheme="minorBidi"/>
                <w:noProof/>
                <w:sz w:val="22"/>
              </w:rPr>
              <w:tab/>
            </w:r>
            <w:r w:rsidRPr="00410857" w:rsidDel="00410857">
              <w:rPr>
                <w:noProof/>
                <w:rPrChange w:id="321" w:author="magdaline ndere" w:date="2022-11-17T15:21:00Z">
                  <w:rPr>
                    <w:rStyle w:val="Hyperlink"/>
                    <w:noProof/>
                  </w:rPr>
                </w:rPrChange>
              </w:rPr>
              <w:delText>LITERATURE REVIEW</w:delText>
            </w:r>
            <w:r w:rsidDel="00410857">
              <w:rPr>
                <w:noProof/>
                <w:webHidden/>
              </w:rPr>
              <w:tab/>
              <w:delText>6</w:delText>
            </w:r>
          </w:del>
        </w:p>
        <w:p w14:paraId="72CD187F" w14:textId="6BC75CEB" w:rsidR="00624E5F" w:rsidDel="00410857" w:rsidRDefault="00624E5F">
          <w:pPr>
            <w:pStyle w:val="TOC2"/>
            <w:rPr>
              <w:del w:id="322" w:author="magdaline ndere" w:date="2022-11-17T15:21:00Z"/>
              <w:rFonts w:asciiTheme="minorHAnsi" w:eastAsiaTheme="minorEastAsia" w:hAnsiTheme="minorHAnsi" w:cstheme="minorBidi"/>
              <w:noProof/>
              <w:sz w:val="22"/>
            </w:rPr>
          </w:pPr>
          <w:del w:id="323" w:author="magdaline ndere" w:date="2022-11-17T15:21:00Z">
            <w:r w:rsidRPr="00410857" w:rsidDel="00410857">
              <w:rPr>
                <w:noProof/>
                <w14:scene3d>
                  <w14:camera w14:prst="orthographicFront"/>
                  <w14:lightRig w14:rig="threePt" w14:dir="t">
                    <w14:rot w14:lat="0" w14:lon="0" w14:rev="0"/>
                  </w14:lightRig>
                </w14:scene3d>
                <w:rPrChange w:id="324" w:author="magdaline ndere" w:date="2022-11-17T15:21:00Z">
                  <w:rPr>
                    <w:rStyle w:val="Hyperlink"/>
                    <w:noProof/>
                    <w14:scene3d>
                      <w14:camera w14:prst="orthographicFront"/>
                      <w14:lightRig w14:rig="threePt" w14:dir="t">
                        <w14:rot w14:lat="0" w14:lon="0" w14:rev="0"/>
                      </w14:lightRig>
                    </w14:scene3d>
                  </w:rPr>
                </w:rPrChange>
              </w:rPr>
              <w:delText>2.1.</w:delText>
            </w:r>
            <w:r w:rsidDel="00410857">
              <w:rPr>
                <w:rFonts w:asciiTheme="minorHAnsi" w:eastAsiaTheme="minorEastAsia" w:hAnsiTheme="minorHAnsi" w:cstheme="minorBidi"/>
                <w:noProof/>
                <w:sz w:val="22"/>
              </w:rPr>
              <w:tab/>
            </w:r>
            <w:r w:rsidRPr="00410857" w:rsidDel="00410857">
              <w:rPr>
                <w:noProof/>
                <w:rPrChange w:id="325" w:author="magdaline ndere" w:date="2022-11-17T15:21:00Z">
                  <w:rPr>
                    <w:rStyle w:val="Hyperlink"/>
                    <w:noProof/>
                  </w:rPr>
                </w:rPrChange>
              </w:rPr>
              <w:delText>INTRODUCTION</w:delText>
            </w:r>
            <w:r w:rsidDel="00410857">
              <w:rPr>
                <w:noProof/>
                <w:webHidden/>
              </w:rPr>
              <w:tab/>
              <w:delText>6</w:delText>
            </w:r>
          </w:del>
        </w:p>
        <w:p w14:paraId="4131BA58" w14:textId="1140D35E" w:rsidR="00624E5F" w:rsidDel="00410857" w:rsidRDefault="00624E5F">
          <w:pPr>
            <w:pStyle w:val="TOC2"/>
            <w:rPr>
              <w:del w:id="326" w:author="magdaline ndere" w:date="2022-11-17T15:21:00Z"/>
              <w:rFonts w:asciiTheme="minorHAnsi" w:eastAsiaTheme="minorEastAsia" w:hAnsiTheme="minorHAnsi" w:cstheme="minorBidi"/>
              <w:noProof/>
              <w:sz w:val="22"/>
            </w:rPr>
          </w:pPr>
          <w:del w:id="327" w:author="magdaline ndere" w:date="2022-11-17T15:21:00Z">
            <w:r w:rsidRPr="00410857" w:rsidDel="00410857">
              <w:rPr>
                <w:noProof/>
                <w14:scene3d>
                  <w14:camera w14:prst="orthographicFront"/>
                  <w14:lightRig w14:rig="threePt" w14:dir="t">
                    <w14:rot w14:lat="0" w14:lon="0" w14:rev="0"/>
                  </w14:lightRig>
                </w14:scene3d>
                <w:rPrChange w:id="328" w:author="magdaline ndere" w:date="2022-11-17T15:21:00Z">
                  <w:rPr>
                    <w:rStyle w:val="Hyperlink"/>
                    <w:noProof/>
                    <w14:scene3d>
                      <w14:camera w14:prst="orthographicFront"/>
                      <w14:lightRig w14:rig="threePt" w14:dir="t">
                        <w14:rot w14:lat="0" w14:lon="0" w14:rev="0"/>
                      </w14:lightRig>
                    </w14:scene3d>
                  </w:rPr>
                </w:rPrChange>
              </w:rPr>
              <w:delText>2.2.</w:delText>
            </w:r>
            <w:r w:rsidDel="00410857">
              <w:rPr>
                <w:rFonts w:asciiTheme="minorHAnsi" w:eastAsiaTheme="minorEastAsia" w:hAnsiTheme="minorHAnsi" w:cstheme="minorBidi"/>
                <w:noProof/>
                <w:sz w:val="22"/>
              </w:rPr>
              <w:tab/>
            </w:r>
            <w:r w:rsidRPr="00410857" w:rsidDel="00410857">
              <w:rPr>
                <w:noProof/>
                <w:rPrChange w:id="329" w:author="magdaline ndere" w:date="2022-11-17T15:21:00Z">
                  <w:rPr>
                    <w:rStyle w:val="Hyperlink"/>
                    <w:noProof/>
                  </w:rPr>
                </w:rPrChange>
              </w:rPr>
              <w:delText>WIRELESS TECHNOLOGIES</w:delText>
            </w:r>
            <w:r w:rsidDel="00410857">
              <w:rPr>
                <w:noProof/>
                <w:webHidden/>
              </w:rPr>
              <w:tab/>
              <w:delText>6</w:delText>
            </w:r>
          </w:del>
        </w:p>
        <w:p w14:paraId="2BC6A5B3" w14:textId="3F3E557A" w:rsidR="00624E5F" w:rsidDel="00410857" w:rsidRDefault="00624E5F">
          <w:pPr>
            <w:pStyle w:val="TOC3"/>
            <w:rPr>
              <w:del w:id="330" w:author="magdaline ndere" w:date="2022-11-17T15:21:00Z"/>
              <w:rFonts w:asciiTheme="minorHAnsi" w:eastAsiaTheme="minorEastAsia" w:hAnsiTheme="minorHAnsi" w:cstheme="minorBidi"/>
              <w:noProof/>
              <w:sz w:val="22"/>
            </w:rPr>
          </w:pPr>
          <w:del w:id="331" w:author="magdaline ndere" w:date="2022-11-17T15:21:00Z">
            <w:r w:rsidRPr="00410857" w:rsidDel="00410857">
              <w:rPr>
                <w:noProof/>
                <w:rPrChange w:id="332" w:author="magdaline ndere" w:date="2022-11-17T15:21:00Z">
                  <w:rPr>
                    <w:rStyle w:val="Hyperlink"/>
                    <w:noProof/>
                  </w:rPr>
                </w:rPrChange>
              </w:rPr>
              <w:delText>2.2.1.</w:delText>
            </w:r>
            <w:r w:rsidDel="00410857">
              <w:rPr>
                <w:rFonts w:asciiTheme="minorHAnsi" w:eastAsiaTheme="minorEastAsia" w:hAnsiTheme="minorHAnsi" w:cstheme="minorBidi"/>
                <w:noProof/>
                <w:sz w:val="22"/>
              </w:rPr>
              <w:tab/>
            </w:r>
            <w:r w:rsidRPr="00410857" w:rsidDel="00410857">
              <w:rPr>
                <w:noProof/>
                <w:rPrChange w:id="333" w:author="magdaline ndere" w:date="2022-11-17T15:21:00Z">
                  <w:rPr>
                    <w:rStyle w:val="Hyperlink"/>
                    <w:noProof/>
                  </w:rPr>
                </w:rPrChange>
              </w:rPr>
              <w:delText>Radio Frequency Transmission</w:delText>
            </w:r>
            <w:r w:rsidDel="00410857">
              <w:rPr>
                <w:noProof/>
                <w:webHidden/>
              </w:rPr>
              <w:tab/>
              <w:delText>7</w:delText>
            </w:r>
          </w:del>
        </w:p>
        <w:p w14:paraId="7ECF94CC" w14:textId="2B6F6269" w:rsidR="00624E5F" w:rsidDel="00410857" w:rsidRDefault="00624E5F">
          <w:pPr>
            <w:pStyle w:val="TOC3"/>
            <w:rPr>
              <w:del w:id="334" w:author="magdaline ndere" w:date="2022-11-17T15:21:00Z"/>
              <w:rFonts w:asciiTheme="minorHAnsi" w:eastAsiaTheme="minorEastAsia" w:hAnsiTheme="minorHAnsi" w:cstheme="minorBidi"/>
              <w:noProof/>
              <w:sz w:val="22"/>
            </w:rPr>
          </w:pPr>
          <w:del w:id="335" w:author="magdaline ndere" w:date="2022-11-17T15:21:00Z">
            <w:r w:rsidRPr="00410857" w:rsidDel="00410857">
              <w:rPr>
                <w:noProof/>
                <w:rPrChange w:id="336" w:author="magdaline ndere" w:date="2022-11-17T15:21:00Z">
                  <w:rPr>
                    <w:rStyle w:val="Hyperlink"/>
                    <w:noProof/>
                  </w:rPr>
                </w:rPrChange>
              </w:rPr>
              <w:delText>2.2.2.</w:delText>
            </w:r>
            <w:r w:rsidDel="00410857">
              <w:rPr>
                <w:rFonts w:asciiTheme="minorHAnsi" w:eastAsiaTheme="minorEastAsia" w:hAnsiTheme="minorHAnsi" w:cstheme="minorBidi"/>
                <w:noProof/>
                <w:sz w:val="22"/>
              </w:rPr>
              <w:tab/>
            </w:r>
            <w:r w:rsidRPr="00410857" w:rsidDel="00410857">
              <w:rPr>
                <w:noProof/>
                <w:rPrChange w:id="337" w:author="magdaline ndere" w:date="2022-11-17T15:21:00Z">
                  <w:rPr>
                    <w:rStyle w:val="Hyperlink"/>
                    <w:noProof/>
                  </w:rPr>
                </w:rPrChange>
              </w:rPr>
              <w:delText>Infrared Transmission</w:delText>
            </w:r>
            <w:r w:rsidDel="00410857">
              <w:rPr>
                <w:noProof/>
                <w:webHidden/>
              </w:rPr>
              <w:tab/>
              <w:delText>7</w:delText>
            </w:r>
          </w:del>
        </w:p>
        <w:p w14:paraId="7C8C4EF7" w14:textId="498C5885" w:rsidR="00624E5F" w:rsidDel="00410857" w:rsidRDefault="00624E5F">
          <w:pPr>
            <w:pStyle w:val="TOC3"/>
            <w:rPr>
              <w:del w:id="338" w:author="magdaline ndere" w:date="2022-11-17T15:21:00Z"/>
              <w:rFonts w:asciiTheme="minorHAnsi" w:eastAsiaTheme="minorEastAsia" w:hAnsiTheme="minorHAnsi" w:cstheme="minorBidi"/>
              <w:noProof/>
              <w:sz w:val="22"/>
            </w:rPr>
          </w:pPr>
          <w:del w:id="339" w:author="magdaline ndere" w:date="2022-11-17T15:21:00Z">
            <w:r w:rsidRPr="00410857" w:rsidDel="00410857">
              <w:rPr>
                <w:noProof/>
                <w:rPrChange w:id="340" w:author="magdaline ndere" w:date="2022-11-17T15:21:00Z">
                  <w:rPr>
                    <w:rStyle w:val="Hyperlink"/>
                    <w:noProof/>
                  </w:rPr>
                </w:rPrChange>
              </w:rPr>
              <w:delText>2.2.3.</w:delText>
            </w:r>
            <w:r w:rsidDel="00410857">
              <w:rPr>
                <w:rFonts w:asciiTheme="minorHAnsi" w:eastAsiaTheme="minorEastAsia" w:hAnsiTheme="minorHAnsi" w:cstheme="minorBidi"/>
                <w:noProof/>
                <w:sz w:val="22"/>
              </w:rPr>
              <w:tab/>
            </w:r>
            <w:r w:rsidRPr="00410857" w:rsidDel="00410857">
              <w:rPr>
                <w:noProof/>
                <w:rPrChange w:id="341" w:author="magdaline ndere" w:date="2022-11-17T15:21:00Z">
                  <w:rPr>
                    <w:rStyle w:val="Hyperlink"/>
                    <w:noProof/>
                  </w:rPr>
                </w:rPrChange>
              </w:rPr>
              <w:delText>Microwave Transmission</w:delText>
            </w:r>
            <w:r w:rsidDel="00410857">
              <w:rPr>
                <w:noProof/>
                <w:webHidden/>
              </w:rPr>
              <w:tab/>
              <w:delText>8</w:delText>
            </w:r>
          </w:del>
        </w:p>
        <w:p w14:paraId="2DBE597C" w14:textId="3D520DD2" w:rsidR="00624E5F" w:rsidDel="00410857" w:rsidRDefault="00624E5F">
          <w:pPr>
            <w:pStyle w:val="TOC3"/>
            <w:rPr>
              <w:del w:id="342" w:author="magdaline ndere" w:date="2022-11-17T15:21:00Z"/>
              <w:rFonts w:asciiTheme="minorHAnsi" w:eastAsiaTheme="minorEastAsia" w:hAnsiTheme="minorHAnsi" w:cstheme="minorBidi"/>
              <w:noProof/>
              <w:sz w:val="22"/>
            </w:rPr>
          </w:pPr>
          <w:del w:id="343" w:author="magdaline ndere" w:date="2022-11-17T15:21:00Z">
            <w:r w:rsidRPr="00410857" w:rsidDel="00410857">
              <w:rPr>
                <w:noProof/>
                <w:rPrChange w:id="344" w:author="magdaline ndere" w:date="2022-11-17T15:21:00Z">
                  <w:rPr>
                    <w:rStyle w:val="Hyperlink"/>
                    <w:noProof/>
                  </w:rPr>
                </w:rPrChange>
              </w:rPr>
              <w:delText>2.2.4.</w:delText>
            </w:r>
            <w:r w:rsidDel="00410857">
              <w:rPr>
                <w:rFonts w:asciiTheme="minorHAnsi" w:eastAsiaTheme="minorEastAsia" w:hAnsiTheme="minorHAnsi" w:cstheme="minorBidi"/>
                <w:noProof/>
                <w:sz w:val="22"/>
              </w:rPr>
              <w:tab/>
            </w:r>
            <w:r w:rsidRPr="00410857" w:rsidDel="00410857">
              <w:rPr>
                <w:noProof/>
                <w:rPrChange w:id="345" w:author="magdaline ndere" w:date="2022-11-17T15:21:00Z">
                  <w:rPr>
                    <w:rStyle w:val="Hyperlink"/>
                    <w:noProof/>
                  </w:rPr>
                </w:rPrChange>
              </w:rPr>
              <w:delText>Lightwave Transmission</w:delText>
            </w:r>
            <w:r w:rsidDel="00410857">
              <w:rPr>
                <w:noProof/>
                <w:webHidden/>
              </w:rPr>
              <w:tab/>
              <w:delText>10</w:delText>
            </w:r>
          </w:del>
        </w:p>
        <w:p w14:paraId="7A7BB858" w14:textId="238E059B" w:rsidR="00624E5F" w:rsidDel="00410857" w:rsidRDefault="00624E5F">
          <w:pPr>
            <w:pStyle w:val="TOC3"/>
            <w:rPr>
              <w:del w:id="346" w:author="magdaline ndere" w:date="2022-11-17T15:21:00Z"/>
              <w:rFonts w:asciiTheme="minorHAnsi" w:eastAsiaTheme="minorEastAsia" w:hAnsiTheme="minorHAnsi" w:cstheme="minorBidi"/>
              <w:noProof/>
              <w:sz w:val="22"/>
            </w:rPr>
          </w:pPr>
          <w:del w:id="347" w:author="magdaline ndere" w:date="2022-11-17T15:21:00Z">
            <w:r w:rsidRPr="00410857" w:rsidDel="00410857">
              <w:rPr>
                <w:noProof/>
                <w:rPrChange w:id="348" w:author="magdaline ndere" w:date="2022-11-17T15:21:00Z">
                  <w:rPr>
                    <w:rStyle w:val="Hyperlink"/>
                    <w:noProof/>
                  </w:rPr>
                </w:rPrChange>
              </w:rPr>
              <w:delText>2.2.5.</w:delText>
            </w:r>
            <w:r w:rsidDel="00410857">
              <w:rPr>
                <w:rFonts w:asciiTheme="minorHAnsi" w:eastAsiaTheme="minorEastAsia" w:hAnsiTheme="minorHAnsi" w:cstheme="minorBidi"/>
                <w:noProof/>
                <w:sz w:val="22"/>
              </w:rPr>
              <w:tab/>
            </w:r>
            <w:r w:rsidRPr="00410857" w:rsidDel="00410857">
              <w:rPr>
                <w:noProof/>
                <w:rPrChange w:id="349" w:author="magdaline ndere" w:date="2022-11-17T15:21:00Z">
                  <w:rPr>
                    <w:rStyle w:val="Hyperlink"/>
                    <w:noProof/>
                  </w:rPr>
                </w:rPrChange>
              </w:rPr>
              <w:delText>Radio</w:delText>
            </w:r>
            <w:r w:rsidDel="00410857">
              <w:rPr>
                <w:noProof/>
                <w:webHidden/>
              </w:rPr>
              <w:tab/>
              <w:delText>10</w:delText>
            </w:r>
          </w:del>
        </w:p>
        <w:p w14:paraId="775C010D" w14:textId="53455987" w:rsidR="00624E5F" w:rsidDel="00410857" w:rsidRDefault="00624E5F">
          <w:pPr>
            <w:pStyle w:val="TOC3"/>
            <w:rPr>
              <w:del w:id="350" w:author="magdaline ndere" w:date="2022-11-17T15:21:00Z"/>
              <w:rFonts w:asciiTheme="minorHAnsi" w:eastAsiaTheme="minorEastAsia" w:hAnsiTheme="minorHAnsi" w:cstheme="minorBidi"/>
              <w:noProof/>
              <w:sz w:val="22"/>
            </w:rPr>
          </w:pPr>
          <w:del w:id="351" w:author="magdaline ndere" w:date="2022-11-17T15:21:00Z">
            <w:r w:rsidRPr="00410857" w:rsidDel="00410857">
              <w:rPr>
                <w:noProof/>
                <w:rPrChange w:id="352" w:author="magdaline ndere" w:date="2022-11-17T15:21:00Z">
                  <w:rPr>
                    <w:rStyle w:val="Hyperlink"/>
                    <w:noProof/>
                  </w:rPr>
                </w:rPrChange>
              </w:rPr>
              <w:delText>2.2.6.</w:delText>
            </w:r>
            <w:r w:rsidDel="00410857">
              <w:rPr>
                <w:rFonts w:asciiTheme="minorHAnsi" w:eastAsiaTheme="minorEastAsia" w:hAnsiTheme="minorHAnsi" w:cstheme="minorBidi"/>
                <w:noProof/>
                <w:sz w:val="22"/>
              </w:rPr>
              <w:tab/>
            </w:r>
            <w:r w:rsidRPr="00410857" w:rsidDel="00410857">
              <w:rPr>
                <w:noProof/>
                <w:rPrChange w:id="353" w:author="magdaline ndere" w:date="2022-11-17T15:21:00Z">
                  <w:rPr>
                    <w:rStyle w:val="Hyperlink"/>
                    <w:noProof/>
                  </w:rPr>
                </w:rPrChange>
              </w:rPr>
              <w:delText>Cellular</w:delText>
            </w:r>
            <w:r w:rsidDel="00410857">
              <w:rPr>
                <w:noProof/>
                <w:webHidden/>
              </w:rPr>
              <w:tab/>
              <w:delText>10</w:delText>
            </w:r>
          </w:del>
        </w:p>
        <w:p w14:paraId="1FA13DF2" w14:textId="1D9F2B30" w:rsidR="00624E5F" w:rsidDel="00410857" w:rsidRDefault="00624E5F">
          <w:pPr>
            <w:pStyle w:val="TOC3"/>
            <w:rPr>
              <w:del w:id="354" w:author="magdaline ndere" w:date="2022-11-17T15:21:00Z"/>
              <w:rFonts w:asciiTheme="minorHAnsi" w:eastAsiaTheme="minorEastAsia" w:hAnsiTheme="minorHAnsi" w:cstheme="minorBidi"/>
              <w:noProof/>
              <w:sz w:val="22"/>
            </w:rPr>
          </w:pPr>
          <w:del w:id="355" w:author="magdaline ndere" w:date="2022-11-17T15:21:00Z">
            <w:r w:rsidRPr="00410857" w:rsidDel="00410857">
              <w:rPr>
                <w:noProof/>
                <w:rPrChange w:id="356" w:author="magdaline ndere" w:date="2022-11-17T15:21:00Z">
                  <w:rPr>
                    <w:rStyle w:val="Hyperlink"/>
                    <w:noProof/>
                  </w:rPr>
                </w:rPrChange>
              </w:rPr>
              <w:delText>2.2.7.</w:delText>
            </w:r>
            <w:r w:rsidDel="00410857">
              <w:rPr>
                <w:rFonts w:asciiTheme="minorHAnsi" w:eastAsiaTheme="minorEastAsia" w:hAnsiTheme="minorHAnsi" w:cstheme="minorBidi"/>
                <w:noProof/>
                <w:sz w:val="22"/>
              </w:rPr>
              <w:tab/>
            </w:r>
            <w:r w:rsidRPr="00410857" w:rsidDel="00410857">
              <w:rPr>
                <w:noProof/>
                <w:rPrChange w:id="357" w:author="magdaline ndere" w:date="2022-11-17T15:21:00Z">
                  <w:rPr>
                    <w:rStyle w:val="Hyperlink"/>
                    <w:noProof/>
                  </w:rPr>
                </w:rPrChange>
              </w:rPr>
              <w:delText>Satellite</w:delText>
            </w:r>
            <w:r w:rsidDel="00410857">
              <w:rPr>
                <w:noProof/>
                <w:webHidden/>
              </w:rPr>
              <w:tab/>
              <w:delText>11</w:delText>
            </w:r>
          </w:del>
        </w:p>
        <w:p w14:paraId="07D227E3" w14:textId="3EAAFA30" w:rsidR="00624E5F" w:rsidDel="00410857" w:rsidRDefault="00624E5F">
          <w:pPr>
            <w:pStyle w:val="TOC3"/>
            <w:rPr>
              <w:del w:id="358" w:author="magdaline ndere" w:date="2022-11-17T15:21:00Z"/>
              <w:rFonts w:asciiTheme="minorHAnsi" w:eastAsiaTheme="minorEastAsia" w:hAnsiTheme="minorHAnsi" w:cstheme="minorBidi"/>
              <w:noProof/>
              <w:sz w:val="22"/>
            </w:rPr>
          </w:pPr>
          <w:del w:id="359" w:author="magdaline ndere" w:date="2022-11-17T15:21:00Z">
            <w:r w:rsidRPr="00410857" w:rsidDel="00410857">
              <w:rPr>
                <w:noProof/>
                <w:rPrChange w:id="360" w:author="magdaline ndere" w:date="2022-11-17T15:21:00Z">
                  <w:rPr>
                    <w:rStyle w:val="Hyperlink"/>
                    <w:noProof/>
                  </w:rPr>
                </w:rPrChange>
              </w:rPr>
              <w:delText>2.2.8.</w:delText>
            </w:r>
            <w:r w:rsidDel="00410857">
              <w:rPr>
                <w:rFonts w:asciiTheme="minorHAnsi" w:eastAsiaTheme="minorEastAsia" w:hAnsiTheme="minorHAnsi" w:cstheme="minorBidi"/>
                <w:noProof/>
                <w:sz w:val="22"/>
              </w:rPr>
              <w:tab/>
            </w:r>
            <w:r w:rsidRPr="00410857" w:rsidDel="00410857">
              <w:rPr>
                <w:noProof/>
                <w:rPrChange w:id="361" w:author="magdaline ndere" w:date="2022-11-17T15:21:00Z">
                  <w:rPr>
                    <w:rStyle w:val="Hyperlink"/>
                    <w:noProof/>
                  </w:rPr>
                </w:rPrChange>
              </w:rPr>
              <w:delText>Wi-Fi</w:delText>
            </w:r>
            <w:r w:rsidDel="00410857">
              <w:rPr>
                <w:noProof/>
                <w:webHidden/>
              </w:rPr>
              <w:tab/>
              <w:delText>11</w:delText>
            </w:r>
          </w:del>
        </w:p>
        <w:p w14:paraId="2450E112" w14:textId="399B31C6" w:rsidR="00624E5F" w:rsidDel="00410857" w:rsidRDefault="00624E5F">
          <w:pPr>
            <w:pStyle w:val="TOC3"/>
            <w:rPr>
              <w:del w:id="362" w:author="magdaline ndere" w:date="2022-11-17T15:21:00Z"/>
              <w:rFonts w:asciiTheme="minorHAnsi" w:eastAsiaTheme="minorEastAsia" w:hAnsiTheme="minorHAnsi" w:cstheme="minorBidi"/>
              <w:noProof/>
              <w:sz w:val="22"/>
            </w:rPr>
          </w:pPr>
          <w:del w:id="363" w:author="magdaline ndere" w:date="2022-11-17T15:21:00Z">
            <w:r w:rsidRPr="00410857" w:rsidDel="00410857">
              <w:rPr>
                <w:noProof/>
                <w:rPrChange w:id="364" w:author="magdaline ndere" w:date="2022-11-17T15:21:00Z">
                  <w:rPr>
                    <w:rStyle w:val="Hyperlink"/>
                    <w:noProof/>
                  </w:rPr>
                </w:rPrChange>
              </w:rPr>
              <w:delText>2.2.9.</w:delText>
            </w:r>
            <w:r w:rsidDel="00410857">
              <w:rPr>
                <w:rFonts w:asciiTheme="minorHAnsi" w:eastAsiaTheme="minorEastAsia" w:hAnsiTheme="minorHAnsi" w:cstheme="minorBidi"/>
                <w:noProof/>
                <w:sz w:val="22"/>
              </w:rPr>
              <w:tab/>
            </w:r>
            <w:r w:rsidRPr="00410857" w:rsidDel="00410857">
              <w:rPr>
                <w:noProof/>
                <w:rPrChange w:id="365" w:author="magdaline ndere" w:date="2022-11-17T15:21:00Z">
                  <w:rPr>
                    <w:rStyle w:val="Hyperlink"/>
                    <w:noProof/>
                  </w:rPr>
                </w:rPrChange>
              </w:rPr>
              <w:delText>Bluetooth Technology</w:delText>
            </w:r>
            <w:r w:rsidDel="00410857">
              <w:rPr>
                <w:noProof/>
                <w:webHidden/>
              </w:rPr>
              <w:tab/>
              <w:delText>13</w:delText>
            </w:r>
          </w:del>
        </w:p>
        <w:p w14:paraId="4DD72C75" w14:textId="34505447" w:rsidR="00624E5F" w:rsidDel="00410857" w:rsidRDefault="00624E5F">
          <w:pPr>
            <w:pStyle w:val="TOC3"/>
            <w:rPr>
              <w:del w:id="366" w:author="magdaline ndere" w:date="2022-11-17T15:21:00Z"/>
              <w:rFonts w:asciiTheme="minorHAnsi" w:eastAsiaTheme="minorEastAsia" w:hAnsiTheme="minorHAnsi" w:cstheme="minorBidi"/>
              <w:noProof/>
              <w:sz w:val="22"/>
            </w:rPr>
          </w:pPr>
          <w:del w:id="367" w:author="magdaline ndere" w:date="2022-11-17T15:21:00Z">
            <w:r w:rsidRPr="00410857" w:rsidDel="00410857">
              <w:rPr>
                <w:noProof/>
                <w:rPrChange w:id="368" w:author="magdaline ndere" w:date="2022-11-17T15:21:00Z">
                  <w:rPr>
                    <w:rStyle w:val="Hyperlink"/>
                    <w:noProof/>
                  </w:rPr>
                </w:rPrChange>
              </w:rPr>
              <w:delText>2.2.10.</w:delText>
            </w:r>
            <w:r w:rsidDel="00410857">
              <w:rPr>
                <w:rFonts w:asciiTheme="minorHAnsi" w:eastAsiaTheme="minorEastAsia" w:hAnsiTheme="minorHAnsi" w:cstheme="minorBidi"/>
                <w:noProof/>
                <w:sz w:val="22"/>
              </w:rPr>
              <w:tab/>
            </w:r>
            <w:r w:rsidRPr="00410857" w:rsidDel="00410857">
              <w:rPr>
                <w:noProof/>
                <w:rPrChange w:id="369" w:author="magdaline ndere" w:date="2022-11-17T15:21:00Z">
                  <w:rPr>
                    <w:rStyle w:val="Hyperlink"/>
                    <w:noProof/>
                  </w:rPr>
                </w:rPrChange>
              </w:rPr>
              <w:delText>ZigBee</w:delText>
            </w:r>
            <w:r w:rsidDel="00410857">
              <w:rPr>
                <w:noProof/>
                <w:webHidden/>
              </w:rPr>
              <w:tab/>
              <w:delText>13</w:delText>
            </w:r>
          </w:del>
        </w:p>
        <w:p w14:paraId="52D151D4" w14:textId="6A458185" w:rsidR="00624E5F" w:rsidDel="00410857" w:rsidRDefault="00624E5F">
          <w:pPr>
            <w:pStyle w:val="TOC3"/>
            <w:rPr>
              <w:del w:id="370" w:author="magdaline ndere" w:date="2022-11-17T15:21:00Z"/>
              <w:rFonts w:asciiTheme="minorHAnsi" w:eastAsiaTheme="minorEastAsia" w:hAnsiTheme="minorHAnsi" w:cstheme="minorBidi"/>
              <w:noProof/>
              <w:sz w:val="22"/>
            </w:rPr>
          </w:pPr>
          <w:del w:id="371" w:author="magdaline ndere" w:date="2022-11-17T15:21:00Z">
            <w:r w:rsidRPr="00410857" w:rsidDel="00410857">
              <w:rPr>
                <w:noProof/>
                <w:rPrChange w:id="372" w:author="magdaline ndere" w:date="2022-11-17T15:21:00Z">
                  <w:rPr>
                    <w:rStyle w:val="Hyperlink"/>
                    <w:noProof/>
                  </w:rPr>
                </w:rPrChange>
              </w:rPr>
              <w:delText>2.2.11.</w:delText>
            </w:r>
            <w:r w:rsidDel="00410857">
              <w:rPr>
                <w:rFonts w:asciiTheme="minorHAnsi" w:eastAsiaTheme="minorEastAsia" w:hAnsiTheme="minorHAnsi" w:cstheme="minorBidi"/>
                <w:noProof/>
                <w:sz w:val="22"/>
              </w:rPr>
              <w:tab/>
            </w:r>
            <w:r w:rsidRPr="00410857" w:rsidDel="00410857">
              <w:rPr>
                <w:noProof/>
                <w:rPrChange w:id="373" w:author="magdaline ndere" w:date="2022-11-17T15:21:00Z">
                  <w:rPr>
                    <w:rStyle w:val="Hyperlink"/>
                    <w:noProof/>
                  </w:rPr>
                </w:rPrChange>
              </w:rPr>
              <w:delText>WiMAX</w:delText>
            </w:r>
            <w:r w:rsidDel="00410857">
              <w:rPr>
                <w:noProof/>
                <w:webHidden/>
              </w:rPr>
              <w:tab/>
              <w:delText>14</w:delText>
            </w:r>
          </w:del>
        </w:p>
        <w:p w14:paraId="433D1D3D" w14:textId="0E1C59C9" w:rsidR="00624E5F" w:rsidDel="00410857" w:rsidRDefault="00624E5F">
          <w:pPr>
            <w:pStyle w:val="TOC2"/>
            <w:rPr>
              <w:del w:id="374" w:author="magdaline ndere" w:date="2022-11-17T15:21:00Z"/>
              <w:rFonts w:asciiTheme="minorHAnsi" w:eastAsiaTheme="minorEastAsia" w:hAnsiTheme="minorHAnsi" w:cstheme="minorBidi"/>
              <w:noProof/>
              <w:sz w:val="22"/>
            </w:rPr>
          </w:pPr>
          <w:del w:id="375" w:author="magdaline ndere" w:date="2022-11-17T15:21:00Z">
            <w:r w:rsidRPr="00410857" w:rsidDel="00410857">
              <w:rPr>
                <w:noProof/>
                <w14:scene3d>
                  <w14:camera w14:prst="orthographicFront"/>
                  <w14:lightRig w14:rig="threePt" w14:dir="t">
                    <w14:rot w14:lat="0" w14:lon="0" w14:rev="0"/>
                  </w14:lightRig>
                </w14:scene3d>
                <w:rPrChange w:id="376" w:author="magdaline ndere" w:date="2022-11-17T15:21:00Z">
                  <w:rPr>
                    <w:rStyle w:val="Hyperlink"/>
                    <w:noProof/>
                    <w14:scene3d>
                      <w14:camera w14:prst="orthographicFront"/>
                      <w14:lightRig w14:rig="threePt" w14:dir="t">
                        <w14:rot w14:lat="0" w14:lon="0" w14:rev="0"/>
                      </w14:lightRig>
                    </w14:scene3d>
                  </w:rPr>
                </w:rPrChange>
              </w:rPr>
              <w:delText>2.3.</w:delText>
            </w:r>
            <w:r w:rsidDel="00410857">
              <w:rPr>
                <w:rFonts w:asciiTheme="minorHAnsi" w:eastAsiaTheme="minorEastAsia" w:hAnsiTheme="minorHAnsi" w:cstheme="minorBidi"/>
                <w:noProof/>
                <w:sz w:val="22"/>
              </w:rPr>
              <w:tab/>
            </w:r>
            <w:r w:rsidRPr="00410857" w:rsidDel="00410857">
              <w:rPr>
                <w:noProof/>
                <w:rPrChange w:id="377" w:author="magdaline ndere" w:date="2022-11-17T15:21:00Z">
                  <w:rPr>
                    <w:rStyle w:val="Hyperlink"/>
                    <w:noProof/>
                  </w:rPr>
                </w:rPrChange>
              </w:rPr>
              <w:delText>MICROCONTROLLERS</w:delText>
            </w:r>
            <w:r w:rsidDel="00410857">
              <w:rPr>
                <w:noProof/>
                <w:webHidden/>
              </w:rPr>
              <w:tab/>
              <w:delText>15</w:delText>
            </w:r>
          </w:del>
        </w:p>
        <w:p w14:paraId="1A97843B" w14:textId="2DF5C59A" w:rsidR="00624E5F" w:rsidDel="00410857" w:rsidRDefault="00624E5F">
          <w:pPr>
            <w:pStyle w:val="TOC3"/>
            <w:rPr>
              <w:del w:id="378" w:author="magdaline ndere" w:date="2022-11-17T15:21:00Z"/>
              <w:rFonts w:asciiTheme="minorHAnsi" w:eastAsiaTheme="minorEastAsia" w:hAnsiTheme="minorHAnsi" w:cstheme="minorBidi"/>
              <w:noProof/>
              <w:sz w:val="22"/>
            </w:rPr>
          </w:pPr>
          <w:del w:id="379" w:author="magdaline ndere" w:date="2022-11-17T15:21:00Z">
            <w:r w:rsidRPr="00410857" w:rsidDel="00410857">
              <w:rPr>
                <w:noProof/>
                <w:rPrChange w:id="380" w:author="magdaline ndere" w:date="2022-11-17T15:21:00Z">
                  <w:rPr>
                    <w:rStyle w:val="Hyperlink"/>
                    <w:noProof/>
                  </w:rPr>
                </w:rPrChange>
              </w:rPr>
              <w:delText>2.3.1.</w:delText>
            </w:r>
            <w:r w:rsidDel="00410857">
              <w:rPr>
                <w:rFonts w:asciiTheme="minorHAnsi" w:eastAsiaTheme="minorEastAsia" w:hAnsiTheme="minorHAnsi" w:cstheme="minorBidi"/>
                <w:noProof/>
                <w:sz w:val="22"/>
              </w:rPr>
              <w:tab/>
            </w:r>
            <w:r w:rsidRPr="00410857" w:rsidDel="00410857">
              <w:rPr>
                <w:noProof/>
                <w:rPrChange w:id="381" w:author="magdaline ndere" w:date="2022-11-17T15:21:00Z">
                  <w:rPr>
                    <w:rStyle w:val="Hyperlink"/>
                    <w:noProof/>
                  </w:rPr>
                </w:rPrChange>
              </w:rPr>
              <w:delText>Arduino Mega 2560</w:delText>
            </w:r>
            <w:r w:rsidDel="00410857">
              <w:rPr>
                <w:noProof/>
                <w:webHidden/>
              </w:rPr>
              <w:tab/>
              <w:delText>15</w:delText>
            </w:r>
          </w:del>
        </w:p>
        <w:p w14:paraId="41B88175" w14:textId="5BC85F0F" w:rsidR="00624E5F" w:rsidDel="00410857" w:rsidRDefault="00624E5F">
          <w:pPr>
            <w:pStyle w:val="TOC3"/>
            <w:rPr>
              <w:del w:id="382" w:author="magdaline ndere" w:date="2022-11-17T15:21:00Z"/>
              <w:rFonts w:asciiTheme="minorHAnsi" w:eastAsiaTheme="minorEastAsia" w:hAnsiTheme="minorHAnsi" w:cstheme="minorBidi"/>
              <w:noProof/>
              <w:sz w:val="22"/>
            </w:rPr>
          </w:pPr>
          <w:del w:id="383" w:author="magdaline ndere" w:date="2022-11-17T15:21:00Z">
            <w:r w:rsidRPr="00410857" w:rsidDel="00410857">
              <w:rPr>
                <w:noProof/>
                <w:rPrChange w:id="384" w:author="magdaline ndere" w:date="2022-11-17T15:21:00Z">
                  <w:rPr>
                    <w:rStyle w:val="Hyperlink"/>
                    <w:noProof/>
                  </w:rPr>
                </w:rPrChange>
              </w:rPr>
              <w:delText>2.3.2.</w:delText>
            </w:r>
            <w:r w:rsidDel="00410857">
              <w:rPr>
                <w:rFonts w:asciiTheme="minorHAnsi" w:eastAsiaTheme="minorEastAsia" w:hAnsiTheme="minorHAnsi" w:cstheme="minorBidi"/>
                <w:noProof/>
                <w:sz w:val="22"/>
              </w:rPr>
              <w:tab/>
            </w:r>
            <w:r w:rsidRPr="00410857" w:rsidDel="00410857">
              <w:rPr>
                <w:noProof/>
                <w:rPrChange w:id="385" w:author="magdaline ndere" w:date="2022-11-17T15:21:00Z">
                  <w:rPr>
                    <w:rStyle w:val="Hyperlink"/>
                    <w:noProof/>
                  </w:rPr>
                </w:rPrChange>
              </w:rPr>
              <w:delText>Raspberry Pi Development Board</w:delText>
            </w:r>
            <w:r w:rsidDel="00410857">
              <w:rPr>
                <w:noProof/>
                <w:webHidden/>
              </w:rPr>
              <w:tab/>
              <w:delText>16</w:delText>
            </w:r>
          </w:del>
        </w:p>
        <w:p w14:paraId="5E4B3DEB" w14:textId="5DDF335D" w:rsidR="00624E5F" w:rsidDel="00410857" w:rsidRDefault="00624E5F">
          <w:pPr>
            <w:pStyle w:val="TOC3"/>
            <w:rPr>
              <w:del w:id="386" w:author="magdaline ndere" w:date="2022-11-17T15:21:00Z"/>
              <w:rFonts w:asciiTheme="minorHAnsi" w:eastAsiaTheme="minorEastAsia" w:hAnsiTheme="minorHAnsi" w:cstheme="minorBidi"/>
              <w:noProof/>
              <w:sz w:val="22"/>
            </w:rPr>
          </w:pPr>
          <w:del w:id="387" w:author="magdaline ndere" w:date="2022-11-17T15:21:00Z">
            <w:r w:rsidRPr="00410857" w:rsidDel="00410857">
              <w:rPr>
                <w:noProof/>
                <w:rPrChange w:id="388" w:author="magdaline ndere" w:date="2022-11-17T15:21:00Z">
                  <w:rPr>
                    <w:rStyle w:val="Hyperlink"/>
                    <w:noProof/>
                  </w:rPr>
                </w:rPrChange>
              </w:rPr>
              <w:delText>2.3.3.</w:delText>
            </w:r>
            <w:r w:rsidDel="00410857">
              <w:rPr>
                <w:rFonts w:asciiTheme="minorHAnsi" w:eastAsiaTheme="minorEastAsia" w:hAnsiTheme="minorHAnsi" w:cstheme="minorBidi"/>
                <w:noProof/>
                <w:sz w:val="22"/>
              </w:rPr>
              <w:tab/>
            </w:r>
            <w:r w:rsidRPr="00410857" w:rsidDel="00410857">
              <w:rPr>
                <w:noProof/>
                <w:rPrChange w:id="389" w:author="magdaline ndere" w:date="2022-11-17T15:21:00Z">
                  <w:rPr>
                    <w:rStyle w:val="Hyperlink"/>
                    <w:noProof/>
                  </w:rPr>
                </w:rPrChange>
              </w:rPr>
              <w:delText>The BeagleBone Black Development Board</w:delText>
            </w:r>
            <w:r w:rsidDel="00410857">
              <w:rPr>
                <w:noProof/>
                <w:webHidden/>
              </w:rPr>
              <w:tab/>
              <w:delText>17</w:delText>
            </w:r>
          </w:del>
        </w:p>
        <w:p w14:paraId="0793471A" w14:textId="5A43CC1D" w:rsidR="00624E5F" w:rsidDel="00410857" w:rsidRDefault="00624E5F">
          <w:pPr>
            <w:pStyle w:val="TOC3"/>
            <w:rPr>
              <w:del w:id="390" w:author="magdaline ndere" w:date="2022-11-17T15:21:00Z"/>
              <w:rFonts w:asciiTheme="minorHAnsi" w:eastAsiaTheme="minorEastAsia" w:hAnsiTheme="minorHAnsi" w:cstheme="minorBidi"/>
              <w:noProof/>
              <w:sz w:val="22"/>
            </w:rPr>
          </w:pPr>
          <w:del w:id="391" w:author="magdaline ndere" w:date="2022-11-17T15:21:00Z">
            <w:r w:rsidRPr="00410857" w:rsidDel="00410857">
              <w:rPr>
                <w:noProof/>
                <w:rPrChange w:id="392" w:author="magdaline ndere" w:date="2022-11-17T15:21:00Z">
                  <w:rPr>
                    <w:rStyle w:val="Hyperlink"/>
                    <w:noProof/>
                  </w:rPr>
                </w:rPrChange>
              </w:rPr>
              <w:delText>2.3.4.</w:delText>
            </w:r>
            <w:r w:rsidDel="00410857">
              <w:rPr>
                <w:rFonts w:asciiTheme="minorHAnsi" w:eastAsiaTheme="minorEastAsia" w:hAnsiTheme="minorHAnsi" w:cstheme="minorBidi"/>
                <w:noProof/>
                <w:sz w:val="22"/>
              </w:rPr>
              <w:tab/>
            </w:r>
            <w:r w:rsidRPr="00410857" w:rsidDel="00410857">
              <w:rPr>
                <w:noProof/>
                <w:rPrChange w:id="393" w:author="magdaline ndere" w:date="2022-11-17T15:21:00Z">
                  <w:rPr>
                    <w:rStyle w:val="Hyperlink"/>
                    <w:noProof/>
                  </w:rPr>
                </w:rPrChange>
              </w:rPr>
              <w:delText>AdaFruit Flora Development Board</w:delText>
            </w:r>
            <w:r w:rsidDel="00410857">
              <w:rPr>
                <w:noProof/>
                <w:webHidden/>
              </w:rPr>
              <w:tab/>
              <w:delText>18</w:delText>
            </w:r>
          </w:del>
        </w:p>
        <w:p w14:paraId="381B650C" w14:textId="2668CB9B" w:rsidR="00624E5F" w:rsidDel="00410857" w:rsidRDefault="00624E5F">
          <w:pPr>
            <w:pStyle w:val="TOC3"/>
            <w:rPr>
              <w:del w:id="394" w:author="magdaline ndere" w:date="2022-11-17T15:21:00Z"/>
              <w:rFonts w:asciiTheme="minorHAnsi" w:eastAsiaTheme="minorEastAsia" w:hAnsiTheme="minorHAnsi" w:cstheme="minorBidi"/>
              <w:noProof/>
              <w:sz w:val="22"/>
            </w:rPr>
          </w:pPr>
          <w:del w:id="395" w:author="magdaline ndere" w:date="2022-11-17T15:21:00Z">
            <w:r w:rsidRPr="00410857" w:rsidDel="00410857">
              <w:rPr>
                <w:noProof/>
                <w:rPrChange w:id="396" w:author="magdaline ndere" w:date="2022-11-17T15:21:00Z">
                  <w:rPr>
                    <w:rStyle w:val="Hyperlink"/>
                    <w:noProof/>
                  </w:rPr>
                </w:rPrChange>
              </w:rPr>
              <w:delText>2.3.5.</w:delText>
            </w:r>
            <w:r w:rsidDel="00410857">
              <w:rPr>
                <w:rFonts w:asciiTheme="minorHAnsi" w:eastAsiaTheme="minorEastAsia" w:hAnsiTheme="minorHAnsi" w:cstheme="minorBidi"/>
                <w:noProof/>
                <w:sz w:val="22"/>
              </w:rPr>
              <w:tab/>
            </w:r>
            <w:r w:rsidRPr="00410857" w:rsidDel="00410857">
              <w:rPr>
                <w:noProof/>
                <w:rPrChange w:id="397" w:author="magdaline ndere" w:date="2022-11-17T15:21:00Z">
                  <w:rPr>
                    <w:rStyle w:val="Hyperlink"/>
                    <w:noProof/>
                  </w:rPr>
                </w:rPrChange>
              </w:rPr>
              <w:delText>NodeMCU ESP8266 Based Development Board</w:delText>
            </w:r>
            <w:r w:rsidDel="00410857">
              <w:rPr>
                <w:noProof/>
                <w:webHidden/>
              </w:rPr>
              <w:tab/>
              <w:delText>19</w:delText>
            </w:r>
          </w:del>
        </w:p>
        <w:p w14:paraId="0E004478" w14:textId="27B903D3" w:rsidR="00624E5F" w:rsidDel="00410857" w:rsidRDefault="00624E5F">
          <w:pPr>
            <w:pStyle w:val="TOC3"/>
            <w:rPr>
              <w:del w:id="398" w:author="magdaline ndere" w:date="2022-11-17T15:21:00Z"/>
              <w:rFonts w:asciiTheme="minorHAnsi" w:eastAsiaTheme="minorEastAsia" w:hAnsiTheme="minorHAnsi" w:cstheme="minorBidi"/>
              <w:noProof/>
              <w:sz w:val="22"/>
            </w:rPr>
          </w:pPr>
          <w:del w:id="399" w:author="magdaline ndere" w:date="2022-11-17T15:21:00Z">
            <w:r w:rsidRPr="00410857" w:rsidDel="00410857">
              <w:rPr>
                <w:noProof/>
                <w:rPrChange w:id="400" w:author="magdaline ndere" w:date="2022-11-17T15:21:00Z">
                  <w:rPr>
                    <w:rStyle w:val="Hyperlink"/>
                    <w:noProof/>
                  </w:rPr>
                </w:rPrChange>
              </w:rPr>
              <w:delText>2.3.6.</w:delText>
            </w:r>
            <w:r w:rsidDel="00410857">
              <w:rPr>
                <w:rFonts w:asciiTheme="minorHAnsi" w:eastAsiaTheme="minorEastAsia" w:hAnsiTheme="minorHAnsi" w:cstheme="minorBidi"/>
                <w:noProof/>
                <w:sz w:val="22"/>
              </w:rPr>
              <w:tab/>
            </w:r>
            <w:r w:rsidRPr="00410857" w:rsidDel="00410857">
              <w:rPr>
                <w:noProof/>
                <w:rPrChange w:id="401" w:author="magdaline ndere" w:date="2022-11-17T15:21:00Z">
                  <w:rPr>
                    <w:rStyle w:val="Hyperlink"/>
                    <w:noProof/>
                  </w:rPr>
                </w:rPrChange>
              </w:rPr>
              <w:delText>Teensy 4.0</w:delText>
            </w:r>
            <w:r w:rsidDel="00410857">
              <w:rPr>
                <w:noProof/>
                <w:webHidden/>
              </w:rPr>
              <w:tab/>
              <w:delText>20</w:delText>
            </w:r>
          </w:del>
        </w:p>
        <w:p w14:paraId="3B4F7188" w14:textId="0D15F2AD" w:rsidR="00624E5F" w:rsidDel="00410857" w:rsidRDefault="00624E5F">
          <w:pPr>
            <w:pStyle w:val="TOC3"/>
            <w:rPr>
              <w:del w:id="402" w:author="magdaline ndere" w:date="2022-11-17T15:21:00Z"/>
              <w:rFonts w:asciiTheme="minorHAnsi" w:eastAsiaTheme="minorEastAsia" w:hAnsiTheme="minorHAnsi" w:cstheme="minorBidi"/>
              <w:noProof/>
              <w:sz w:val="22"/>
            </w:rPr>
          </w:pPr>
          <w:del w:id="403" w:author="magdaline ndere" w:date="2022-11-17T15:21:00Z">
            <w:r w:rsidRPr="00410857" w:rsidDel="00410857">
              <w:rPr>
                <w:noProof/>
                <w:rPrChange w:id="404" w:author="magdaline ndere" w:date="2022-11-17T15:21:00Z">
                  <w:rPr>
                    <w:rStyle w:val="Hyperlink"/>
                    <w:noProof/>
                  </w:rPr>
                </w:rPrChange>
              </w:rPr>
              <w:delText>2.3.7.</w:delText>
            </w:r>
            <w:r w:rsidDel="00410857">
              <w:rPr>
                <w:rFonts w:asciiTheme="minorHAnsi" w:eastAsiaTheme="minorEastAsia" w:hAnsiTheme="minorHAnsi" w:cstheme="minorBidi"/>
                <w:noProof/>
                <w:sz w:val="22"/>
              </w:rPr>
              <w:tab/>
            </w:r>
            <w:r w:rsidRPr="00410857" w:rsidDel="00410857">
              <w:rPr>
                <w:noProof/>
                <w:rPrChange w:id="405" w:author="magdaline ndere" w:date="2022-11-17T15:21:00Z">
                  <w:rPr>
                    <w:rStyle w:val="Hyperlink"/>
                    <w:noProof/>
                  </w:rPr>
                </w:rPrChange>
              </w:rPr>
              <w:delText>The BBC micro: bit V2</w:delText>
            </w:r>
            <w:r w:rsidDel="00410857">
              <w:rPr>
                <w:noProof/>
                <w:webHidden/>
              </w:rPr>
              <w:tab/>
              <w:delText>22</w:delText>
            </w:r>
          </w:del>
        </w:p>
        <w:p w14:paraId="71C34240" w14:textId="528E7029" w:rsidR="00624E5F" w:rsidDel="00410857" w:rsidRDefault="00624E5F">
          <w:pPr>
            <w:pStyle w:val="TOC3"/>
            <w:rPr>
              <w:del w:id="406" w:author="magdaline ndere" w:date="2022-11-17T15:21:00Z"/>
              <w:rFonts w:asciiTheme="minorHAnsi" w:eastAsiaTheme="minorEastAsia" w:hAnsiTheme="minorHAnsi" w:cstheme="minorBidi"/>
              <w:noProof/>
              <w:sz w:val="22"/>
            </w:rPr>
          </w:pPr>
          <w:del w:id="407" w:author="magdaline ndere" w:date="2022-11-17T15:21:00Z">
            <w:r w:rsidRPr="00410857" w:rsidDel="00410857">
              <w:rPr>
                <w:noProof/>
                <w:rPrChange w:id="408" w:author="magdaline ndere" w:date="2022-11-17T15:21:00Z">
                  <w:rPr>
                    <w:rStyle w:val="Hyperlink"/>
                    <w:noProof/>
                  </w:rPr>
                </w:rPrChange>
              </w:rPr>
              <w:delText>2.3.8.</w:delText>
            </w:r>
            <w:r w:rsidDel="00410857">
              <w:rPr>
                <w:rFonts w:asciiTheme="minorHAnsi" w:eastAsiaTheme="minorEastAsia" w:hAnsiTheme="minorHAnsi" w:cstheme="minorBidi"/>
                <w:noProof/>
                <w:sz w:val="22"/>
              </w:rPr>
              <w:tab/>
            </w:r>
            <w:r w:rsidRPr="00410857" w:rsidDel="00410857">
              <w:rPr>
                <w:noProof/>
                <w:rPrChange w:id="409" w:author="magdaline ndere" w:date="2022-11-17T15:21:00Z">
                  <w:rPr>
                    <w:rStyle w:val="Hyperlink"/>
                    <w:noProof/>
                  </w:rPr>
                </w:rPrChange>
              </w:rPr>
              <w:delText>Intel Edison</w:delText>
            </w:r>
            <w:r w:rsidDel="00410857">
              <w:rPr>
                <w:noProof/>
                <w:webHidden/>
              </w:rPr>
              <w:tab/>
              <w:delText>23</w:delText>
            </w:r>
          </w:del>
        </w:p>
        <w:p w14:paraId="6AD174E7" w14:textId="736BFF0C" w:rsidR="00624E5F" w:rsidDel="00410857" w:rsidRDefault="00624E5F">
          <w:pPr>
            <w:pStyle w:val="TOC3"/>
            <w:rPr>
              <w:del w:id="410" w:author="magdaline ndere" w:date="2022-11-17T15:21:00Z"/>
              <w:rFonts w:asciiTheme="minorHAnsi" w:eastAsiaTheme="minorEastAsia" w:hAnsiTheme="minorHAnsi" w:cstheme="minorBidi"/>
              <w:noProof/>
              <w:sz w:val="22"/>
            </w:rPr>
          </w:pPr>
          <w:del w:id="411" w:author="magdaline ndere" w:date="2022-11-17T15:21:00Z">
            <w:r w:rsidRPr="00410857" w:rsidDel="00410857">
              <w:rPr>
                <w:noProof/>
                <w:rPrChange w:id="412" w:author="magdaline ndere" w:date="2022-11-17T15:21:00Z">
                  <w:rPr>
                    <w:rStyle w:val="Hyperlink"/>
                    <w:noProof/>
                  </w:rPr>
                </w:rPrChange>
              </w:rPr>
              <w:delText>2.3.9.</w:delText>
            </w:r>
            <w:r w:rsidDel="00410857">
              <w:rPr>
                <w:rFonts w:asciiTheme="minorHAnsi" w:eastAsiaTheme="minorEastAsia" w:hAnsiTheme="minorHAnsi" w:cstheme="minorBidi"/>
                <w:noProof/>
                <w:sz w:val="22"/>
              </w:rPr>
              <w:tab/>
            </w:r>
            <w:r w:rsidRPr="00410857" w:rsidDel="00410857">
              <w:rPr>
                <w:noProof/>
                <w:rPrChange w:id="413" w:author="magdaline ndere" w:date="2022-11-17T15:21:00Z">
                  <w:rPr>
                    <w:rStyle w:val="Hyperlink"/>
                    <w:noProof/>
                  </w:rPr>
                </w:rPrChange>
              </w:rPr>
              <w:delText>STM32 32-bit Arm Cortex MCUs</w:delText>
            </w:r>
            <w:r w:rsidDel="00410857">
              <w:rPr>
                <w:noProof/>
                <w:webHidden/>
              </w:rPr>
              <w:tab/>
              <w:delText>24</w:delText>
            </w:r>
          </w:del>
        </w:p>
        <w:p w14:paraId="007EB23D" w14:textId="2B4C3910" w:rsidR="00624E5F" w:rsidDel="00410857" w:rsidRDefault="00624E5F">
          <w:pPr>
            <w:pStyle w:val="TOC3"/>
            <w:rPr>
              <w:del w:id="414" w:author="magdaline ndere" w:date="2022-11-17T15:21:00Z"/>
              <w:rFonts w:asciiTheme="minorHAnsi" w:eastAsiaTheme="minorEastAsia" w:hAnsiTheme="minorHAnsi" w:cstheme="minorBidi"/>
              <w:noProof/>
              <w:sz w:val="22"/>
            </w:rPr>
          </w:pPr>
          <w:del w:id="415" w:author="magdaline ndere" w:date="2022-11-17T15:21:00Z">
            <w:r w:rsidRPr="00410857" w:rsidDel="00410857">
              <w:rPr>
                <w:noProof/>
                <w:rPrChange w:id="416" w:author="magdaline ndere" w:date="2022-11-17T15:21:00Z">
                  <w:rPr>
                    <w:rStyle w:val="Hyperlink"/>
                    <w:noProof/>
                  </w:rPr>
                </w:rPrChange>
              </w:rPr>
              <w:delText>2.3.10.</w:delText>
            </w:r>
            <w:r w:rsidDel="00410857">
              <w:rPr>
                <w:rFonts w:asciiTheme="minorHAnsi" w:eastAsiaTheme="minorEastAsia" w:hAnsiTheme="minorHAnsi" w:cstheme="minorBidi"/>
                <w:noProof/>
                <w:sz w:val="22"/>
              </w:rPr>
              <w:tab/>
            </w:r>
            <w:r w:rsidRPr="00410857" w:rsidDel="00410857">
              <w:rPr>
                <w:noProof/>
                <w:rPrChange w:id="417" w:author="magdaline ndere" w:date="2022-11-17T15:21:00Z">
                  <w:rPr>
                    <w:rStyle w:val="Hyperlink"/>
                    <w:noProof/>
                  </w:rPr>
                </w:rPrChange>
              </w:rPr>
              <w:delText>ESP32 Microcontroller Board</w:delText>
            </w:r>
            <w:r w:rsidDel="00410857">
              <w:rPr>
                <w:noProof/>
                <w:webHidden/>
              </w:rPr>
              <w:tab/>
              <w:delText>25</w:delText>
            </w:r>
          </w:del>
        </w:p>
        <w:p w14:paraId="17888C6E" w14:textId="6AC828D8" w:rsidR="00624E5F" w:rsidDel="00410857" w:rsidRDefault="00624E5F">
          <w:pPr>
            <w:pStyle w:val="TOC2"/>
            <w:rPr>
              <w:del w:id="418" w:author="magdaline ndere" w:date="2022-11-17T15:21:00Z"/>
              <w:rFonts w:asciiTheme="minorHAnsi" w:eastAsiaTheme="minorEastAsia" w:hAnsiTheme="minorHAnsi" w:cstheme="minorBidi"/>
              <w:noProof/>
              <w:sz w:val="22"/>
            </w:rPr>
          </w:pPr>
          <w:del w:id="419" w:author="magdaline ndere" w:date="2022-11-17T15:21:00Z">
            <w:r w:rsidRPr="00410857" w:rsidDel="00410857">
              <w:rPr>
                <w:noProof/>
                <w14:scene3d>
                  <w14:camera w14:prst="orthographicFront"/>
                  <w14:lightRig w14:rig="threePt" w14:dir="t">
                    <w14:rot w14:lat="0" w14:lon="0" w14:rev="0"/>
                  </w14:lightRig>
                </w14:scene3d>
                <w:rPrChange w:id="420" w:author="magdaline ndere" w:date="2022-11-17T15:21:00Z">
                  <w:rPr>
                    <w:rStyle w:val="Hyperlink"/>
                    <w:noProof/>
                    <w14:scene3d>
                      <w14:camera w14:prst="orthographicFront"/>
                      <w14:lightRig w14:rig="threePt" w14:dir="t">
                        <w14:rot w14:lat="0" w14:lon="0" w14:rev="0"/>
                      </w14:lightRig>
                    </w14:scene3d>
                  </w:rPr>
                </w:rPrChange>
              </w:rPr>
              <w:delText>2.4.</w:delText>
            </w:r>
            <w:r w:rsidDel="00410857">
              <w:rPr>
                <w:rFonts w:asciiTheme="minorHAnsi" w:eastAsiaTheme="minorEastAsia" w:hAnsiTheme="minorHAnsi" w:cstheme="minorBidi"/>
                <w:noProof/>
                <w:sz w:val="22"/>
              </w:rPr>
              <w:tab/>
            </w:r>
            <w:r w:rsidRPr="00410857" w:rsidDel="00410857">
              <w:rPr>
                <w:noProof/>
                <w:rPrChange w:id="421" w:author="magdaline ndere" w:date="2022-11-17T15:21:00Z">
                  <w:rPr>
                    <w:rStyle w:val="Hyperlink"/>
                    <w:noProof/>
                  </w:rPr>
                </w:rPrChange>
              </w:rPr>
              <w:delText>SENSORS</w:delText>
            </w:r>
            <w:r w:rsidDel="00410857">
              <w:rPr>
                <w:noProof/>
                <w:webHidden/>
              </w:rPr>
              <w:tab/>
              <w:delText>26</w:delText>
            </w:r>
          </w:del>
        </w:p>
        <w:p w14:paraId="6C800943" w14:textId="33600954" w:rsidR="00624E5F" w:rsidDel="00410857" w:rsidRDefault="00624E5F">
          <w:pPr>
            <w:pStyle w:val="TOC3"/>
            <w:rPr>
              <w:del w:id="422" w:author="magdaline ndere" w:date="2022-11-17T15:21:00Z"/>
              <w:rFonts w:asciiTheme="minorHAnsi" w:eastAsiaTheme="minorEastAsia" w:hAnsiTheme="minorHAnsi" w:cstheme="minorBidi"/>
              <w:noProof/>
              <w:sz w:val="22"/>
            </w:rPr>
          </w:pPr>
          <w:del w:id="423" w:author="magdaline ndere" w:date="2022-11-17T15:21:00Z">
            <w:r w:rsidRPr="00410857" w:rsidDel="00410857">
              <w:rPr>
                <w:noProof/>
                <w:rPrChange w:id="424" w:author="magdaline ndere" w:date="2022-11-17T15:21:00Z">
                  <w:rPr>
                    <w:rStyle w:val="Hyperlink"/>
                    <w:noProof/>
                  </w:rPr>
                </w:rPrChange>
              </w:rPr>
              <w:delText>2.4.1.</w:delText>
            </w:r>
            <w:r w:rsidDel="00410857">
              <w:rPr>
                <w:rFonts w:asciiTheme="minorHAnsi" w:eastAsiaTheme="minorEastAsia" w:hAnsiTheme="minorHAnsi" w:cstheme="minorBidi"/>
                <w:noProof/>
                <w:sz w:val="22"/>
              </w:rPr>
              <w:tab/>
            </w:r>
            <w:r w:rsidRPr="00410857" w:rsidDel="00410857">
              <w:rPr>
                <w:noProof/>
                <w:rPrChange w:id="425" w:author="magdaline ndere" w:date="2022-11-17T15:21:00Z">
                  <w:rPr>
                    <w:rStyle w:val="Hyperlink"/>
                    <w:noProof/>
                  </w:rPr>
                </w:rPrChange>
              </w:rPr>
              <w:delText>Heartbeat Sensor</w:delText>
            </w:r>
            <w:r w:rsidDel="00410857">
              <w:rPr>
                <w:noProof/>
                <w:webHidden/>
              </w:rPr>
              <w:tab/>
              <w:delText>26</w:delText>
            </w:r>
          </w:del>
        </w:p>
        <w:p w14:paraId="4B1E753E" w14:textId="44062521" w:rsidR="00624E5F" w:rsidDel="00410857" w:rsidRDefault="00624E5F">
          <w:pPr>
            <w:pStyle w:val="TOC3"/>
            <w:rPr>
              <w:del w:id="426" w:author="magdaline ndere" w:date="2022-11-17T15:21:00Z"/>
              <w:rFonts w:asciiTheme="minorHAnsi" w:eastAsiaTheme="minorEastAsia" w:hAnsiTheme="minorHAnsi" w:cstheme="minorBidi"/>
              <w:noProof/>
              <w:sz w:val="22"/>
            </w:rPr>
          </w:pPr>
          <w:del w:id="427" w:author="magdaline ndere" w:date="2022-11-17T15:21:00Z">
            <w:r w:rsidRPr="00410857" w:rsidDel="00410857">
              <w:rPr>
                <w:noProof/>
                <w:rPrChange w:id="428" w:author="magdaline ndere" w:date="2022-11-17T15:21:00Z">
                  <w:rPr>
                    <w:rStyle w:val="Hyperlink"/>
                    <w:noProof/>
                  </w:rPr>
                </w:rPrChange>
              </w:rPr>
              <w:delText>2.4.2.</w:delText>
            </w:r>
            <w:r w:rsidDel="00410857">
              <w:rPr>
                <w:rFonts w:asciiTheme="minorHAnsi" w:eastAsiaTheme="minorEastAsia" w:hAnsiTheme="minorHAnsi" w:cstheme="minorBidi"/>
                <w:noProof/>
                <w:sz w:val="22"/>
              </w:rPr>
              <w:tab/>
            </w:r>
            <w:r w:rsidRPr="00410857" w:rsidDel="00410857">
              <w:rPr>
                <w:noProof/>
                <w:rPrChange w:id="429" w:author="magdaline ndere" w:date="2022-11-17T15:21:00Z">
                  <w:rPr>
                    <w:rStyle w:val="Hyperlink"/>
                    <w:noProof/>
                  </w:rPr>
                </w:rPrChange>
              </w:rPr>
              <w:delText>Temperature sensor</w:delText>
            </w:r>
            <w:r w:rsidDel="00410857">
              <w:rPr>
                <w:noProof/>
                <w:webHidden/>
              </w:rPr>
              <w:tab/>
              <w:delText>28</w:delText>
            </w:r>
          </w:del>
        </w:p>
        <w:p w14:paraId="7EEB0564" w14:textId="59AC7B04" w:rsidR="00624E5F" w:rsidDel="00410857" w:rsidRDefault="00624E5F">
          <w:pPr>
            <w:pStyle w:val="TOC3"/>
            <w:rPr>
              <w:del w:id="430" w:author="magdaline ndere" w:date="2022-11-17T15:21:00Z"/>
              <w:rFonts w:asciiTheme="minorHAnsi" w:eastAsiaTheme="minorEastAsia" w:hAnsiTheme="minorHAnsi" w:cstheme="minorBidi"/>
              <w:noProof/>
              <w:sz w:val="22"/>
            </w:rPr>
          </w:pPr>
          <w:del w:id="431" w:author="magdaline ndere" w:date="2022-11-17T15:21:00Z">
            <w:r w:rsidRPr="00410857" w:rsidDel="00410857">
              <w:rPr>
                <w:noProof/>
                <w:rPrChange w:id="432" w:author="magdaline ndere" w:date="2022-11-17T15:21:00Z">
                  <w:rPr>
                    <w:rStyle w:val="Hyperlink"/>
                    <w:noProof/>
                  </w:rPr>
                </w:rPrChange>
              </w:rPr>
              <w:delText>2.4.3.</w:delText>
            </w:r>
            <w:r w:rsidDel="00410857">
              <w:rPr>
                <w:rFonts w:asciiTheme="minorHAnsi" w:eastAsiaTheme="minorEastAsia" w:hAnsiTheme="minorHAnsi" w:cstheme="minorBidi"/>
                <w:noProof/>
                <w:sz w:val="22"/>
              </w:rPr>
              <w:tab/>
            </w:r>
            <w:r w:rsidRPr="00410857" w:rsidDel="00410857">
              <w:rPr>
                <w:noProof/>
                <w:rPrChange w:id="433" w:author="magdaline ndere" w:date="2022-11-17T15:21:00Z">
                  <w:rPr>
                    <w:rStyle w:val="Hyperlink"/>
                    <w:noProof/>
                  </w:rPr>
                </w:rPrChange>
              </w:rPr>
              <w:delText>Accelerometer and Gyroscope Sensor</w:delText>
            </w:r>
            <w:r w:rsidDel="00410857">
              <w:rPr>
                <w:noProof/>
                <w:webHidden/>
              </w:rPr>
              <w:tab/>
              <w:delText>30</w:delText>
            </w:r>
          </w:del>
        </w:p>
        <w:p w14:paraId="00B7C30D" w14:textId="5A1DFE11" w:rsidR="00624E5F" w:rsidDel="00410857" w:rsidRDefault="00624E5F">
          <w:pPr>
            <w:pStyle w:val="TOC3"/>
            <w:rPr>
              <w:del w:id="434" w:author="magdaline ndere" w:date="2022-11-17T15:21:00Z"/>
              <w:rFonts w:asciiTheme="minorHAnsi" w:eastAsiaTheme="minorEastAsia" w:hAnsiTheme="minorHAnsi" w:cstheme="minorBidi"/>
              <w:noProof/>
              <w:sz w:val="22"/>
            </w:rPr>
          </w:pPr>
          <w:del w:id="435" w:author="magdaline ndere" w:date="2022-11-17T15:21:00Z">
            <w:r w:rsidRPr="00410857" w:rsidDel="00410857">
              <w:rPr>
                <w:noProof/>
                <w:rPrChange w:id="436" w:author="magdaline ndere" w:date="2022-11-17T15:21:00Z">
                  <w:rPr>
                    <w:rStyle w:val="Hyperlink"/>
                    <w:noProof/>
                  </w:rPr>
                </w:rPrChange>
              </w:rPr>
              <w:delText>2.4.4.</w:delText>
            </w:r>
            <w:r w:rsidDel="00410857">
              <w:rPr>
                <w:rFonts w:asciiTheme="minorHAnsi" w:eastAsiaTheme="minorEastAsia" w:hAnsiTheme="minorHAnsi" w:cstheme="minorBidi"/>
                <w:noProof/>
                <w:sz w:val="22"/>
              </w:rPr>
              <w:tab/>
            </w:r>
            <w:r w:rsidRPr="00410857" w:rsidDel="00410857">
              <w:rPr>
                <w:noProof/>
                <w:rPrChange w:id="437" w:author="magdaline ndere" w:date="2022-11-17T15:21:00Z">
                  <w:rPr>
                    <w:rStyle w:val="Hyperlink"/>
                    <w:noProof/>
                  </w:rPr>
                </w:rPrChange>
              </w:rPr>
              <w:delText>GPS Module</w:delText>
            </w:r>
            <w:r w:rsidDel="00410857">
              <w:rPr>
                <w:noProof/>
                <w:webHidden/>
              </w:rPr>
              <w:tab/>
              <w:delText>33</w:delText>
            </w:r>
          </w:del>
        </w:p>
        <w:p w14:paraId="52B4916F" w14:textId="675F2B80" w:rsidR="00624E5F" w:rsidDel="00410857" w:rsidRDefault="00624E5F">
          <w:pPr>
            <w:pStyle w:val="TOC3"/>
            <w:rPr>
              <w:del w:id="438" w:author="magdaline ndere" w:date="2022-11-17T15:21:00Z"/>
              <w:rFonts w:asciiTheme="minorHAnsi" w:eastAsiaTheme="minorEastAsia" w:hAnsiTheme="minorHAnsi" w:cstheme="minorBidi"/>
              <w:noProof/>
              <w:sz w:val="22"/>
            </w:rPr>
          </w:pPr>
          <w:del w:id="439" w:author="magdaline ndere" w:date="2022-11-17T15:21:00Z">
            <w:r w:rsidRPr="00410857" w:rsidDel="00410857">
              <w:rPr>
                <w:noProof/>
                <w:rPrChange w:id="440" w:author="magdaline ndere" w:date="2022-11-17T15:21:00Z">
                  <w:rPr>
                    <w:rStyle w:val="Hyperlink"/>
                    <w:noProof/>
                  </w:rPr>
                </w:rPrChange>
              </w:rPr>
              <w:delText>2.4.5.</w:delText>
            </w:r>
            <w:r w:rsidDel="00410857">
              <w:rPr>
                <w:rFonts w:asciiTheme="minorHAnsi" w:eastAsiaTheme="minorEastAsia" w:hAnsiTheme="minorHAnsi" w:cstheme="minorBidi"/>
                <w:noProof/>
                <w:sz w:val="22"/>
              </w:rPr>
              <w:tab/>
            </w:r>
            <w:r w:rsidRPr="00410857" w:rsidDel="00410857">
              <w:rPr>
                <w:noProof/>
                <w:rPrChange w:id="441" w:author="magdaline ndere" w:date="2022-11-17T15:21:00Z">
                  <w:rPr>
                    <w:rStyle w:val="Hyperlink"/>
                    <w:noProof/>
                  </w:rPr>
                </w:rPrChange>
              </w:rPr>
              <w:delText>GSM/GPRS Module</w:delText>
            </w:r>
            <w:r w:rsidDel="00410857">
              <w:rPr>
                <w:noProof/>
                <w:webHidden/>
              </w:rPr>
              <w:tab/>
              <w:delText>34</w:delText>
            </w:r>
          </w:del>
        </w:p>
        <w:p w14:paraId="4583951E" w14:textId="7A621FB7" w:rsidR="00624E5F" w:rsidDel="00410857" w:rsidRDefault="00624E5F">
          <w:pPr>
            <w:pStyle w:val="TOC3"/>
            <w:rPr>
              <w:del w:id="442" w:author="magdaline ndere" w:date="2022-11-17T15:21:00Z"/>
              <w:rFonts w:asciiTheme="minorHAnsi" w:eastAsiaTheme="minorEastAsia" w:hAnsiTheme="minorHAnsi" w:cstheme="minorBidi"/>
              <w:noProof/>
              <w:sz w:val="22"/>
            </w:rPr>
          </w:pPr>
          <w:del w:id="443" w:author="magdaline ndere" w:date="2022-11-17T15:21:00Z">
            <w:r w:rsidRPr="00410857" w:rsidDel="00410857">
              <w:rPr>
                <w:noProof/>
                <w:rPrChange w:id="444" w:author="magdaline ndere" w:date="2022-11-17T15:21:00Z">
                  <w:rPr>
                    <w:rStyle w:val="Hyperlink"/>
                    <w:noProof/>
                  </w:rPr>
                </w:rPrChange>
              </w:rPr>
              <w:delText>2.4.6.</w:delText>
            </w:r>
            <w:r w:rsidDel="00410857">
              <w:rPr>
                <w:rFonts w:asciiTheme="minorHAnsi" w:eastAsiaTheme="minorEastAsia" w:hAnsiTheme="minorHAnsi" w:cstheme="minorBidi"/>
                <w:noProof/>
                <w:sz w:val="22"/>
              </w:rPr>
              <w:tab/>
            </w:r>
            <w:r w:rsidRPr="00410857" w:rsidDel="00410857">
              <w:rPr>
                <w:noProof/>
                <w:rPrChange w:id="445" w:author="magdaline ndere" w:date="2022-11-17T15:21:00Z">
                  <w:rPr>
                    <w:rStyle w:val="Hyperlink"/>
                    <w:noProof/>
                  </w:rPr>
                </w:rPrChange>
              </w:rPr>
              <w:delText>Force Sensor (FSR)</w:delText>
            </w:r>
            <w:r w:rsidDel="00410857">
              <w:rPr>
                <w:noProof/>
                <w:webHidden/>
              </w:rPr>
              <w:tab/>
              <w:delText>36</w:delText>
            </w:r>
          </w:del>
        </w:p>
        <w:p w14:paraId="63FC79BC" w14:textId="23B3467A" w:rsidR="00624E5F" w:rsidDel="00410857" w:rsidRDefault="00624E5F">
          <w:pPr>
            <w:pStyle w:val="TOC2"/>
            <w:rPr>
              <w:del w:id="446" w:author="magdaline ndere" w:date="2022-11-17T15:21:00Z"/>
              <w:rFonts w:asciiTheme="minorHAnsi" w:eastAsiaTheme="minorEastAsia" w:hAnsiTheme="minorHAnsi" w:cstheme="minorBidi"/>
              <w:noProof/>
              <w:sz w:val="22"/>
            </w:rPr>
          </w:pPr>
          <w:del w:id="447" w:author="magdaline ndere" w:date="2022-11-17T15:21:00Z">
            <w:r w:rsidRPr="00410857" w:rsidDel="00410857">
              <w:rPr>
                <w:noProof/>
                <w14:scene3d>
                  <w14:camera w14:prst="orthographicFront"/>
                  <w14:lightRig w14:rig="threePt" w14:dir="t">
                    <w14:rot w14:lat="0" w14:lon="0" w14:rev="0"/>
                  </w14:lightRig>
                </w14:scene3d>
                <w:rPrChange w:id="448" w:author="magdaline ndere" w:date="2022-11-17T15:21:00Z">
                  <w:rPr>
                    <w:rStyle w:val="Hyperlink"/>
                    <w:noProof/>
                    <w14:scene3d>
                      <w14:camera w14:prst="orthographicFront"/>
                      <w14:lightRig w14:rig="threePt" w14:dir="t">
                        <w14:rot w14:lat="0" w14:lon="0" w14:rev="0"/>
                      </w14:lightRig>
                    </w14:scene3d>
                  </w:rPr>
                </w:rPrChange>
              </w:rPr>
              <w:delText>2.5.</w:delText>
            </w:r>
            <w:r w:rsidDel="00410857">
              <w:rPr>
                <w:rFonts w:asciiTheme="minorHAnsi" w:eastAsiaTheme="minorEastAsia" w:hAnsiTheme="minorHAnsi" w:cstheme="minorBidi"/>
                <w:noProof/>
                <w:sz w:val="22"/>
              </w:rPr>
              <w:tab/>
            </w:r>
            <w:r w:rsidRPr="00410857" w:rsidDel="00410857">
              <w:rPr>
                <w:noProof/>
                <w:rPrChange w:id="449" w:author="magdaline ndere" w:date="2022-11-17T15:21:00Z">
                  <w:rPr>
                    <w:rStyle w:val="Hyperlink"/>
                    <w:noProof/>
                  </w:rPr>
                </w:rPrChange>
              </w:rPr>
              <w:delText>CONCULUSION</w:delText>
            </w:r>
            <w:r w:rsidDel="00410857">
              <w:rPr>
                <w:noProof/>
                <w:webHidden/>
              </w:rPr>
              <w:tab/>
              <w:delText>39</w:delText>
            </w:r>
          </w:del>
        </w:p>
        <w:p w14:paraId="67D71954" w14:textId="0C897E32" w:rsidR="00624E5F" w:rsidDel="00410857" w:rsidRDefault="00624E5F">
          <w:pPr>
            <w:pStyle w:val="TOC1"/>
            <w:rPr>
              <w:del w:id="450" w:author="magdaline ndere" w:date="2022-11-17T15:21:00Z"/>
              <w:rFonts w:asciiTheme="minorHAnsi" w:eastAsiaTheme="minorEastAsia" w:hAnsiTheme="minorHAnsi" w:cstheme="minorBidi"/>
              <w:noProof/>
              <w:sz w:val="22"/>
            </w:rPr>
          </w:pPr>
          <w:del w:id="451" w:author="magdaline ndere" w:date="2022-11-17T15:21:00Z">
            <w:r w:rsidRPr="00410857" w:rsidDel="00410857">
              <w:rPr>
                <w:noProof/>
                <w:rPrChange w:id="452" w:author="magdaline ndere" w:date="2022-11-17T15:21:00Z">
                  <w:rPr>
                    <w:rStyle w:val="Hyperlink"/>
                    <w:noProof/>
                  </w:rPr>
                </w:rPrChange>
              </w:rPr>
              <w:delText>CHAPTER THREE</w:delText>
            </w:r>
            <w:r w:rsidDel="00410857">
              <w:rPr>
                <w:noProof/>
                <w:webHidden/>
              </w:rPr>
              <w:tab/>
              <w:delText>40</w:delText>
            </w:r>
          </w:del>
        </w:p>
        <w:p w14:paraId="41F3AB45" w14:textId="1E965E61" w:rsidR="00624E5F" w:rsidDel="00410857" w:rsidRDefault="00624E5F">
          <w:pPr>
            <w:pStyle w:val="TOC1"/>
            <w:tabs>
              <w:tab w:val="left" w:pos="480"/>
            </w:tabs>
            <w:rPr>
              <w:del w:id="453" w:author="magdaline ndere" w:date="2022-11-17T15:21:00Z"/>
              <w:rFonts w:asciiTheme="minorHAnsi" w:eastAsiaTheme="minorEastAsia" w:hAnsiTheme="minorHAnsi" w:cstheme="minorBidi"/>
              <w:noProof/>
              <w:sz w:val="22"/>
            </w:rPr>
          </w:pPr>
          <w:del w:id="454" w:author="magdaline ndere" w:date="2022-11-17T15:21:00Z">
            <w:r w:rsidRPr="00410857" w:rsidDel="00410857">
              <w:rPr>
                <w:noProof/>
                <w:rPrChange w:id="455" w:author="magdaline ndere" w:date="2022-11-17T15:21:00Z">
                  <w:rPr>
                    <w:rStyle w:val="Hyperlink"/>
                    <w:noProof/>
                  </w:rPr>
                </w:rPrChange>
              </w:rPr>
              <w:delText>3.</w:delText>
            </w:r>
            <w:r w:rsidDel="00410857">
              <w:rPr>
                <w:rFonts w:asciiTheme="minorHAnsi" w:eastAsiaTheme="minorEastAsia" w:hAnsiTheme="minorHAnsi" w:cstheme="minorBidi"/>
                <w:noProof/>
                <w:sz w:val="22"/>
              </w:rPr>
              <w:tab/>
            </w:r>
            <w:r w:rsidRPr="00410857" w:rsidDel="00410857">
              <w:rPr>
                <w:noProof/>
                <w:rPrChange w:id="456" w:author="magdaline ndere" w:date="2022-11-17T15:21:00Z">
                  <w:rPr>
                    <w:rStyle w:val="Hyperlink"/>
                    <w:noProof/>
                  </w:rPr>
                </w:rPrChange>
              </w:rPr>
              <w:delText>METHODOLOGY</w:delText>
            </w:r>
            <w:r w:rsidDel="00410857">
              <w:rPr>
                <w:noProof/>
                <w:webHidden/>
              </w:rPr>
              <w:tab/>
              <w:delText>40</w:delText>
            </w:r>
          </w:del>
        </w:p>
        <w:p w14:paraId="3BFE444B" w14:textId="47246906" w:rsidR="00624E5F" w:rsidDel="00410857" w:rsidRDefault="00624E5F">
          <w:pPr>
            <w:pStyle w:val="TOC2"/>
            <w:rPr>
              <w:del w:id="457" w:author="magdaline ndere" w:date="2022-11-17T15:21:00Z"/>
              <w:rFonts w:asciiTheme="minorHAnsi" w:eastAsiaTheme="minorEastAsia" w:hAnsiTheme="minorHAnsi" w:cstheme="minorBidi"/>
              <w:noProof/>
              <w:sz w:val="22"/>
            </w:rPr>
          </w:pPr>
          <w:del w:id="458" w:author="magdaline ndere" w:date="2022-11-17T15:21:00Z">
            <w:r w:rsidRPr="00410857" w:rsidDel="00410857">
              <w:rPr>
                <w:noProof/>
                <w14:scene3d>
                  <w14:camera w14:prst="orthographicFront"/>
                  <w14:lightRig w14:rig="threePt" w14:dir="t">
                    <w14:rot w14:lat="0" w14:lon="0" w14:rev="0"/>
                  </w14:lightRig>
                </w14:scene3d>
                <w:rPrChange w:id="459" w:author="magdaline ndere" w:date="2022-11-17T15:21:00Z">
                  <w:rPr>
                    <w:rStyle w:val="Hyperlink"/>
                    <w:noProof/>
                    <w14:scene3d>
                      <w14:camera w14:prst="orthographicFront"/>
                      <w14:lightRig w14:rig="threePt" w14:dir="t">
                        <w14:rot w14:lat="0" w14:lon="0" w14:rev="0"/>
                      </w14:lightRig>
                    </w14:scene3d>
                  </w:rPr>
                </w:rPrChange>
              </w:rPr>
              <w:delText>3.1.</w:delText>
            </w:r>
            <w:r w:rsidDel="00410857">
              <w:rPr>
                <w:rFonts w:asciiTheme="minorHAnsi" w:eastAsiaTheme="minorEastAsia" w:hAnsiTheme="minorHAnsi" w:cstheme="minorBidi"/>
                <w:noProof/>
                <w:sz w:val="22"/>
              </w:rPr>
              <w:tab/>
            </w:r>
            <w:r w:rsidRPr="00410857" w:rsidDel="00410857">
              <w:rPr>
                <w:noProof/>
                <w:rPrChange w:id="460" w:author="magdaline ndere" w:date="2022-11-17T15:21:00Z">
                  <w:rPr>
                    <w:rStyle w:val="Hyperlink"/>
                    <w:noProof/>
                  </w:rPr>
                </w:rPrChange>
              </w:rPr>
              <w:delText>PROPOSED SYSTEM</w:delText>
            </w:r>
            <w:r w:rsidDel="00410857">
              <w:rPr>
                <w:noProof/>
                <w:webHidden/>
              </w:rPr>
              <w:tab/>
              <w:delText>40</w:delText>
            </w:r>
          </w:del>
        </w:p>
        <w:p w14:paraId="248EBD00" w14:textId="27FC1613" w:rsidR="00624E5F" w:rsidDel="00410857" w:rsidRDefault="00624E5F">
          <w:pPr>
            <w:pStyle w:val="TOC2"/>
            <w:rPr>
              <w:del w:id="461" w:author="magdaline ndere" w:date="2022-11-17T15:21:00Z"/>
              <w:rFonts w:asciiTheme="minorHAnsi" w:eastAsiaTheme="minorEastAsia" w:hAnsiTheme="minorHAnsi" w:cstheme="minorBidi"/>
              <w:noProof/>
              <w:sz w:val="22"/>
            </w:rPr>
          </w:pPr>
          <w:del w:id="462" w:author="magdaline ndere" w:date="2022-11-17T15:21:00Z">
            <w:r w:rsidRPr="00410857" w:rsidDel="00410857">
              <w:rPr>
                <w:noProof/>
                <w14:scene3d>
                  <w14:camera w14:prst="orthographicFront"/>
                  <w14:lightRig w14:rig="threePt" w14:dir="t">
                    <w14:rot w14:lat="0" w14:lon="0" w14:rev="0"/>
                  </w14:lightRig>
                </w14:scene3d>
                <w:rPrChange w:id="463" w:author="magdaline ndere" w:date="2022-11-17T15:21:00Z">
                  <w:rPr>
                    <w:rStyle w:val="Hyperlink"/>
                    <w:noProof/>
                    <w14:scene3d>
                      <w14:camera w14:prst="orthographicFront"/>
                      <w14:lightRig w14:rig="threePt" w14:dir="t">
                        <w14:rot w14:lat="0" w14:lon="0" w14:rev="0"/>
                      </w14:lightRig>
                    </w14:scene3d>
                  </w:rPr>
                </w:rPrChange>
              </w:rPr>
              <w:delText>3.2.</w:delText>
            </w:r>
            <w:r w:rsidDel="00410857">
              <w:rPr>
                <w:rFonts w:asciiTheme="minorHAnsi" w:eastAsiaTheme="minorEastAsia" w:hAnsiTheme="minorHAnsi" w:cstheme="minorBidi"/>
                <w:noProof/>
                <w:sz w:val="22"/>
              </w:rPr>
              <w:tab/>
            </w:r>
            <w:r w:rsidRPr="00410857" w:rsidDel="00410857">
              <w:rPr>
                <w:noProof/>
                <w:rPrChange w:id="464" w:author="magdaline ndere" w:date="2022-11-17T15:21:00Z">
                  <w:rPr>
                    <w:rStyle w:val="Hyperlink"/>
                    <w:noProof/>
                  </w:rPr>
                </w:rPrChange>
              </w:rPr>
              <w:delText>FALL DETECTION</w:delText>
            </w:r>
            <w:r w:rsidDel="00410857">
              <w:rPr>
                <w:noProof/>
                <w:webHidden/>
              </w:rPr>
              <w:tab/>
              <w:delText>41</w:delText>
            </w:r>
          </w:del>
        </w:p>
        <w:p w14:paraId="12F574FB" w14:textId="08A088CC" w:rsidR="00624E5F" w:rsidDel="00410857" w:rsidRDefault="00624E5F">
          <w:pPr>
            <w:pStyle w:val="TOC3"/>
            <w:rPr>
              <w:del w:id="465" w:author="magdaline ndere" w:date="2022-11-17T15:21:00Z"/>
              <w:rFonts w:asciiTheme="minorHAnsi" w:eastAsiaTheme="minorEastAsia" w:hAnsiTheme="minorHAnsi" w:cstheme="minorBidi"/>
              <w:noProof/>
              <w:sz w:val="22"/>
            </w:rPr>
          </w:pPr>
          <w:del w:id="466" w:author="magdaline ndere" w:date="2022-11-17T15:21:00Z">
            <w:r w:rsidRPr="00410857" w:rsidDel="00410857">
              <w:rPr>
                <w:noProof/>
                <w:rPrChange w:id="467" w:author="magdaline ndere" w:date="2022-11-17T15:21:00Z">
                  <w:rPr>
                    <w:rStyle w:val="Hyperlink"/>
                    <w:noProof/>
                  </w:rPr>
                </w:rPrChange>
              </w:rPr>
              <w:delText>3.2.1.</w:delText>
            </w:r>
            <w:r w:rsidDel="00410857">
              <w:rPr>
                <w:rFonts w:asciiTheme="minorHAnsi" w:eastAsiaTheme="minorEastAsia" w:hAnsiTheme="minorHAnsi" w:cstheme="minorBidi"/>
                <w:noProof/>
                <w:sz w:val="22"/>
              </w:rPr>
              <w:tab/>
            </w:r>
            <w:r w:rsidRPr="00410857" w:rsidDel="00410857">
              <w:rPr>
                <w:noProof/>
                <w:rPrChange w:id="468" w:author="magdaline ndere" w:date="2022-11-17T15:21:00Z">
                  <w:rPr>
                    <w:rStyle w:val="Hyperlink"/>
                    <w:noProof/>
                  </w:rPr>
                </w:rPrChange>
              </w:rPr>
              <w:delText>Accelerometer Gyroscope Vector Signal Resultant (AGVeSR)</w:delText>
            </w:r>
            <w:r w:rsidDel="00410857">
              <w:rPr>
                <w:noProof/>
                <w:webHidden/>
              </w:rPr>
              <w:tab/>
              <w:delText>41</w:delText>
            </w:r>
          </w:del>
        </w:p>
        <w:p w14:paraId="6D957BB3" w14:textId="4726A796" w:rsidR="00624E5F" w:rsidDel="00410857" w:rsidRDefault="00624E5F">
          <w:pPr>
            <w:pStyle w:val="TOC3"/>
            <w:rPr>
              <w:del w:id="469" w:author="magdaline ndere" w:date="2022-11-17T15:21:00Z"/>
              <w:rFonts w:asciiTheme="minorHAnsi" w:eastAsiaTheme="minorEastAsia" w:hAnsiTheme="minorHAnsi" w:cstheme="minorBidi"/>
              <w:noProof/>
              <w:sz w:val="22"/>
            </w:rPr>
          </w:pPr>
          <w:del w:id="470" w:author="magdaline ndere" w:date="2022-11-17T15:21:00Z">
            <w:r w:rsidRPr="00410857" w:rsidDel="00410857">
              <w:rPr>
                <w:noProof/>
                <w:rPrChange w:id="471" w:author="magdaline ndere" w:date="2022-11-17T15:21:00Z">
                  <w:rPr>
                    <w:rStyle w:val="Hyperlink"/>
                    <w:noProof/>
                  </w:rPr>
                </w:rPrChange>
              </w:rPr>
              <w:delText>3.2.2.</w:delText>
            </w:r>
            <w:r w:rsidDel="00410857">
              <w:rPr>
                <w:rFonts w:asciiTheme="minorHAnsi" w:eastAsiaTheme="minorEastAsia" w:hAnsiTheme="minorHAnsi" w:cstheme="minorBidi"/>
                <w:noProof/>
                <w:sz w:val="22"/>
              </w:rPr>
              <w:tab/>
            </w:r>
            <w:r w:rsidRPr="00410857" w:rsidDel="00410857">
              <w:rPr>
                <w:noProof/>
                <w:rPrChange w:id="472" w:author="magdaline ndere" w:date="2022-11-17T15:21:00Z">
                  <w:rPr>
                    <w:rStyle w:val="Hyperlink"/>
                    <w:noProof/>
                  </w:rPr>
                </w:rPrChange>
              </w:rPr>
              <w:delText>Alpha Degree (</w:delText>
            </w:r>
            <w:r w:rsidRPr="00410857" w:rsidDel="00410857">
              <w:rPr>
                <w:noProof/>
                <w:rPrChange w:id="473" w:author="magdaline ndere" w:date="2022-11-17T15:21:00Z">
                  <w:rPr>
                    <w:rStyle w:val="Hyperlink"/>
                    <w:noProof/>
                  </w:rPr>
                </w:rPrChange>
              </w:rPr>
              <w:sym w:font="Symbol" w:char="F0D0"/>
            </w:r>
            <w:r w:rsidRPr="00410857" w:rsidDel="00410857">
              <w:rPr>
                <w:noProof/>
                <w:rPrChange w:id="474" w:author="magdaline ndere" w:date="2022-11-17T15:21:00Z">
                  <w:rPr>
                    <w:rStyle w:val="Hyperlink"/>
                    <w:noProof/>
                  </w:rPr>
                </w:rPrChange>
              </w:rPr>
              <w:delText>α)</w:delText>
            </w:r>
            <w:r w:rsidDel="00410857">
              <w:rPr>
                <w:noProof/>
                <w:webHidden/>
              </w:rPr>
              <w:tab/>
              <w:delText>42</w:delText>
            </w:r>
          </w:del>
        </w:p>
        <w:p w14:paraId="1AB77CEA" w14:textId="787CE109" w:rsidR="00624E5F" w:rsidDel="00410857" w:rsidRDefault="00624E5F">
          <w:pPr>
            <w:pStyle w:val="TOC3"/>
            <w:rPr>
              <w:del w:id="475" w:author="magdaline ndere" w:date="2022-11-17T15:21:00Z"/>
              <w:rFonts w:asciiTheme="minorHAnsi" w:eastAsiaTheme="minorEastAsia" w:hAnsiTheme="minorHAnsi" w:cstheme="minorBidi"/>
              <w:noProof/>
              <w:sz w:val="22"/>
            </w:rPr>
          </w:pPr>
          <w:del w:id="476" w:author="magdaline ndere" w:date="2022-11-17T15:21:00Z">
            <w:r w:rsidRPr="00410857" w:rsidDel="00410857">
              <w:rPr>
                <w:noProof/>
                <w:rPrChange w:id="477" w:author="magdaline ndere" w:date="2022-11-17T15:21:00Z">
                  <w:rPr>
                    <w:rStyle w:val="Hyperlink"/>
                    <w:noProof/>
                  </w:rPr>
                </w:rPrChange>
              </w:rPr>
              <w:delText>3.2.3.</w:delText>
            </w:r>
            <w:r w:rsidDel="00410857">
              <w:rPr>
                <w:rFonts w:asciiTheme="minorHAnsi" w:eastAsiaTheme="minorEastAsia" w:hAnsiTheme="minorHAnsi" w:cstheme="minorBidi"/>
                <w:noProof/>
                <w:sz w:val="22"/>
              </w:rPr>
              <w:tab/>
            </w:r>
            <w:r w:rsidRPr="00410857" w:rsidDel="00410857">
              <w:rPr>
                <w:noProof/>
                <w:rPrChange w:id="478" w:author="magdaline ndere" w:date="2022-11-17T15:21:00Z">
                  <w:rPr>
                    <w:rStyle w:val="Hyperlink"/>
                    <w:noProof/>
                  </w:rPr>
                </w:rPrChange>
              </w:rPr>
              <w:delText>Gyroscope Resultant Distance (GyroRe)</w:delText>
            </w:r>
            <w:r w:rsidDel="00410857">
              <w:rPr>
                <w:noProof/>
                <w:webHidden/>
              </w:rPr>
              <w:tab/>
              <w:delText>44</w:delText>
            </w:r>
          </w:del>
        </w:p>
        <w:p w14:paraId="0C3FCC4B" w14:textId="050C8C1B" w:rsidR="00624E5F" w:rsidDel="00410857" w:rsidRDefault="00624E5F">
          <w:pPr>
            <w:pStyle w:val="TOC2"/>
            <w:rPr>
              <w:del w:id="479" w:author="magdaline ndere" w:date="2022-11-17T15:21:00Z"/>
              <w:rFonts w:asciiTheme="minorHAnsi" w:eastAsiaTheme="minorEastAsia" w:hAnsiTheme="minorHAnsi" w:cstheme="minorBidi"/>
              <w:noProof/>
              <w:sz w:val="22"/>
            </w:rPr>
          </w:pPr>
          <w:del w:id="480" w:author="magdaline ndere" w:date="2022-11-17T15:21:00Z">
            <w:r w:rsidRPr="00410857" w:rsidDel="00410857">
              <w:rPr>
                <w:noProof/>
                <w14:scene3d>
                  <w14:camera w14:prst="orthographicFront"/>
                  <w14:lightRig w14:rig="threePt" w14:dir="t">
                    <w14:rot w14:lat="0" w14:lon="0" w14:rev="0"/>
                  </w14:lightRig>
                </w14:scene3d>
                <w:rPrChange w:id="481" w:author="magdaline ndere" w:date="2022-11-17T15:21:00Z">
                  <w:rPr>
                    <w:rStyle w:val="Hyperlink"/>
                    <w:noProof/>
                    <w14:scene3d>
                      <w14:camera w14:prst="orthographicFront"/>
                      <w14:lightRig w14:rig="threePt" w14:dir="t">
                        <w14:rot w14:lat="0" w14:lon="0" w14:rev="0"/>
                      </w14:lightRig>
                    </w14:scene3d>
                  </w:rPr>
                </w:rPrChange>
              </w:rPr>
              <w:delText>3.3.</w:delText>
            </w:r>
            <w:r w:rsidDel="00410857">
              <w:rPr>
                <w:rFonts w:asciiTheme="minorHAnsi" w:eastAsiaTheme="minorEastAsia" w:hAnsiTheme="minorHAnsi" w:cstheme="minorBidi"/>
                <w:noProof/>
                <w:sz w:val="22"/>
              </w:rPr>
              <w:tab/>
            </w:r>
            <w:r w:rsidRPr="00410857" w:rsidDel="00410857">
              <w:rPr>
                <w:noProof/>
                <w:rPrChange w:id="482" w:author="magdaline ndere" w:date="2022-11-17T15:21:00Z">
                  <w:rPr>
                    <w:rStyle w:val="Hyperlink"/>
                    <w:noProof/>
                  </w:rPr>
                </w:rPrChange>
              </w:rPr>
              <w:delText>CIRCUIT DESIGN</w:delText>
            </w:r>
            <w:r w:rsidDel="00410857">
              <w:rPr>
                <w:noProof/>
                <w:webHidden/>
              </w:rPr>
              <w:tab/>
              <w:delText>47</w:delText>
            </w:r>
          </w:del>
        </w:p>
        <w:p w14:paraId="068CFDF7" w14:textId="4058AAEF" w:rsidR="00624E5F" w:rsidDel="00410857" w:rsidRDefault="00624E5F">
          <w:pPr>
            <w:pStyle w:val="TOC3"/>
            <w:rPr>
              <w:del w:id="483" w:author="magdaline ndere" w:date="2022-11-17T15:21:00Z"/>
              <w:rFonts w:asciiTheme="minorHAnsi" w:eastAsiaTheme="minorEastAsia" w:hAnsiTheme="minorHAnsi" w:cstheme="minorBidi"/>
              <w:noProof/>
              <w:sz w:val="22"/>
            </w:rPr>
          </w:pPr>
          <w:del w:id="484" w:author="magdaline ndere" w:date="2022-11-17T15:21:00Z">
            <w:r w:rsidRPr="00410857" w:rsidDel="00410857">
              <w:rPr>
                <w:noProof/>
                <w:rPrChange w:id="485" w:author="magdaline ndere" w:date="2022-11-17T15:21:00Z">
                  <w:rPr>
                    <w:rStyle w:val="Hyperlink"/>
                    <w:noProof/>
                  </w:rPr>
                </w:rPrChange>
              </w:rPr>
              <w:delText>3.3.1.</w:delText>
            </w:r>
            <w:r w:rsidDel="00410857">
              <w:rPr>
                <w:rFonts w:asciiTheme="minorHAnsi" w:eastAsiaTheme="minorEastAsia" w:hAnsiTheme="minorHAnsi" w:cstheme="minorBidi"/>
                <w:noProof/>
                <w:sz w:val="22"/>
              </w:rPr>
              <w:tab/>
            </w:r>
            <w:r w:rsidRPr="00410857" w:rsidDel="00410857">
              <w:rPr>
                <w:noProof/>
                <w:rPrChange w:id="486" w:author="magdaline ndere" w:date="2022-11-17T15:21:00Z">
                  <w:rPr>
                    <w:rStyle w:val="Hyperlink"/>
                    <w:noProof/>
                  </w:rPr>
                </w:rPrChange>
              </w:rPr>
              <w:delText>Interfacing TMP36 Temperature Sensor with Arduino</w:delText>
            </w:r>
            <w:r w:rsidDel="00410857">
              <w:rPr>
                <w:noProof/>
                <w:webHidden/>
              </w:rPr>
              <w:tab/>
              <w:delText>47</w:delText>
            </w:r>
          </w:del>
        </w:p>
        <w:p w14:paraId="69F7A05B" w14:textId="4F495A37" w:rsidR="00624E5F" w:rsidDel="00410857" w:rsidRDefault="00624E5F">
          <w:pPr>
            <w:pStyle w:val="TOC3"/>
            <w:rPr>
              <w:del w:id="487" w:author="magdaline ndere" w:date="2022-11-17T15:21:00Z"/>
              <w:rFonts w:asciiTheme="minorHAnsi" w:eastAsiaTheme="minorEastAsia" w:hAnsiTheme="minorHAnsi" w:cstheme="minorBidi"/>
              <w:noProof/>
              <w:sz w:val="22"/>
            </w:rPr>
          </w:pPr>
          <w:del w:id="488" w:author="magdaline ndere" w:date="2022-11-17T15:21:00Z">
            <w:r w:rsidRPr="00410857" w:rsidDel="00410857">
              <w:rPr>
                <w:noProof/>
                <w:rPrChange w:id="489" w:author="magdaline ndere" w:date="2022-11-17T15:21:00Z">
                  <w:rPr>
                    <w:rStyle w:val="Hyperlink"/>
                    <w:noProof/>
                  </w:rPr>
                </w:rPrChange>
              </w:rPr>
              <w:delText>3.3.2.</w:delText>
            </w:r>
            <w:r w:rsidDel="00410857">
              <w:rPr>
                <w:rFonts w:asciiTheme="minorHAnsi" w:eastAsiaTheme="minorEastAsia" w:hAnsiTheme="minorHAnsi" w:cstheme="minorBidi"/>
                <w:noProof/>
                <w:sz w:val="22"/>
              </w:rPr>
              <w:tab/>
            </w:r>
            <w:r w:rsidRPr="00410857" w:rsidDel="00410857">
              <w:rPr>
                <w:noProof/>
                <w:rPrChange w:id="490" w:author="magdaline ndere" w:date="2022-11-17T15:21:00Z">
                  <w:rPr>
                    <w:rStyle w:val="Hyperlink"/>
                    <w:noProof/>
                  </w:rPr>
                </w:rPrChange>
              </w:rPr>
              <w:delText>Interfacing RP-S40-ST Thin Film Pressure Sensor with Arduino</w:delText>
            </w:r>
            <w:r w:rsidDel="00410857">
              <w:rPr>
                <w:noProof/>
                <w:webHidden/>
              </w:rPr>
              <w:tab/>
              <w:delText>48</w:delText>
            </w:r>
          </w:del>
        </w:p>
        <w:p w14:paraId="5BCFA2AA" w14:textId="37692542" w:rsidR="00624E5F" w:rsidDel="00410857" w:rsidRDefault="00624E5F">
          <w:pPr>
            <w:pStyle w:val="TOC3"/>
            <w:rPr>
              <w:del w:id="491" w:author="magdaline ndere" w:date="2022-11-17T15:21:00Z"/>
              <w:rFonts w:asciiTheme="minorHAnsi" w:eastAsiaTheme="minorEastAsia" w:hAnsiTheme="minorHAnsi" w:cstheme="minorBidi"/>
              <w:noProof/>
              <w:sz w:val="22"/>
            </w:rPr>
          </w:pPr>
          <w:del w:id="492" w:author="magdaline ndere" w:date="2022-11-17T15:21:00Z">
            <w:r w:rsidRPr="00410857" w:rsidDel="00410857">
              <w:rPr>
                <w:noProof/>
                <w:rPrChange w:id="493" w:author="magdaline ndere" w:date="2022-11-17T15:21:00Z">
                  <w:rPr>
                    <w:rStyle w:val="Hyperlink"/>
                    <w:noProof/>
                  </w:rPr>
                </w:rPrChange>
              </w:rPr>
              <w:delText>3.3.3.</w:delText>
            </w:r>
            <w:r w:rsidDel="00410857">
              <w:rPr>
                <w:rFonts w:asciiTheme="minorHAnsi" w:eastAsiaTheme="minorEastAsia" w:hAnsiTheme="minorHAnsi" w:cstheme="minorBidi"/>
                <w:noProof/>
                <w:sz w:val="22"/>
              </w:rPr>
              <w:tab/>
            </w:r>
            <w:r w:rsidRPr="00410857" w:rsidDel="00410857">
              <w:rPr>
                <w:noProof/>
                <w:rPrChange w:id="494" w:author="magdaline ndere" w:date="2022-11-17T15:21:00Z">
                  <w:rPr>
                    <w:rStyle w:val="Hyperlink"/>
                    <w:noProof/>
                  </w:rPr>
                </w:rPrChange>
              </w:rPr>
              <w:delText>Interfacing the Buzzer with Arduino</w:delText>
            </w:r>
            <w:r w:rsidDel="00410857">
              <w:rPr>
                <w:noProof/>
                <w:webHidden/>
              </w:rPr>
              <w:tab/>
              <w:delText>49</w:delText>
            </w:r>
          </w:del>
        </w:p>
        <w:p w14:paraId="47A04B45" w14:textId="61B9E253" w:rsidR="00624E5F" w:rsidDel="00410857" w:rsidRDefault="00624E5F">
          <w:pPr>
            <w:pStyle w:val="TOC3"/>
            <w:rPr>
              <w:del w:id="495" w:author="magdaline ndere" w:date="2022-11-17T15:21:00Z"/>
              <w:rFonts w:asciiTheme="minorHAnsi" w:eastAsiaTheme="minorEastAsia" w:hAnsiTheme="minorHAnsi" w:cstheme="minorBidi"/>
              <w:noProof/>
              <w:sz w:val="22"/>
            </w:rPr>
          </w:pPr>
          <w:del w:id="496" w:author="magdaline ndere" w:date="2022-11-17T15:21:00Z">
            <w:r w:rsidRPr="00410857" w:rsidDel="00410857">
              <w:rPr>
                <w:noProof/>
                <w:rPrChange w:id="497" w:author="magdaline ndere" w:date="2022-11-17T15:21:00Z">
                  <w:rPr>
                    <w:rStyle w:val="Hyperlink"/>
                    <w:noProof/>
                  </w:rPr>
                </w:rPrChange>
              </w:rPr>
              <w:delText>3.3.4.</w:delText>
            </w:r>
            <w:r w:rsidDel="00410857">
              <w:rPr>
                <w:rFonts w:asciiTheme="minorHAnsi" w:eastAsiaTheme="minorEastAsia" w:hAnsiTheme="minorHAnsi" w:cstheme="minorBidi"/>
                <w:noProof/>
                <w:sz w:val="22"/>
              </w:rPr>
              <w:tab/>
            </w:r>
            <w:r w:rsidRPr="00410857" w:rsidDel="00410857">
              <w:rPr>
                <w:noProof/>
                <w:rPrChange w:id="498" w:author="magdaline ndere" w:date="2022-11-17T15:21:00Z">
                  <w:rPr>
                    <w:rStyle w:val="Hyperlink"/>
                    <w:noProof/>
                  </w:rPr>
                </w:rPrChange>
              </w:rPr>
              <w:delText>Interfacing MPU6050 Accelerometer + Gryo Sensor with Arduino</w:delText>
            </w:r>
            <w:r w:rsidDel="00410857">
              <w:rPr>
                <w:noProof/>
                <w:webHidden/>
              </w:rPr>
              <w:tab/>
              <w:delText>50</w:delText>
            </w:r>
          </w:del>
        </w:p>
        <w:p w14:paraId="6B74650A" w14:textId="16E58A20" w:rsidR="00624E5F" w:rsidDel="00410857" w:rsidRDefault="00624E5F">
          <w:pPr>
            <w:pStyle w:val="TOC3"/>
            <w:rPr>
              <w:del w:id="499" w:author="magdaline ndere" w:date="2022-11-17T15:21:00Z"/>
              <w:rFonts w:asciiTheme="minorHAnsi" w:eastAsiaTheme="minorEastAsia" w:hAnsiTheme="minorHAnsi" w:cstheme="minorBidi"/>
              <w:noProof/>
              <w:sz w:val="22"/>
            </w:rPr>
          </w:pPr>
          <w:del w:id="500" w:author="magdaline ndere" w:date="2022-11-17T15:21:00Z">
            <w:r w:rsidRPr="00410857" w:rsidDel="00410857">
              <w:rPr>
                <w:noProof/>
                <w:rPrChange w:id="501" w:author="magdaline ndere" w:date="2022-11-17T15:21:00Z">
                  <w:rPr>
                    <w:rStyle w:val="Hyperlink"/>
                    <w:noProof/>
                  </w:rPr>
                </w:rPrChange>
              </w:rPr>
              <w:delText>3.3.5.</w:delText>
            </w:r>
            <w:r w:rsidDel="00410857">
              <w:rPr>
                <w:rFonts w:asciiTheme="minorHAnsi" w:eastAsiaTheme="minorEastAsia" w:hAnsiTheme="minorHAnsi" w:cstheme="minorBidi"/>
                <w:noProof/>
                <w:sz w:val="22"/>
              </w:rPr>
              <w:tab/>
            </w:r>
            <w:r w:rsidRPr="00410857" w:rsidDel="00410857">
              <w:rPr>
                <w:noProof/>
                <w:rPrChange w:id="502" w:author="magdaline ndere" w:date="2022-11-17T15:21:00Z">
                  <w:rPr>
                    <w:rStyle w:val="Hyperlink"/>
                    <w:noProof/>
                  </w:rPr>
                </w:rPrChange>
              </w:rPr>
              <w:delText>Interfacing MAX30100 Heart Beat Sensor with Arduino</w:delText>
            </w:r>
            <w:r w:rsidDel="00410857">
              <w:rPr>
                <w:noProof/>
                <w:webHidden/>
              </w:rPr>
              <w:tab/>
              <w:delText>51</w:delText>
            </w:r>
          </w:del>
        </w:p>
        <w:p w14:paraId="6B551BB4" w14:textId="2896C718" w:rsidR="00624E5F" w:rsidDel="00410857" w:rsidRDefault="00624E5F">
          <w:pPr>
            <w:pStyle w:val="TOC3"/>
            <w:rPr>
              <w:del w:id="503" w:author="magdaline ndere" w:date="2022-11-17T15:21:00Z"/>
              <w:rFonts w:asciiTheme="minorHAnsi" w:eastAsiaTheme="minorEastAsia" w:hAnsiTheme="minorHAnsi" w:cstheme="minorBidi"/>
              <w:noProof/>
              <w:sz w:val="22"/>
            </w:rPr>
          </w:pPr>
          <w:del w:id="504" w:author="magdaline ndere" w:date="2022-11-17T15:21:00Z">
            <w:r w:rsidRPr="00410857" w:rsidDel="00410857">
              <w:rPr>
                <w:noProof/>
                <w:rPrChange w:id="505" w:author="magdaline ndere" w:date="2022-11-17T15:21:00Z">
                  <w:rPr>
                    <w:rStyle w:val="Hyperlink"/>
                    <w:noProof/>
                  </w:rPr>
                </w:rPrChange>
              </w:rPr>
              <w:delText>3.3.6.</w:delText>
            </w:r>
            <w:r w:rsidDel="00410857">
              <w:rPr>
                <w:rFonts w:asciiTheme="minorHAnsi" w:eastAsiaTheme="minorEastAsia" w:hAnsiTheme="minorHAnsi" w:cstheme="minorBidi"/>
                <w:noProof/>
                <w:sz w:val="22"/>
              </w:rPr>
              <w:tab/>
            </w:r>
            <w:r w:rsidRPr="00410857" w:rsidDel="00410857">
              <w:rPr>
                <w:noProof/>
                <w:rPrChange w:id="506" w:author="magdaline ndere" w:date="2022-11-17T15:21:00Z">
                  <w:rPr>
                    <w:rStyle w:val="Hyperlink"/>
                    <w:noProof/>
                  </w:rPr>
                </w:rPrChange>
              </w:rPr>
              <w:delText>Interfacing NEO-6M GPS Module with Arduino</w:delText>
            </w:r>
            <w:r w:rsidDel="00410857">
              <w:rPr>
                <w:noProof/>
                <w:webHidden/>
              </w:rPr>
              <w:tab/>
              <w:delText>52</w:delText>
            </w:r>
          </w:del>
        </w:p>
        <w:p w14:paraId="3B14B7F6" w14:textId="5CF4B839" w:rsidR="00624E5F" w:rsidDel="00410857" w:rsidRDefault="00624E5F">
          <w:pPr>
            <w:pStyle w:val="TOC3"/>
            <w:rPr>
              <w:del w:id="507" w:author="magdaline ndere" w:date="2022-11-17T15:21:00Z"/>
              <w:rFonts w:asciiTheme="minorHAnsi" w:eastAsiaTheme="minorEastAsia" w:hAnsiTheme="minorHAnsi" w:cstheme="minorBidi"/>
              <w:noProof/>
              <w:sz w:val="22"/>
            </w:rPr>
          </w:pPr>
          <w:del w:id="508" w:author="magdaline ndere" w:date="2022-11-17T15:21:00Z">
            <w:r w:rsidRPr="00410857" w:rsidDel="00410857">
              <w:rPr>
                <w:noProof/>
                <w:rPrChange w:id="509" w:author="magdaline ndere" w:date="2022-11-17T15:21:00Z">
                  <w:rPr>
                    <w:rStyle w:val="Hyperlink"/>
                    <w:noProof/>
                  </w:rPr>
                </w:rPrChange>
              </w:rPr>
              <w:delText>3.3.7.</w:delText>
            </w:r>
            <w:r w:rsidDel="00410857">
              <w:rPr>
                <w:rFonts w:asciiTheme="minorHAnsi" w:eastAsiaTheme="minorEastAsia" w:hAnsiTheme="minorHAnsi" w:cstheme="minorBidi"/>
                <w:noProof/>
                <w:sz w:val="22"/>
              </w:rPr>
              <w:tab/>
            </w:r>
            <w:r w:rsidRPr="00410857" w:rsidDel="00410857">
              <w:rPr>
                <w:noProof/>
                <w:rPrChange w:id="510" w:author="magdaline ndere" w:date="2022-11-17T15:21:00Z">
                  <w:rPr>
                    <w:rStyle w:val="Hyperlink"/>
                    <w:noProof/>
                  </w:rPr>
                </w:rPrChange>
              </w:rPr>
              <w:delText>Interfacing SIM800L GSM Module with Arduino</w:delText>
            </w:r>
            <w:r w:rsidDel="00410857">
              <w:rPr>
                <w:noProof/>
                <w:webHidden/>
              </w:rPr>
              <w:tab/>
              <w:delText>53</w:delText>
            </w:r>
          </w:del>
        </w:p>
        <w:p w14:paraId="24E21DAE" w14:textId="3F7F30F3" w:rsidR="00624E5F" w:rsidDel="00410857" w:rsidRDefault="00624E5F">
          <w:pPr>
            <w:pStyle w:val="TOC3"/>
            <w:rPr>
              <w:del w:id="511" w:author="magdaline ndere" w:date="2022-11-17T15:21:00Z"/>
              <w:rFonts w:asciiTheme="minorHAnsi" w:eastAsiaTheme="minorEastAsia" w:hAnsiTheme="minorHAnsi" w:cstheme="minorBidi"/>
              <w:noProof/>
              <w:sz w:val="22"/>
            </w:rPr>
          </w:pPr>
          <w:del w:id="512" w:author="magdaline ndere" w:date="2022-11-17T15:21:00Z">
            <w:r w:rsidRPr="00410857" w:rsidDel="00410857">
              <w:rPr>
                <w:noProof/>
                <w:rPrChange w:id="513" w:author="magdaline ndere" w:date="2022-11-17T15:21:00Z">
                  <w:rPr>
                    <w:rStyle w:val="Hyperlink"/>
                    <w:noProof/>
                  </w:rPr>
                </w:rPrChange>
              </w:rPr>
              <w:delText>3.3.8.</w:delText>
            </w:r>
            <w:r w:rsidDel="00410857">
              <w:rPr>
                <w:rFonts w:asciiTheme="minorHAnsi" w:eastAsiaTheme="minorEastAsia" w:hAnsiTheme="minorHAnsi" w:cstheme="minorBidi"/>
                <w:noProof/>
                <w:sz w:val="22"/>
              </w:rPr>
              <w:tab/>
            </w:r>
            <w:r w:rsidRPr="00410857" w:rsidDel="00410857">
              <w:rPr>
                <w:noProof/>
                <w:rPrChange w:id="514" w:author="magdaline ndere" w:date="2022-11-17T15:21:00Z">
                  <w:rPr>
                    <w:rStyle w:val="Hyperlink"/>
                    <w:noProof/>
                  </w:rPr>
                </w:rPrChange>
              </w:rPr>
              <w:delText>Overall circuit diagram</w:delText>
            </w:r>
            <w:r w:rsidDel="00410857">
              <w:rPr>
                <w:noProof/>
                <w:webHidden/>
              </w:rPr>
              <w:tab/>
              <w:delText>54</w:delText>
            </w:r>
          </w:del>
        </w:p>
        <w:p w14:paraId="1199505D" w14:textId="5DDD7751" w:rsidR="00624E5F" w:rsidDel="00410857" w:rsidRDefault="00624E5F">
          <w:pPr>
            <w:pStyle w:val="TOC1"/>
            <w:rPr>
              <w:del w:id="515" w:author="magdaline ndere" w:date="2022-11-17T15:21:00Z"/>
              <w:rFonts w:asciiTheme="minorHAnsi" w:eastAsiaTheme="minorEastAsia" w:hAnsiTheme="minorHAnsi" w:cstheme="minorBidi"/>
              <w:noProof/>
              <w:sz w:val="22"/>
            </w:rPr>
          </w:pPr>
          <w:del w:id="516" w:author="magdaline ndere" w:date="2022-11-17T15:21:00Z">
            <w:r w:rsidRPr="00410857" w:rsidDel="00410857">
              <w:rPr>
                <w:noProof/>
                <w:rPrChange w:id="517" w:author="magdaline ndere" w:date="2022-11-17T15:21:00Z">
                  <w:rPr>
                    <w:rStyle w:val="Hyperlink"/>
                    <w:noProof/>
                  </w:rPr>
                </w:rPrChange>
              </w:rPr>
              <w:delText>CHAPTER FOUR</w:delText>
            </w:r>
            <w:r w:rsidDel="00410857">
              <w:rPr>
                <w:noProof/>
                <w:webHidden/>
              </w:rPr>
              <w:tab/>
              <w:delText>55</w:delText>
            </w:r>
          </w:del>
        </w:p>
        <w:p w14:paraId="41ACC372" w14:textId="0A04D48F" w:rsidR="00624E5F" w:rsidDel="00410857" w:rsidRDefault="00624E5F">
          <w:pPr>
            <w:pStyle w:val="TOC1"/>
            <w:tabs>
              <w:tab w:val="left" w:pos="480"/>
            </w:tabs>
            <w:rPr>
              <w:del w:id="518" w:author="magdaline ndere" w:date="2022-11-17T15:21:00Z"/>
              <w:rFonts w:asciiTheme="minorHAnsi" w:eastAsiaTheme="minorEastAsia" w:hAnsiTheme="minorHAnsi" w:cstheme="minorBidi"/>
              <w:noProof/>
              <w:sz w:val="22"/>
            </w:rPr>
          </w:pPr>
          <w:del w:id="519" w:author="magdaline ndere" w:date="2022-11-17T15:21:00Z">
            <w:r w:rsidRPr="00410857" w:rsidDel="00410857">
              <w:rPr>
                <w:noProof/>
                <w:rPrChange w:id="520" w:author="magdaline ndere" w:date="2022-11-17T15:21:00Z">
                  <w:rPr>
                    <w:rStyle w:val="Hyperlink"/>
                    <w:noProof/>
                  </w:rPr>
                </w:rPrChange>
              </w:rPr>
              <w:delText>4.</w:delText>
            </w:r>
            <w:r w:rsidDel="00410857">
              <w:rPr>
                <w:rFonts w:asciiTheme="minorHAnsi" w:eastAsiaTheme="minorEastAsia" w:hAnsiTheme="minorHAnsi" w:cstheme="minorBidi"/>
                <w:noProof/>
                <w:sz w:val="22"/>
              </w:rPr>
              <w:tab/>
            </w:r>
            <w:r w:rsidRPr="00410857" w:rsidDel="00410857">
              <w:rPr>
                <w:noProof/>
                <w:rPrChange w:id="521" w:author="magdaline ndere" w:date="2022-11-17T15:21:00Z">
                  <w:rPr>
                    <w:rStyle w:val="Hyperlink"/>
                    <w:noProof/>
                  </w:rPr>
                </w:rPrChange>
              </w:rPr>
              <w:delText>EXPECTED RESULTS</w:delText>
            </w:r>
            <w:r w:rsidDel="00410857">
              <w:rPr>
                <w:noProof/>
                <w:webHidden/>
              </w:rPr>
              <w:tab/>
              <w:delText>55</w:delText>
            </w:r>
          </w:del>
        </w:p>
        <w:p w14:paraId="1BD2C714" w14:textId="24286413" w:rsidR="00624E5F" w:rsidDel="00410857" w:rsidRDefault="00624E5F">
          <w:pPr>
            <w:pStyle w:val="TOC1"/>
            <w:rPr>
              <w:del w:id="522" w:author="magdaline ndere" w:date="2022-11-17T15:21:00Z"/>
              <w:rFonts w:asciiTheme="minorHAnsi" w:eastAsiaTheme="minorEastAsia" w:hAnsiTheme="minorHAnsi" w:cstheme="minorBidi"/>
              <w:noProof/>
              <w:sz w:val="22"/>
            </w:rPr>
          </w:pPr>
          <w:del w:id="523" w:author="magdaline ndere" w:date="2022-11-17T15:21:00Z">
            <w:r w:rsidRPr="00410857" w:rsidDel="00410857">
              <w:rPr>
                <w:noProof/>
                <w:rPrChange w:id="524" w:author="magdaline ndere" w:date="2022-11-17T15:21:00Z">
                  <w:rPr>
                    <w:rStyle w:val="Hyperlink"/>
                    <w:noProof/>
                  </w:rPr>
                </w:rPrChange>
              </w:rPr>
              <w:delText>BUDGET</w:delText>
            </w:r>
            <w:r w:rsidDel="00410857">
              <w:rPr>
                <w:noProof/>
                <w:webHidden/>
              </w:rPr>
              <w:tab/>
              <w:delText>56</w:delText>
            </w:r>
          </w:del>
        </w:p>
        <w:p w14:paraId="3735BFB5" w14:textId="2E735CD7" w:rsidR="00624E5F" w:rsidDel="00410857" w:rsidRDefault="00624E5F">
          <w:pPr>
            <w:pStyle w:val="TOC1"/>
            <w:rPr>
              <w:del w:id="525" w:author="magdaline ndere" w:date="2022-11-17T15:21:00Z"/>
              <w:rFonts w:asciiTheme="minorHAnsi" w:eastAsiaTheme="minorEastAsia" w:hAnsiTheme="minorHAnsi" w:cstheme="minorBidi"/>
              <w:noProof/>
              <w:sz w:val="22"/>
            </w:rPr>
          </w:pPr>
          <w:del w:id="526" w:author="magdaline ndere" w:date="2022-11-17T15:21:00Z">
            <w:r w:rsidRPr="00410857" w:rsidDel="00410857">
              <w:rPr>
                <w:noProof/>
                <w:rPrChange w:id="527" w:author="magdaline ndere" w:date="2022-11-17T15:21:00Z">
                  <w:rPr>
                    <w:rStyle w:val="Hyperlink"/>
                    <w:noProof/>
                  </w:rPr>
                </w:rPrChange>
              </w:rPr>
              <w:delText>PROJECT TIME PLAN</w:delText>
            </w:r>
            <w:r w:rsidDel="00410857">
              <w:rPr>
                <w:noProof/>
                <w:webHidden/>
              </w:rPr>
              <w:tab/>
              <w:delText>57</w:delText>
            </w:r>
          </w:del>
        </w:p>
        <w:p w14:paraId="6EB5A035" w14:textId="4373D3CF" w:rsidR="00624E5F" w:rsidDel="00410857" w:rsidRDefault="00624E5F">
          <w:pPr>
            <w:pStyle w:val="TOC1"/>
            <w:rPr>
              <w:del w:id="528" w:author="magdaline ndere" w:date="2022-11-17T15:21:00Z"/>
              <w:rFonts w:asciiTheme="minorHAnsi" w:eastAsiaTheme="minorEastAsia" w:hAnsiTheme="minorHAnsi" w:cstheme="minorBidi"/>
              <w:noProof/>
              <w:sz w:val="22"/>
            </w:rPr>
          </w:pPr>
          <w:del w:id="529" w:author="magdaline ndere" w:date="2022-11-17T15:21:00Z">
            <w:r w:rsidRPr="00410857" w:rsidDel="00410857">
              <w:rPr>
                <w:noProof/>
                <w:rPrChange w:id="530" w:author="magdaline ndere" w:date="2022-11-17T15:21:00Z">
                  <w:rPr>
                    <w:rStyle w:val="Hyperlink"/>
                    <w:noProof/>
                  </w:rPr>
                </w:rPrChange>
              </w:rPr>
              <w:delText>REFERENCES</w:delText>
            </w:r>
            <w:r w:rsidDel="00410857">
              <w:rPr>
                <w:noProof/>
                <w:webHidden/>
              </w:rPr>
              <w:tab/>
              <w:delText>58</w:delText>
            </w:r>
          </w:del>
        </w:p>
        <w:p w14:paraId="48D00252" w14:textId="7EB5B123" w:rsidR="00624E5F" w:rsidDel="00410857" w:rsidRDefault="00624E5F">
          <w:pPr>
            <w:pStyle w:val="TOC1"/>
            <w:rPr>
              <w:del w:id="531" w:author="magdaline ndere" w:date="2022-11-17T15:21:00Z"/>
              <w:rFonts w:asciiTheme="minorHAnsi" w:eastAsiaTheme="minorEastAsia" w:hAnsiTheme="minorHAnsi" w:cstheme="minorBidi"/>
              <w:noProof/>
              <w:sz w:val="22"/>
            </w:rPr>
          </w:pPr>
          <w:del w:id="532" w:author="magdaline ndere" w:date="2022-11-17T15:21:00Z">
            <w:r w:rsidRPr="00410857" w:rsidDel="00410857">
              <w:rPr>
                <w:noProof/>
                <w:rPrChange w:id="533" w:author="magdaline ndere" w:date="2022-11-17T15:21:00Z">
                  <w:rPr>
                    <w:rStyle w:val="Hyperlink"/>
                    <w:noProof/>
                  </w:rPr>
                </w:rPrChange>
              </w:rPr>
              <w:delText>APPENDICES</w:delText>
            </w:r>
          </w:del>
          <w:ins w:id="534" w:author="Admin" w:date="2022-11-14T12:04:00Z">
            <w:del w:id="535" w:author="magdaline ndere" w:date="2022-11-17T15:21:00Z">
              <w:r w:rsidR="009A342F" w:rsidRPr="00410857" w:rsidDel="00410857">
                <w:rPr>
                  <w:noProof/>
                  <w:rPrChange w:id="536" w:author="magdaline ndere" w:date="2022-11-17T15:21:00Z">
                    <w:rPr>
                      <w:rStyle w:val="Hyperlink"/>
                      <w:noProof/>
                    </w:rPr>
                  </w:rPrChange>
                </w:rPr>
                <w:delText>APPENDIX</w:delText>
              </w:r>
            </w:del>
          </w:ins>
          <w:del w:id="537" w:author="magdaline ndere" w:date="2022-11-17T15:21:00Z">
            <w:r w:rsidDel="00410857">
              <w:rPr>
                <w:noProof/>
                <w:webHidden/>
              </w:rPr>
              <w:tab/>
              <w:delText>60</w:delText>
            </w:r>
          </w:del>
        </w:p>
        <w:p w14:paraId="6EF5E15F" w14:textId="5CED2057" w:rsidR="00624E5F" w:rsidDel="00410857" w:rsidRDefault="00624E5F">
          <w:pPr>
            <w:pStyle w:val="TOC1"/>
            <w:rPr>
              <w:del w:id="538" w:author="magdaline ndere" w:date="2022-11-17T15:21:00Z"/>
              <w:rFonts w:asciiTheme="minorHAnsi" w:eastAsiaTheme="minorEastAsia" w:hAnsiTheme="minorHAnsi" w:cstheme="minorBidi"/>
              <w:noProof/>
              <w:sz w:val="22"/>
            </w:rPr>
          </w:pPr>
          <w:del w:id="539" w:author="magdaline ndere" w:date="2022-11-17T15:21:00Z">
            <w:r w:rsidRPr="00410857" w:rsidDel="00410857">
              <w:rPr>
                <w:noProof/>
                <w:rPrChange w:id="540" w:author="magdaline ndere" w:date="2022-11-17T15:21:00Z">
                  <w:rPr>
                    <w:rStyle w:val="Hyperlink"/>
                    <w:noProof/>
                  </w:rPr>
                </w:rPrChange>
              </w:rPr>
              <w:delText>APPENDICES</w:delText>
            </w:r>
          </w:del>
          <w:ins w:id="541" w:author="Admin" w:date="2022-11-14T12:04:00Z">
            <w:del w:id="542" w:author="magdaline ndere" w:date="2022-11-17T15:21:00Z">
              <w:r w:rsidR="009A342F" w:rsidRPr="00410857" w:rsidDel="00410857">
                <w:rPr>
                  <w:noProof/>
                  <w:rPrChange w:id="543" w:author="magdaline ndere" w:date="2022-11-17T15:21:00Z">
                    <w:rPr>
                      <w:rStyle w:val="Hyperlink"/>
                      <w:noProof/>
                    </w:rPr>
                  </w:rPrChange>
                </w:rPr>
                <w:delText>APPENDIX</w:delText>
              </w:r>
            </w:del>
          </w:ins>
          <w:del w:id="544" w:author="magdaline ndere" w:date="2022-11-17T15:21:00Z">
            <w:r w:rsidRPr="00410857" w:rsidDel="00410857">
              <w:rPr>
                <w:noProof/>
                <w:rPrChange w:id="545" w:author="magdaline ndere" w:date="2022-11-17T15:21:00Z">
                  <w:rPr>
                    <w:rStyle w:val="Hyperlink"/>
                    <w:noProof/>
                  </w:rPr>
                </w:rPrChange>
              </w:rPr>
              <w:delText xml:space="preserve"> 1: Interfacing TMP36 Temperature Sensor with Arduino code</w:delText>
            </w:r>
            <w:r w:rsidDel="00410857">
              <w:rPr>
                <w:noProof/>
                <w:webHidden/>
              </w:rPr>
              <w:tab/>
              <w:delText>60</w:delText>
            </w:r>
          </w:del>
        </w:p>
        <w:p w14:paraId="69D3F4B1" w14:textId="1E1A4838" w:rsidR="00624E5F" w:rsidDel="00410857" w:rsidRDefault="00624E5F">
          <w:pPr>
            <w:pStyle w:val="TOC1"/>
            <w:rPr>
              <w:del w:id="546" w:author="magdaline ndere" w:date="2022-11-17T15:21:00Z"/>
              <w:rFonts w:asciiTheme="minorHAnsi" w:eastAsiaTheme="minorEastAsia" w:hAnsiTheme="minorHAnsi" w:cstheme="minorBidi"/>
              <w:noProof/>
              <w:sz w:val="22"/>
            </w:rPr>
          </w:pPr>
          <w:del w:id="547" w:author="magdaline ndere" w:date="2022-11-17T15:21:00Z">
            <w:r w:rsidRPr="00410857" w:rsidDel="00410857">
              <w:rPr>
                <w:noProof/>
                <w:rPrChange w:id="548" w:author="magdaline ndere" w:date="2022-11-17T15:21:00Z">
                  <w:rPr>
                    <w:rStyle w:val="Hyperlink"/>
                    <w:noProof/>
                  </w:rPr>
                </w:rPrChange>
              </w:rPr>
              <w:delText>APPENDICES</w:delText>
            </w:r>
          </w:del>
          <w:ins w:id="549" w:author="Admin" w:date="2022-11-14T12:04:00Z">
            <w:del w:id="550" w:author="magdaline ndere" w:date="2022-11-17T15:21:00Z">
              <w:r w:rsidR="009A342F" w:rsidRPr="00410857" w:rsidDel="00410857">
                <w:rPr>
                  <w:noProof/>
                  <w:rPrChange w:id="551" w:author="magdaline ndere" w:date="2022-11-17T15:21:00Z">
                    <w:rPr>
                      <w:rStyle w:val="Hyperlink"/>
                      <w:noProof/>
                    </w:rPr>
                  </w:rPrChange>
                </w:rPr>
                <w:delText>APPENDIX</w:delText>
              </w:r>
            </w:del>
          </w:ins>
          <w:del w:id="552" w:author="magdaline ndere" w:date="2022-11-17T15:21:00Z">
            <w:r w:rsidRPr="00410857" w:rsidDel="00410857">
              <w:rPr>
                <w:noProof/>
                <w:rPrChange w:id="553" w:author="magdaline ndere" w:date="2022-11-17T15:21:00Z">
                  <w:rPr>
                    <w:rStyle w:val="Hyperlink"/>
                    <w:noProof/>
                  </w:rPr>
                </w:rPrChange>
              </w:rPr>
              <w:delText xml:space="preserve"> 2: Interfacing RP-S40-ST Thin Film Pressure Sensor with Arduino code</w:delText>
            </w:r>
            <w:r w:rsidDel="00410857">
              <w:rPr>
                <w:noProof/>
                <w:webHidden/>
              </w:rPr>
              <w:tab/>
              <w:delText>60</w:delText>
            </w:r>
          </w:del>
        </w:p>
        <w:p w14:paraId="035F1BD2" w14:textId="5677EC3A" w:rsidR="00624E5F" w:rsidDel="00410857" w:rsidRDefault="00624E5F">
          <w:pPr>
            <w:pStyle w:val="TOC1"/>
            <w:rPr>
              <w:del w:id="554" w:author="magdaline ndere" w:date="2022-11-17T15:21:00Z"/>
              <w:rFonts w:asciiTheme="minorHAnsi" w:eastAsiaTheme="minorEastAsia" w:hAnsiTheme="minorHAnsi" w:cstheme="minorBidi"/>
              <w:noProof/>
              <w:sz w:val="22"/>
            </w:rPr>
          </w:pPr>
          <w:del w:id="555" w:author="magdaline ndere" w:date="2022-11-17T15:21:00Z">
            <w:r w:rsidRPr="00410857" w:rsidDel="00410857">
              <w:rPr>
                <w:noProof/>
                <w:rPrChange w:id="556" w:author="magdaline ndere" w:date="2022-11-17T15:21:00Z">
                  <w:rPr>
                    <w:rStyle w:val="Hyperlink"/>
                    <w:noProof/>
                  </w:rPr>
                </w:rPrChange>
              </w:rPr>
              <w:delText>APPENDICES</w:delText>
            </w:r>
          </w:del>
          <w:ins w:id="557" w:author="Admin" w:date="2022-11-14T12:04:00Z">
            <w:del w:id="558" w:author="magdaline ndere" w:date="2022-11-17T15:21:00Z">
              <w:r w:rsidR="009A342F" w:rsidRPr="00410857" w:rsidDel="00410857">
                <w:rPr>
                  <w:noProof/>
                  <w:rPrChange w:id="559" w:author="magdaline ndere" w:date="2022-11-17T15:21:00Z">
                    <w:rPr>
                      <w:rStyle w:val="Hyperlink"/>
                      <w:noProof/>
                    </w:rPr>
                  </w:rPrChange>
                </w:rPr>
                <w:delText>APPENDIX</w:delText>
              </w:r>
            </w:del>
          </w:ins>
          <w:del w:id="560" w:author="magdaline ndere" w:date="2022-11-17T15:21:00Z">
            <w:r w:rsidRPr="00410857" w:rsidDel="00410857">
              <w:rPr>
                <w:noProof/>
                <w:rPrChange w:id="561" w:author="magdaline ndere" w:date="2022-11-17T15:21:00Z">
                  <w:rPr>
                    <w:rStyle w:val="Hyperlink"/>
                    <w:noProof/>
                  </w:rPr>
                </w:rPrChange>
              </w:rPr>
              <w:delText xml:space="preserve"> 3: Interfacing Buzzer with Arduino code</w:delText>
            </w:r>
            <w:r w:rsidDel="00410857">
              <w:rPr>
                <w:noProof/>
                <w:webHidden/>
              </w:rPr>
              <w:tab/>
              <w:delText>61</w:delText>
            </w:r>
          </w:del>
        </w:p>
        <w:p w14:paraId="72BB01E1" w14:textId="6FC00205" w:rsidR="00624E5F" w:rsidDel="00410857" w:rsidRDefault="00624E5F">
          <w:pPr>
            <w:pStyle w:val="TOC1"/>
            <w:rPr>
              <w:del w:id="562" w:author="magdaline ndere" w:date="2022-11-17T15:21:00Z"/>
              <w:rFonts w:asciiTheme="minorHAnsi" w:eastAsiaTheme="minorEastAsia" w:hAnsiTheme="minorHAnsi" w:cstheme="minorBidi"/>
              <w:noProof/>
              <w:sz w:val="22"/>
            </w:rPr>
          </w:pPr>
          <w:del w:id="563" w:author="magdaline ndere" w:date="2022-11-17T15:21:00Z">
            <w:r w:rsidRPr="00410857" w:rsidDel="00410857">
              <w:rPr>
                <w:noProof/>
                <w:rPrChange w:id="564" w:author="magdaline ndere" w:date="2022-11-17T15:21:00Z">
                  <w:rPr>
                    <w:rStyle w:val="Hyperlink"/>
                    <w:noProof/>
                  </w:rPr>
                </w:rPrChange>
              </w:rPr>
              <w:delText>APPENDICES</w:delText>
            </w:r>
          </w:del>
          <w:ins w:id="565" w:author="Admin" w:date="2022-11-14T12:04:00Z">
            <w:del w:id="566" w:author="magdaline ndere" w:date="2022-11-17T15:21:00Z">
              <w:r w:rsidR="009A342F" w:rsidRPr="00410857" w:rsidDel="00410857">
                <w:rPr>
                  <w:noProof/>
                  <w:rPrChange w:id="567" w:author="magdaline ndere" w:date="2022-11-17T15:21:00Z">
                    <w:rPr>
                      <w:rStyle w:val="Hyperlink"/>
                      <w:noProof/>
                    </w:rPr>
                  </w:rPrChange>
                </w:rPr>
                <w:delText>APPENDIX</w:delText>
              </w:r>
            </w:del>
          </w:ins>
          <w:del w:id="568" w:author="magdaline ndere" w:date="2022-11-17T15:21:00Z">
            <w:r w:rsidRPr="00410857" w:rsidDel="00410857">
              <w:rPr>
                <w:noProof/>
                <w:rPrChange w:id="569" w:author="magdaline ndere" w:date="2022-11-17T15:21:00Z">
                  <w:rPr>
                    <w:rStyle w:val="Hyperlink"/>
                    <w:noProof/>
                  </w:rPr>
                </w:rPrChange>
              </w:rPr>
              <w:delText xml:space="preserve"> 4: Interfacing MPU6050 Accelerometer + Gyro Sensor with Arduino code</w:delText>
            </w:r>
            <w:r w:rsidDel="00410857">
              <w:rPr>
                <w:noProof/>
                <w:webHidden/>
              </w:rPr>
              <w:tab/>
              <w:delText>62</w:delText>
            </w:r>
          </w:del>
        </w:p>
        <w:p w14:paraId="0B441698" w14:textId="7D1BE9A3" w:rsidR="00624E5F" w:rsidDel="00410857" w:rsidRDefault="00624E5F">
          <w:pPr>
            <w:pStyle w:val="TOC1"/>
            <w:rPr>
              <w:del w:id="570" w:author="magdaline ndere" w:date="2022-11-17T15:21:00Z"/>
              <w:rFonts w:asciiTheme="minorHAnsi" w:eastAsiaTheme="minorEastAsia" w:hAnsiTheme="minorHAnsi" w:cstheme="minorBidi"/>
              <w:noProof/>
              <w:sz w:val="22"/>
            </w:rPr>
          </w:pPr>
          <w:del w:id="571" w:author="magdaline ndere" w:date="2022-11-17T15:21:00Z">
            <w:r w:rsidRPr="00410857" w:rsidDel="00410857">
              <w:rPr>
                <w:noProof/>
                <w:rPrChange w:id="572" w:author="magdaline ndere" w:date="2022-11-17T15:21:00Z">
                  <w:rPr>
                    <w:rStyle w:val="Hyperlink"/>
                    <w:noProof/>
                  </w:rPr>
                </w:rPrChange>
              </w:rPr>
              <w:delText>APPENDICES</w:delText>
            </w:r>
          </w:del>
          <w:ins w:id="573" w:author="Admin" w:date="2022-11-14T12:04:00Z">
            <w:del w:id="574" w:author="magdaline ndere" w:date="2022-11-17T15:21:00Z">
              <w:r w:rsidR="009A342F" w:rsidRPr="00410857" w:rsidDel="00410857">
                <w:rPr>
                  <w:noProof/>
                  <w:rPrChange w:id="575" w:author="magdaline ndere" w:date="2022-11-17T15:21:00Z">
                    <w:rPr>
                      <w:rStyle w:val="Hyperlink"/>
                      <w:noProof/>
                    </w:rPr>
                  </w:rPrChange>
                </w:rPr>
                <w:delText>APPENDIX</w:delText>
              </w:r>
            </w:del>
          </w:ins>
          <w:del w:id="576" w:author="magdaline ndere" w:date="2022-11-17T15:21:00Z">
            <w:r w:rsidRPr="00410857" w:rsidDel="00410857">
              <w:rPr>
                <w:noProof/>
                <w:rPrChange w:id="577" w:author="magdaline ndere" w:date="2022-11-17T15:21:00Z">
                  <w:rPr>
                    <w:rStyle w:val="Hyperlink"/>
                    <w:noProof/>
                  </w:rPr>
                </w:rPrChange>
              </w:rPr>
              <w:delText xml:space="preserve"> 5: Interfacing MAX30100 Heart Beat Sensor with Arduino code</w:delText>
            </w:r>
            <w:r w:rsidDel="00410857">
              <w:rPr>
                <w:noProof/>
                <w:webHidden/>
              </w:rPr>
              <w:tab/>
              <w:delText>63</w:delText>
            </w:r>
          </w:del>
        </w:p>
        <w:p w14:paraId="4E237074" w14:textId="5B224F17" w:rsidR="00624E5F" w:rsidDel="00410857" w:rsidRDefault="00624E5F">
          <w:pPr>
            <w:pStyle w:val="TOC1"/>
            <w:rPr>
              <w:del w:id="578" w:author="magdaline ndere" w:date="2022-11-17T15:21:00Z"/>
              <w:rFonts w:asciiTheme="minorHAnsi" w:eastAsiaTheme="minorEastAsia" w:hAnsiTheme="minorHAnsi" w:cstheme="minorBidi"/>
              <w:noProof/>
              <w:sz w:val="22"/>
            </w:rPr>
          </w:pPr>
          <w:del w:id="579" w:author="magdaline ndere" w:date="2022-11-17T15:21:00Z">
            <w:r w:rsidRPr="00410857" w:rsidDel="00410857">
              <w:rPr>
                <w:noProof/>
                <w:rPrChange w:id="580" w:author="magdaline ndere" w:date="2022-11-17T15:21:00Z">
                  <w:rPr>
                    <w:rStyle w:val="Hyperlink"/>
                    <w:noProof/>
                  </w:rPr>
                </w:rPrChange>
              </w:rPr>
              <w:delText>APPENDICES</w:delText>
            </w:r>
          </w:del>
          <w:ins w:id="581" w:author="Admin" w:date="2022-11-14T12:04:00Z">
            <w:del w:id="582" w:author="magdaline ndere" w:date="2022-11-17T15:21:00Z">
              <w:r w:rsidR="009A342F" w:rsidRPr="00410857" w:rsidDel="00410857">
                <w:rPr>
                  <w:noProof/>
                  <w:rPrChange w:id="583" w:author="magdaline ndere" w:date="2022-11-17T15:21:00Z">
                    <w:rPr>
                      <w:rStyle w:val="Hyperlink"/>
                      <w:noProof/>
                    </w:rPr>
                  </w:rPrChange>
                </w:rPr>
                <w:delText>APPENDIX</w:delText>
              </w:r>
            </w:del>
          </w:ins>
          <w:del w:id="584" w:author="magdaline ndere" w:date="2022-11-17T15:21:00Z">
            <w:r w:rsidRPr="00410857" w:rsidDel="00410857">
              <w:rPr>
                <w:noProof/>
                <w:rPrChange w:id="585" w:author="magdaline ndere" w:date="2022-11-17T15:21:00Z">
                  <w:rPr>
                    <w:rStyle w:val="Hyperlink"/>
                    <w:noProof/>
                  </w:rPr>
                </w:rPrChange>
              </w:rPr>
              <w:delText xml:space="preserve"> 6: Interfacing NEO-6M GPS module with Arduino code</w:delText>
            </w:r>
            <w:r w:rsidDel="00410857">
              <w:rPr>
                <w:noProof/>
                <w:webHidden/>
              </w:rPr>
              <w:tab/>
              <w:delText>64</w:delText>
            </w:r>
          </w:del>
        </w:p>
        <w:p w14:paraId="409DE490" w14:textId="18EB7D4E" w:rsidR="00624E5F" w:rsidDel="00410857" w:rsidRDefault="00624E5F">
          <w:pPr>
            <w:pStyle w:val="TOC1"/>
            <w:rPr>
              <w:del w:id="586" w:author="magdaline ndere" w:date="2022-11-17T15:21:00Z"/>
              <w:rFonts w:asciiTheme="minorHAnsi" w:eastAsiaTheme="minorEastAsia" w:hAnsiTheme="minorHAnsi" w:cstheme="minorBidi"/>
              <w:noProof/>
              <w:sz w:val="22"/>
            </w:rPr>
          </w:pPr>
          <w:del w:id="587" w:author="magdaline ndere" w:date="2022-11-17T15:21:00Z">
            <w:r w:rsidRPr="00410857" w:rsidDel="00410857">
              <w:rPr>
                <w:noProof/>
                <w:rPrChange w:id="588" w:author="magdaline ndere" w:date="2022-11-17T15:21:00Z">
                  <w:rPr>
                    <w:rStyle w:val="Hyperlink"/>
                    <w:noProof/>
                  </w:rPr>
                </w:rPrChange>
              </w:rPr>
              <w:delText>APPENDICES</w:delText>
            </w:r>
          </w:del>
          <w:ins w:id="589" w:author="Admin" w:date="2022-11-14T12:04:00Z">
            <w:del w:id="590" w:author="magdaline ndere" w:date="2022-11-17T15:21:00Z">
              <w:r w:rsidR="009A342F" w:rsidRPr="00410857" w:rsidDel="00410857">
                <w:rPr>
                  <w:noProof/>
                  <w:rPrChange w:id="591" w:author="magdaline ndere" w:date="2022-11-17T15:21:00Z">
                    <w:rPr>
                      <w:rStyle w:val="Hyperlink"/>
                      <w:noProof/>
                    </w:rPr>
                  </w:rPrChange>
                </w:rPr>
                <w:delText>APPENDIX</w:delText>
              </w:r>
            </w:del>
          </w:ins>
          <w:del w:id="592" w:author="magdaline ndere" w:date="2022-11-17T15:21:00Z">
            <w:r w:rsidRPr="00410857" w:rsidDel="00410857">
              <w:rPr>
                <w:noProof/>
                <w:rPrChange w:id="593" w:author="magdaline ndere" w:date="2022-11-17T15:21:00Z">
                  <w:rPr>
                    <w:rStyle w:val="Hyperlink"/>
                    <w:noProof/>
                  </w:rPr>
                </w:rPrChange>
              </w:rPr>
              <w:delText xml:space="preserve"> 7: Interfacing SIM800L GSM module with Arduino code</w:delText>
            </w:r>
            <w:r w:rsidDel="00410857">
              <w:rPr>
                <w:noProof/>
                <w:webHidden/>
              </w:rPr>
              <w:tab/>
              <w:delText>65</w:delText>
            </w:r>
          </w:del>
        </w:p>
        <w:p w14:paraId="04563AAA" w14:textId="323AF17B" w:rsidR="00624E5F" w:rsidDel="00410857" w:rsidRDefault="00624E5F">
          <w:pPr>
            <w:pStyle w:val="TOC1"/>
            <w:rPr>
              <w:del w:id="594" w:author="magdaline ndere" w:date="2022-11-17T15:21:00Z"/>
              <w:rFonts w:asciiTheme="minorHAnsi" w:eastAsiaTheme="minorEastAsia" w:hAnsiTheme="minorHAnsi" w:cstheme="minorBidi"/>
              <w:noProof/>
              <w:sz w:val="22"/>
            </w:rPr>
          </w:pPr>
          <w:del w:id="595" w:author="magdaline ndere" w:date="2022-11-17T15:21:00Z">
            <w:r w:rsidRPr="00410857" w:rsidDel="00410857">
              <w:rPr>
                <w:noProof/>
                <w:rPrChange w:id="596" w:author="magdaline ndere" w:date="2022-11-17T15:21:00Z">
                  <w:rPr>
                    <w:rStyle w:val="Hyperlink"/>
                    <w:noProof/>
                  </w:rPr>
                </w:rPrChange>
              </w:rPr>
              <w:delText>APPENDICES</w:delText>
            </w:r>
          </w:del>
          <w:ins w:id="597" w:author="Admin" w:date="2022-11-14T12:04:00Z">
            <w:del w:id="598" w:author="magdaline ndere" w:date="2022-11-17T15:21:00Z">
              <w:r w:rsidR="009A342F" w:rsidRPr="00410857" w:rsidDel="00410857">
                <w:rPr>
                  <w:noProof/>
                  <w:rPrChange w:id="599" w:author="magdaline ndere" w:date="2022-11-17T15:21:00Z">
                    <w:rPr>
                      <w:rStyle w:val="Hyperlink"/>
                      <w:noProof/>
                    </w:rPr>
                  </w:rPrChange>
                </w:rPr>
                <w:delText>APPENDIX</w:delText>
              </w:r>
            </w:del>
          </w:ins>
          <w:del w:id="600" w:author="magdaline ndere" w:date="2022-11-17T15:21:00Z">
            <w:r w:rsidRPr="00410857" w:rsidDel="00410857">
              <w:rPr>
                <w:noProof/>
                <w:rPrChange w:id="601" w:author="magdaline ndere" w:date="2022-11-17T15:21:00Z">
                  <w:rPr>
                    <w:rStyle w:val="Hyperlink"/>
                    <w:noProof/>
                  </w:rPr>
                </w:rPrChange>
              </w:rPr>
              <w:delText xml:space="preserve"> 8: Overall circuit Arduino code</w:delText>
            </w:r>
            <w:r w:rsidDel="00410857">
              <w:rPr>
                <w:noProof/>
                <w:webHidden/>
              </w:rPr>
              <w:tab/>
              <w:delText>66</w:delText>
            </w:r>
          </w:del>
        </w:p>
        <w:p w14:paraId="111FB4E0" w14:textId="7B1530C5" w:rsidR="007F6630" w:rsidRDefault="007F6630" w:rsidP="007F6630">
          <w:pPr>
            <w:rPr>
              <w:b/>
              <w:bCs/>
              <w:noProof/>
            </w:rPr>
          </w:pPr>
          <w:r>
            <w:rPr>
              <w:b/>
              <w:bCs/>
              <w:noProof/>
            </w:rPr>
            <w:fldChar w:fldCharType="end"/>
          </w:r>
        </w:p>
      </w:sdtContent>
    </w:sdt>
    <w:p w14:paraId="6685358D" w14:textId="77777777" w:rsidR="00624E5F" w:rsidRDefault="00624E5F" w:rsidP="0075568D">
      <w:pPr>
        <w:pStyle w:val="Title"/>
      </w:pPr>
      <w:bookmarkStart w:id="602" w:name="_Toc112761223"/>
      <w:bookmarkStart w:id="603" w:name="_Toc112761778"/>
    </w:p>
    <w:p w14:paraId="6407BBFB" w14:textId="2102E595" w:rsidR="00624E5F" w:rsidRDefault="00624E5F" w:rsidP="0075568D">
      <w:pPr>
        <w:pStyle w:val="Title"/>
      </w:pPr>
    </w:p>
    <w:p w14:paraId="072E5A1A" w14:textId="77777777" w:rsidR="00624E5F" w:rsidRPr="00624E5F" w:rsidRDefault="00624E5F" w:rsidP="00624E5F"/>
    <w:p w14:paraId="428913AC" w14:textId="77777777" w:rsidR="00624E5F" w:rsidRDefault="00624E5F" w:rsidP="0075568D">
      <w:pPr>
        <w:pStyle w:val="Title"/>
      </w:pPr>
    </w:p>
    <w:p w14:paraId="534E7864" w14:textId="2E1029AA" w:rsidR="00624E5F" w:rsidDel="00410857" w:rsidRDefault="00624E5F" w:rsidP="00624E5F">
      <w:pPr>
        <w:pStyle w:val="Title"/>
        <w:jc w:val="left"/>
        <w:rPr>
          <w:del w:id="604" w:author="magdaline ndere" w:date="2022-11-17T15:24:00Z"/>
        </w:rPr>
      </w:pPr>
    </w:p>
    <w:p w14:paraId="3D1B1EAC" w14:textId="77777777" w:rsidR="00410857" w:rsidRPr="00410857" w:rsidRDefault="00410857" w:rsidP="00410857">
      <w:pPr>
        <w:rPr>
          <w:ins w:id="605" w:author="magdaline ndere" w:date="2022-11-17T15:24:00Z"/>
        </w:rPr>
        <w:pPrChange w:id="606" w:author="magdaline ndere" w:date="2022-11-17T15:24:00Z">
          <w:pPr>
            <w:pStyle w:val="Title"/>
          </w:pPr>
        </w:pPrChange>
      </w:pPr>
    </w:p>
    <w:p w14:paraId="753F3841" w14:textId="77777777" w:rsidR="00624E5F" w:rsidDel="00410857" w:rsidRDefault="00624E5F" w:rsidP="0075568D">
      <w:pPr>
        <w:pStyle w:val="Title"/>
        <w:rPr>
          <w:del w:id="607" w:author="magdaline ndere" w:date="2022-11-17T15:24:00Z"/>
        </w:rPr>
      </w:pPr>
    </w:p>
    <w:p w14:paraId="0B2E364B" w14:textId="77777777" w:rsidR="00624E5F" w:rsidDel="00410857" w:rsidRDefault="00624E5F" w:rsidP="00624E5F">
      <w:pPr>
        <w:pStyle w:val="Title"/>
        <w:jc w:val="left"/>
        <w:rPr>
          <w:del w:id="608" w:author="magdaline ndere" w:date="2022-11-17T15:24:00Z"/>
        </w:rPr>
      </w:pPr>
    </w:p>
    <w:p w14:paraId="5C515050" w14:textId="77777777" w:rsidR="00624E5F" w:rsidDel="00410857" w:rsidRDefault="00624E5F" w:rsidP="00624E5F">
      <w:pPr>
        <w:rPr>
          <w:del w:id="609" w:author="magdaline ndere" w:date="2022-11-17T15:24:00Z"/>
        </w:rPr>
      </w:pPr>
    </w:p>
    <w:p w14:paraId="597BDF96" w14:textId="77777777" w:rsidR="00624E5F" w:rsidDel="00410857" w:rsidRDefault="00624E5F" w:rsidP="00624E5F">
      <w:pPr>
        <w:rPr>
          <w:del w:id="610" w:author="magdaline ndere" w:date="2022-11-17T15:24:00Z"/>
        </w:rPr>
      </w:pPr>
    </w:p>
    <w:p w14:paraId="2C3B5EC1" w14:textId="003D59E2" w:rsidR="00624E5F" w:rsidDel="00410857" w:rsidRDefault="00624E5F" w:rsidP="00624E5F">
      <w:pPr>
        <w:rPr>
          <w:del w:id="611" w:author="magdaline ndere" w:date="2022-11-17T15:24:00Z"/>
        </w:rPr>
      </w:pPr>
    </w:p>
    <w:p w14:paraId="4CADE527" w14:textId="77777777" w:rsidR="00624E5F" w:rsidRPr="00624E5F" w:rsidDel="00410857" w:rsidRDefault="00624E5F" w:rsidP="00624E5F">
      <w:pPr>
        <w:rPr>
          <w:del w:id="612" w:author="magdaline ndere" w:date="2022-11-17T15:24:00Z"/>
        </w:rPr>
      </w:pPr>
    </w:p>
    <w:p w14:paraId="5F23BF61" w14:textId="50165454" w:rsidR="00290CDE" w:rsidRPr="00AB2FF0" w:rsidRDefault="00290CDE" w:rsidP="00624E5F">
      <w:pPr>
        <w:pStyle w:val="Title"/>
        <w:jc w:val="left"/>
      </w:pPr>
      <w:bookmarkStart w:id="613" w:name="_Toc119591047"/>
      <w:r w:rsidRPr="00AB2FF0">
        <w:t>LIST OF FIGURES</w:t>
      </w:r>
      <w:bookmarkEnd w:id="602"/>
      <w:bookmarkEnd w:id="603"/>
      <w:bookmarkEnd w:id="613"/>
    </w:p>
    <w:p w14:paraId="6D888E3F" w14:textId="32F4044A" w:rsidR="00410857" w:rsidRPr="00410857" w:rsidRDefault="00992B48">
      <w:pPr>
        <w:pStyle w:val="TableofFigures"/>
        <w:tabs>
          <w:tab w:val="right" w:leader="dot" w:pos="9350"/>
        </w:tabs>
        <w:rPr>
          <w:ins w:id="614" w:author="magdaline ndere" w:date="2022-11-17T15:25:00Z"/>
          <w:rFonts w:asciiTheme="minorHAnsi" w:eastAsiaTheme="minorEastAsia" w:hAnsiTheme="minorHAnsi" w:cstheme="minorBidi"/>
          <w:noProof/>
          <w:sz w:val="22"/>
        </w:rPr>
      </w:pPr>
      <w:r w:rsidRPr="00410857">
        <w:fldChar w:fldCharType="begin"/>
      </w:r>
      <w:r w:rsidRPr="00410857">
        <w:instrText xml:space="preserve"> TOC \h \z \t "my captions" \c </w:instrText>
      </w:r>
      <w:r w:rsidRPr="00410857">
        <w:fldChar w:fldCharType="separate"/>
      </w:r>
      <w:ins w:id="615" w:author="magdaline ndere" w:date="2022-11-17T15:25:00Z">
        <w:r w:rsidR="00410857" w:rsidRPr="00410857">
          <w:rPr>
            <w:rStyle w:val="Hyperlink"/>
            <w:noProof/>
          </w:rPr>
          <w:fldChar w:fldCharType="begin"/>
        </w:r>
        <w:r w:rsidR="00410857" w:rsidRPr="00410857">
          <w:rPr>
            <w:rStyle w:val="Hyperlink"/>
            <w:noProof/>
          </w:rPr>
          <w:instrText xml:space="preserve"> </w:instrText>
        </w:r>
        <w:r w:rsidR="00410857" w:rsidRPr="00410857">
          <w:rPr>
            <w:noProof/>
          </w:rPr>
          <w:instrText>HYPERLINK \l "_Toc119591138"</w:instrText>
        </w:r>
        <w:r w:rsidR="00410857" w:rsidRPr="00410857">
          <w:rPr>
            <w:rStyle w:val="Hyperlink"/>
            <w:noProof/>
          </w:rPr>
          <w:instrText xml:space="preserve"> </w:instrText>
        </w:r>
        <w:r w:rsidR="00410857" w:rsidRPr="00410857">
          <w:rPr>
            <w:rStyle w:val="Hyperlink"/>
            <w:noProof/>
          </w:rPr>
        </w:r>
        <w:r w:rsidR="00410857" w:rsidRPr="00410857">
          <w:rPr>
            <w:rStyle w:val="Hyperlink"/>
            <w:noProof/>
          </w:rPr>
          <w:fldChar w:fldCharType="separate"/>
        </w:r>
        <w:r w:rsidR="00410857" w:rsidRPr="00410857">
          <w:rPr>
            <w:rStyle w:val="Hyperlink"/>
            <w:noProof/>
            <w:rPrChange w:id="616" w:author="magdaline ndere" w:date="2022-11-17T15:25:00Z">
              <w:rPr>
                <w:rStyle w:val="Hyperlink"/>
                <w:b/>
                <w:bCs/>
                <w:noProof/>
              </w:rPr>
            </w:rPrChange>
          </w:rPr>
          <w:t>Figure 2.1: MAX30100 heartbeat sensor</w:t>
        </w:r>
        <w:r w:rsidR="00410857" w:rsidRPr="00410857">
          <w:rPr>
            <w:noProof/>
            <w:webHidden/>
          </w:rPr>
          <w:tab/>
        </w:r>
        <w:r w:rsidR="00410857" w:rsidRPr="00410857">
          <w:rPr>
            <w:noProof/>
            <w:webHidden/>
          </w:rPr>
          <w:fldChar w:fldCharType="begin"/>
        </w:r>
        <w:r w:rsidR="00410857" w:rsidRPr="00410857">
          <w:rPr>
            <w:noProof/>
            <w:webHidden/>
          </w:rPr>
          <w:instrText xml:space="preserve"> PAGEREF _Toc119591138 \h </w:instrText>
        </w:r>
        <w:r w:rsidR="00410857" w:rsidRPr="00410857">
          <w:rPr>
            <w:noProof/>
            <w:webHidden/>
          </w:rPr>
        </w:r>
      </w:ins>
      <w:r w:rsidR="00410857" w:rsidRPr="00410857">
        <w:rPr>
          <w:noProof/>
          <w:webHidden/>
        </w:rPr>
        <w:fldChar w:fldCharType="separate"/>
      </w:r>
      <w:ins w:id="617" w:author="magdaline ndere" w:date="2022-11-17T15:25:00Z">
        <w:r w:rsidR="00410857" w:rsidRPr="00410857">
          <w:rPr>
            <w:noProof/>
            <w:webHidden/>
          </w:rPr>
          <w:t>27</w:t>
        </w:r>
        <w:r w:rsidR="00410857" w:rsidRPr="00410857">
          <w:rPr>
            <w:noProof/>
            <w:webHidden/>
          </w:rPr>
          <w:fldChar w:fldCharType="end"/>
        </w:r>
        <w:r w:rsidR="00410857" w:rsidRPr="00410857">
          <w:rPr>
            <w:rStyle w:val="Hyperlink"/>
            <w:noProof/>
          </w:rPr>
          <w:fldChar w:fldCharType="end"/>
        </w:r>
      </w:ins>
    </w:p>
    <w:p w14:paraId="2AC5EBF7" w14:textId="5391B971" w:rsidR="00410857" w:rsidRPr="00410857" w:rsidRDefault="00410857">
      <w:pPr>
        <w:pStyle w:val="TableofFigures"/>
        <w:tabs>
          <w:tab w:val="right" w:leader="dot" w:pos="9350"/>
        </w:tabs>
        <w:rPr>
          <w:ins w:id="618" w:author="magdaline ndere" w:date="2022-11-17T15:25:00Z"/>
          <w:rFonts w:asciiTheme="minorHAnsi" w:eastAsiaTheme="minorEastAsia" w:hAnsiTheme="minorHAnsi" w:cstheme="minorBidi"/>
          <w:noProof/>
          <w:sz w:val="22"/>
        </w:rPr>
      </w:pPr>
      <w:ins w:id="619"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"_Toc119591139"</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20" w:author="magdaline ndere" w:date="2022-11-17T15:25:00Z">
              <w:rPr>
                <w:rStyle w:val="Hyperlink"/>
                <w:b/>
                <w:bCs/>
                <w:noProof/>
              </w:rPr>
            </w:rPrChange>
          </w:rPr>
          <w:t>Figure 2.2: TMP36 Temperature Sensor</w:t>
        </w:r>
        <w:r w:rsidRPr="00410857">
          <w:rPr>
            <w:noProof/>
            <w:webHidden/>
          </w:rPr>
          <w:tab/>
        </w:r>
        <w:r w:rsidRPr="00410857">
          <w:rPr>
            <w:noProof/>
            <w:webHidden/>
          </w:rPr>
          <w:fldChar w:fldCharType="begin"/>
        </w:r>
        <w:r w:rsidRPr="00410857">
          <w:rPr>
            <w:noProof/>
            <w:webHidden/>
          </w:rPr>
          <w:instrText xml:space="preserve"> PAGEREF _Toc119591139 \h </w:instrText>
        </w:r>
        <w:r w:rsidRPr="00410857">
          <w:rPr>
            <w:noProof/>
            <w:webHidden/>
          </w:rPr>
        </w:r>
      </w:ins>
      <w:r w:rsidRPr="00410857">
        <w:rPr>
          <w:noProof/>
          <w:webHidden/>
        </w:rPr>
        <w:fldChar w:fldCharType="separate"/>
      </w:r>
      <w:ins w:id="621" w:author="magdaline ndere" w:date="2022-11-17T15:25:00Z">
        <w:r w:rsidRPr="00410857">
          <w:rPr>
            <w:noProof/>
            <w:webHidden/>
          </w:rPr>
          <w:t>29</w:t>
        </w:r>
        <w:r w:rsidRPr="00410857">
          <w:rPr>
            <w:noProof/>
            <w:webHidden/>
          </w:rPr>
          <w:fldChar w:fldCharType="end"/>
        </w:r>
        <w:r w:rsidRPr="00410857">
          <w:rPr>
            <w:rStyle w:val="Hyperlink"/>
            <w:noProof/>
          </w:rPr>
          <w:fldChar w:fldCharType="end"/>
        </w:r>
      </w:ins>
    </w:p>
    <w:p w14:paraId="05FA3DEC" w14:textId="23E5A769" w:rsidR="00410857" w:rsidRPr="00410857" w:rsidRDefault="00410857">
      <w:pPr>
        <w:pStyle w:val="TableofFigures"/>
        <w:tabs>
          <w:tab w:val="right" w:leader="dot" w:pos="9350"/>
        </w:tabs>
        <w:rPr>
          <w:ins w:id="622" w:author="magdaline ndere" w:date="2022-11-17T15:25:00Z"/>
          <w:rFonts w:asciiTheme="minorHAnsi" w:eastAsiaTheme="minorEastAsia" w:hAnsiTheme="minorHAnsi" w:cstheme="minorBidi"/>
          <w:noProof/>
          <w:sz w:val="22"/>
        </w:rPr>
      </w:pPr>
      <w:ins w:id="623"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"_Toc119591140"</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24" w:author="magdaline ndere" w:date="2022-11-17T15:25:00Z">
              <w:rPr>
                <w:rStyle w:val="Hyperlink"/>
                <w:b/>
                <w:bCs/>
                <w:noProof/>
              </w:rPr>
            </w:rPrChange>
          </w:rPr>
          <w:t>Figure 2.3: MPU6050 Accelerometer + Gyro</w:t>
        </w:r>
        <w:r w:rsidRPr="00410857">
          <w:rPr>
            <w:noProof/>
            <w:webHidden/>
          </w:rPr>
          <w:tab/>
        </w:r>
        <w:r w:rsidRPr="00410857">
          <w:rPr>
            <w:noProof/>
            <w:webHidden/>
          </w:rPr>
          <w:fldChar w:fldCharType="begin"/>
        </w:r>
        <w:r w:rsidRPr="00410857">
          <w:rPr>
            <w:noProof/>
            <w:webHidden/>
          </w:rPr>
          <w:instrText xml:space="preserve"> PAGEREF _Toc119591140 \h </w:instrText>
        </w:r>
        <w:r w:rsidRPr="00410857">
          <w:rPr>
            <w:noProof/>
            <w:webHidden/>
          </w:rPr>
        </w:r>
      </w:ins>
      <w:r w:rsidRPr="00410857">
        <w:rPr>
          <w:noProof/>
          <w:webHidden/>
        </w:rPr>
        <w:fldChar w:fldCharType="separate"/>
      </w:r>
      <w:ins w:id="625" w:author="magdaline ndere" w:date="2022-11-17T15:25:00Z">
        <w:r w:rsidRPr="00410857">
          <w:rPr>
            <w:noProof/>
            <w:webHidden/>
          </w:rPr>
          <w:t>31</w:t>
        </w:r>
        <w:r w:rsidRPr="00410857">
          <w:rPr>
            <w:noProof/>
            <w:webHidden/>
          </w:rPr>
          <w:fldChar w:fldCharType="end"/>
        </w:r>
        <w:r w:rsidRPr="00410857">
          <w:rPr>
            <w:rStyle w:val="Hyperlink"/>
            <w:noProof/>
          </w:rPr>
          <w:fldChar w:fldCharType="end"/>
        </w:r>
      </w:ins>
    </w:p>
    <w:p w14:paraId="6C263C61" w14:textId="24EAE243" w:rsidR="00410857" w:rsidRPr="00410857" w:rsidRDefault="00410857">
      <w:pPr>
        <w:pStyle w:val="TableofFigures"/>
        <w:tabs>
          <w:tab w:val="right" w:leader="dot" w:pos="9350"/>
        </w:tabs>
        <w:rPr>
          <w:ins w:id="626" w:author="magdaline ndere" w:date="2022-11-17T15:25:00Z"/>
          <w:rFonts w:asciiTheme="minorHAnsi" w:eastAsiaTheme="minorEastAsia" w:hAnsiTheme="minorHAnsi" w:cstheme="minorBidi"/>
          <w:noProof/>
          <w:sz w:val="22"/>
        </w:rPr>
      </w:pPr>
      <w:ins w:id="627"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"_Toc119591141"</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28" w:author="magdaline ndere" w:date="2022-11-17T15:25:00Z">
              <w:rPr>
                <w:rStyle w:val="Hyperlink"/>
                <w:b/>
                <w:bCs/>
                <w:noProof/>
              </w:rPr>
            </w:rPrChange>
          </w:rPr>
          <w:t>Figure 2.4: NEO-6MV2 GPS Module</w:t>
        </w:r>
        <w:r w:rsidRPr="00410857">
          <w:rPr>
            <w:noProof/>
            <w:webHidden/>
          </w:rPr>
          <w:tab/>
        </w:r>
        <w:r w:rsidRPr="00410857">
          <w:rPr>
            <w:noProof/>
            <w:webHidden/>
          </w:rPr>
          <w:fldChar w:fldCharType="begin"/>
        </w:r>
        <w:r w:rsidRPr="00410857">
          <w:rPr>
            <w:noProof/>
            <w:webHidden/>
          </w:rPr>
          <w:instrText xml:space="preserve"> PAGEREF _Toc119591141 \h </w:instrText>
        </w:r>
        <w:r w:rsidRPr="00410857">
          <w:rPr>
            <w:noProof/>
            <w:webHidden/>
          </w:rPr>
        </w:r>
      </w:ins>
      <w:r w:rsidRPr="00410857">
        <w:rPr>
          <w:noProof/>
          <w:webHidden/>
        </w:rPr>
        <w:fldChar w:fldCharType="separate"/>
      </w:r>
      <w:ins w:id="629" w:author="magdaline ndere" w:date="2022-11-17T15:25:00Z">
        <w:r w:rsidRPr="00410857">
          <w:rPr>
            <w:noProof/>
            <w:webHidden/>
          </w:rPr>
          <w:t>34</w:t>
        </w:r>
        <w:r w:rsidRPr="00410857">
          <w:rPr>
            <w:noProof/>
            <w:webHidden/>
          </w:rPr>
          <w:fldChar w:fldCharType="end"/>
        </w:r>
        <w:r w:rsidRPr="00410857">
          <w:rPr>
            <w:rStyle w:val="Hyperlink"/>
            <w:noProof/>
          </w:rPr>
          <w:fldChar w:fldCharType="end"/>
        </w:r>
      </w:ins>
    </w:p>
    <w:p w14:paraId="11E7578B" w14:textId="15A41197" w:rsidR="00410857" w:rsidRPr="00410857" w:rsidRDefault="00410857">
      <w:pPr>
        <w:pStyle w:val="TableofFigures"/>
        <w:tabs>
          <w:tab w:val="right" w:leader="dot" w:pos="9350"/>
        </w:tabs>
        <w:rPr>
          <w:ins w:id="630" w:author="magdaline ndere" w:date="2022-11-17T15:25:00Z"/>
          <w:rFonts w:asciiTheme="minorHAnsi" w:eastAsiaTheme="minorEastAsia" w:hAnsiTheme="minorHAnsi" w:cstheme="minorBidi"/>
          <w:noProof/>
          <w:sz w:val="22"/>
        </w:rPr>
      </w:pPr>
      <w:ins w:id="631"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"_Toc119591142"</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32" w:author="magdaline ndere" w:date="2022-11-17T15:25:00Z">
              <w:rPr>
                <w:rStyle w:val="Hyperlink"/>
                <w:b/>
                <w:bCs/>
                <w:noProof/>
              </w:rPr>
            </w:rPrChange>
          </w:rPr>
          <w:t>Figure 2.5: SIM800L GSM module</w:t>
        </w:r>
        <w:r w:rsidRPr="00410857">
          <w:rPr>
            <w:noProof/>
            <w:webHidden/>
          </w:rPr>
          <w:tab/>
        </w:r>
        <w:r w:rsidRPr="00410857">
          <w:rPr>
            <w:noProof/>
            <w:webHidden/>
          </w:rPr>
          <w:fldChar w:fldCharType="begin"/>
        </w:r>
        <w:r w:rsidRPr="00410857">
          <w:rPr>
            <w:noProof/>
            <w:webHidden/>
          </w:rPr>
          <w:instrText xml:space="preserve"> PAGEREF _Toc119591142 \h </w:instrText>
        </w:r>
        <w:r w:rsidRPr="00410857">
          <w:rPr>
            <w:noProof/>
            <w:webHidden/>
          </w:rPr>
        </w:r>
      </w:ins>
      <w:r w:rsidRPr="00410857">
        <w:rPr>
          <w:noProof/>
          <w:webHidden/>
        </w:rPr>
        <w:fldChar w:fldCharType="separate"/>
      </w:r>
      <w:ins w:id="633" w:author="magdaline ndere" w:date="2022-11-17T15:25:00Z">
        <w:r w:rsidRPr="00410857">
          <w:rPr>
            <w:noProof/>
            <w:webHidden/>
          </w:rPr>
          <w:t>35</w:t>
        </w:r>
        <w:r w:rsidRPr="00410857">
          <w:rPr>
            <w:noProof/>
            <w:webHidden/>
          </w:rPr>
          <w:fldChar w:fldCharType="end"/>
        </w:r>
        <w:r w:rsidRPr="00410857">
          <w:rPr>
            <w:rStyle w:val="Hyperlink"/>
            <w:noProof/>
          </w:rPr>
          <w:fldChar w:fldCharType="end"/>
        </w:r>
      </w:ins>
    </w:p>
    <w:p w14:paraId="73161E2C" w14:textId="0DF0CB9F" w:rsidR="00410857" w:rsidRPr="00410857" w:rsidRDefault="00410857">
      <w:pPr>
        <w:pStyle w:val="TableofFigures"/>
        <w:tabs>
          <w:tab w:val="right" w:leader="dot" w:pos="9350"/>
        </w:tabs>
        <w:rPr>
          <w:ins w:id="634" w:author="magdaline ndere" w:date="2022-11-17T15:25:00Z"/>
          <w:rFonts w:asciiTheme="minorHAnsi" w:eastAsiaTheme="minorEastAsia" w:hAnsiTheme="minorHAnsi" w:cstheme="minorBidi"/>
          <w:noProof/>
          <w:sz w:val="22"/>
        </w:rPr>
      </w:pPr>
      <w:ins w:id="635"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"_Toc119591143"</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36" w:author="magdaline ndere" w:date="2022-11-17T15:25:00Z">
              <w:rPr>
                <w:rStyle w:val="Hyperlink"/>
                <w:b/>
                <w:bCs/>
                <w:noProof/>
              </w:rPr>
            </w:rPrChange>
          </w:rPr>
          <w:t>Figure 2.6: RP-S40-ST Thin Film Pressure Sensor</w:t>
        </w:r>
        <w:r w:rsidRPr="00410857">
          <w:rPr>
            <w:noProof/>
            <w:webHidden/>
          </w:rPr>
          <w:tab/>
        </w:r>
        <w:r w:rsidRPr="00410857">
          <w:rPr>
            <w:noProof/>
            <w:webHidden/>
          </w:rPr>
          <w:fldChar w:fldCharType="begin"/>
        </w:r>
        <w:r w:rsidRPr="00410857">
          <w:rPr>
            <w:noProof/>
            <w:webHidden/>
          </w:rPr>
          <w:instrText xml:space="preserve"> PAGEREF _Toc119591143 \h </w:instrText>
        </w:r>
        <w:r w:rsidRPr="00410857">
          <w:rPr>
            <w:noProof/>
            <w:webHidden/>
          </w:rPr>
        </w:r>
      </w:ins>
      <w:r w:rsidRPr="00410857">
        <w:rPr>
          <w:noProof/>
          <w:webHidden/>
        </w:rPr>
        <w:fldChar w:fldCharType="separate"/>
      </w:r>
      <w:ins w:id="637" w:author="magdaline ndere" w:date="2022-11-17T15:25:00Z">
        <w:r w:rsidRPr="00410857">
          <w:rPr>
            <w:noProof/>
            <w:webHidden/>
          </w:rPr>
          <w:t>38</w:t>
        </w:r>
        <w:r w:rsidRPr="00410857">
          <w:rPr>
            <w:noProof/>
            <w:webHidden/>
          </w:rPr>
          <w:fldChar w:fldCharType="end"/>
        </w:r>
        <w:r w:rsidRPr="00410857">
          <w:rPr>
            <w:rStyle w:val="Hyperlink"/>
            <w:noProof/>
          </w:rPr>
          <w:fldChar w:fldCharType="end"/>
        </w:r>
      </w:ins>
    </w:p>
    <w:p w14:paraId="32908468" w14:textId="3DB97A89" w:rsidR="00410857" w:rsidRPr="00410857" w:rsidRDefault="00410857">
      <w:pPr>
        <w:pStyle w:val="TableofFigures"/>
        <w:tabs>
          <w:tab w:val="right" w:leader="dot" w:pos="9350"/>
        </w:tabs>
        <w:rPr>
          <w:ins w:id="638" w:author="magdaline ndere" w:date="2022-11-17T15:25:00Z"/>
          <w:rFonts w:asciiTheme="minorHAnsi" w:eastAsiaTheme="minorEastAsia" w:hAnsiTheme="minorHAnsi" w:cstheme="minorBidi"/>
          <w:noProof/>
          <w:sz w:val="22"/>
        </w:rPr>
      </w:pPr>
      <w:ins w:id="639"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"D:\\documents\\ece 5.1\\project\\MOKEIRA-FINAL PROJECT REPORT V2.docx" \l "_Toc119591144"</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40" w:author="magdaline ndere" w:date="2022-11-17T15:25:00Z">
              <w:rPr>
                <w:rStyle w:val="Hyperlink"/>
                <w:b/>
                <w:bCs/>
                <w:noProof/>
              </w:rPr>
            </w:rPrChange>
          </w:rPr>
          <w:t>Figure 3.1: Block diagram of proposed system</w:t>
        </w:r>
        <w:r w:rsidRPr="00410857">
          <w:rPr>
            <w:noProof/>
            <w:webHidden/>
          </w:rPr>
          <w:tab/>
        </w:r>
        <w:r w:rsidRPr="00410857">
          <w:rPr>
            <w:noProof/>
            <w:webHidden/>
          </w:rPr>
          <w:fldChar w:fldCharType="begin"/>
        </w:r>
        <w:r w:rsidRPr="00410857">
          <w:rPr>
            <w:noProof/>
            <w:webHidden/>
          </w:rPr>
          <w:instrText xml:space="preserve"> PAGEREF _Toc119591144 \h </w:instrText>
        </w:r>
        <w:r w:rsidRPr="00410857">
          <w:rPr>
            <w:noProof/>
            <w:webHidden/>
          </w:rPr>
        </w:r>
      </w:ins>
      <w:r w:rsidRPr="00410857">
        <w:rPr>
          <w:noProof/>
          <w:webHidden/>
        </w:rPr>
        <w:fldChar w:fldCharType="separate"/>
      </w:r>
      <w:ins w:id="641" w:author="magdaline ndere" w:date="2022-11-17T15:25:00Z">
        <w:r w:rsidRPr="00410857">
          <w:rPr>
            <w:noProof/>
            <w:webHidden/>
          </w:rPr>
          <w:t>40</w:t>
        </w:r>
        <w:r w:rsidRPr="00410857">
          <w:rPr>
            <w:noProof/>
            <w:webHidden/>
          </w:rPr>
          <w:fldChar w:fldCharType="end"/>
        </w:r>
        <w:r w:rsidRPr="00410857">
          <w:rPr>
            <w:rStyle w:val="Hyperlink"/>
            <w:noProof/>
          </w:rPr>
          <w:fldChar w:fldCharType="end"/>
        </w:r>
      </w:ins>
    </w:p>
    <w:p w14:paraId="6D345E86" w14:textId="79E5479F" w:rsidR="00410857" w:rsidRPr="00410857" w:rsidRDefault="00410857">
      <w:pPr>
        <w:pStyle w:val="TableofFigures"/>
        <w:tabs>
          <w:tab w:val="right" w:leader="dot" w:pos="9350"/>
        </w:tabs>
        <w:rPr>
          <w:ins w:id="642" w:author="magdaline ndere" w:date="2022-11-17T15:25:00Z"/>
          <w:rFonts w:asciiTheme="minorHAnsi" w:eastAsiaTheme="minorEastAsia" w:hAnsiTheme="minorHAnsi" w:cstheme="minorBidi"/>
          <w:noProof/>
          <w:sz w:val="22"/>
        </w:rPr>
      </w:pPr>
      <w:ins w:id="643"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"D:\\documents\\ece 5.1\\project\\MOKEIRA-FINAL PROJECT REPORT V2.docx" \l "_Toc119591145"</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44" w:author="magdaline ndere" w:date="2022-11-17T15:25:00Z">
              <w:rPr>
                <w:rStyle w:val="Hyperlink"/>
                <w:b/>
                <w:bCs/>
                <w:noProof/>
              </w:rPr>
            </w:rPrChange>
          </w:rPr>
          <w:t>Figure 3.2: Block diagram of the fall detection system</w:t>
        </w:r>
        <w:r w:rsidRPr="00410857">
          <w:rPr>
            <w:noProof/>
            <w:webHidden/>
          </w:rPr>
          <w:tab/>
        </w:r>
        <w:r w:rsidRPr="00410857">
          <w:rPr>
            <w:noProof/>
            <w:webHidden/>
          </w:rPr>
          <w:fldChar w:fldCharType="begin"/>
        </w:r>
        <w:r w:rsidRPr="00410857">
          <w:rPr>
            <w:noProof/>
            <w:webHidden/>
          </w:rPr>
          <w:instrText xml:space="preserve"> PAGEREF _Toc119591145 \h </w:instrText>
        </w:r>
        <w:r w:rsidRPr="00410857">
          <w:rPr>
            <w:noProof/>
            <w:webHidden/>
          </w:rPr>
        </w:r>
      </w:ins>
      <w:r w:rsidRPr="00410857">
        <w:rPr>
          <w:noProof/>
          <w:webHidden/>
        </w:rPr>
        <w:fldChar w:fldCharType="separate"/>
      </w:r>
      <w:ins w:id="645" w:author="magdaline ndere" w:date="2022-11-17T15:25:00Z">
        <w:r w:rsidRPr="00410857">
          <w:rPr>
            <w:noProof/>
            <w:webHidden/>
          </w:rPr>
          <w:t>41</w:t>
        </w:r>
        <w:r w:rsidRPr="00410857">
          <w:rPr>
            <w:noProof/>
            <w:webHidden/>
          </w:rPr>
          <w:fldChar w:fldCharType="end"/>
        </w:r>
        <w:r w:rsidRPr="00410857">
          <w:rPr>
            <w:rStyle w:val="Hyperlink"/>
            <w:noProof/>
          </w:rPr>
          <w:fldChar w:fldCharType="end"/>
        </w:r>
      </w:ins>
    </w:p>
    <w:p w14:paraId="0D1B253B" w14:textId="01D06F7D" w:rsidR="00410857" w:rsidRPr="00410857" w:rsidRDefault="00410857">
      <w:pPr>
        <w:pStyle w:val="TableofFigures"/>
        <w:tabs>
          <w:tab w:val="right" w:leader="dot" w:pos="9350"/>
        </w:tabs>
        <w:rPr>
          <w:ins w:id="646" w:author="magdaline ndere" w:date="2022-11-17T15:25:00Z"/>
          <w:rFonts w:asciiTheme="minorHAnsi" w:eastAsiaTheme="minorEastAsia" w:hAnsiTheme="minorHAnsi" w:cstheme="minorBidi"/>
          <w:noProof/>
          <w:sz w:val="22"/>
        </w:rPr>
      </w:pPr>
      <w:ins w:id="647"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"_Toc119591146"</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48" w:author="magdaline ndere" w:date="2022-11-17T15:25:00Z">
              <w:rPr>
                <w:rStyle w:val="Hyperlink"/>
                <w:b/>
                <w:bCs/>
                <w:noProof/>
              </w:rPr>
            </w:rPrChange>
          </w:rPr>
          <w:t>Figure 3.3: Fall Detection Flow Chart</w:t>
        </w:r>
        <w:r w:rsidRPr="00410857">
          <w:rPr>
            <w:noProof/>
            <w:webHidden/>
          </w:rPr>
          <w:tab/>
        </w:r>
        <w:r w:rsidRPr="00410857">
          <w:rPr>
            <w:noProof/>
            <w:webHidden/>
          </w:rPr>
          <w:fldChar w:fldCharType="begin"/>
        </w:r>
        <w:r w:rsidRPr="00410857">
          <w:rPr>
            <w:noProof/>
            <w:webHidden/>
          </w:rPr>
          <w:instrText xml:space="preserve"> PAGEREF _Toc119591146 \h </w:instrText>
        </w:r>
        <w:r w:rsidRPr="00410857">
          <w:rPr>
            <w:noProof/>
            <w:webHidden/>
          </w:rPr>
        </w:r>
      </w:ins>
      <w:r w:rsidRPr="00410857">
        <w:rPr>
          <w:noProof/>
          <w:webHidden/>
        </w:rPr>
        <w:fldChar w:fldCharType="separate"/>
      </w:r>
      <w:ins w:id="649" w:author="magdaline ndere" w:date="2022-11-17T15:25:00Z">
        <w:r w:rsidRPr="00410857">
          <w:rPr>
            <w:noProof/>
            <w:webHidden/>
          </w:rPr>
          <w:t>44</w:t>
        </w:r>
        <w:r w:rsidRPr="00410857">
          <w:rPr>
            <w:noProof/>
            <w:webHidden/>
          </w:rPr>
          <w:fldChar w:fldCharType="end"/>
        </w:r>
        <w:r w:rsidRPr="00410857">
          <w:rPr>
            <w:rStyle w:val="Hyperlink"/>
            <w:noProof/>
          </w:rPr>
          <w:fldChar w:fldCharType="end"/>
        </w:r>
      </w:ins>
    </w:p>
    <w:p w14:paraId="6570074C" w14:textId="48EEB4A0" w:rsidR="00410857" w:rsidRPr="00410857" w:rsidRDefault="00410857">
      <w:pPr>
        <w:pStyle w:val="TableofFigures"/>
        <w:tabs>
          <w:tab w:val="right" w:leader="dot" w:pos="9350"/>
        </w:tabs>
        <w:rPr>
          <w:ins w:id="650" w:author="magdaline ndere" w:date="2022-11-17T15:25:00Z"/>
          <w:rFonts w:asciiTheme="minorHAnsi" w:eastAsiaTheme="minorEastAsia" w:hAnsiTheme="minorHAnsi" w:cstheme="minorBidi"/>
          <w:noProof/>
          <w:sz w:val="22"/>
        </w:rPr>
      </w:pPr>
      <w:ins w:id="651"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"D:\\documents\\ece 5.1\\project\\MOKEIRA-FINAL PROJECT REPORT V2.docx" \l "_Toc119591147"</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52" w:author="magdaline ndere" w:date="2022-11-17T15:25:00Z">
              <w:rPr>
                <w:rStyle w:val="Hyperlink"/>
                <w:b/>
                <w:bCs/>
                <w:noProof/>
              </w:rPr>
            </w:rPrChange>
          </w:rPr>
          <w:t>Figure 3.4: After Fall Impact Flow Chart</w:t>
        </w:r>
        <w:r w:rsidRPr="00410857">
          <w:rPr>
            <w:noProof/>
            <w:webHidden/>
          </w:rPr>
          <w:tab/>
        </w:r>
        <w:r w:rsidRPr="00410857">
          <w:rPr>
            <w:noProof/>
            <w:webHidden/>
          </w:rPr>
          <w:fldChar w:fldCharType="begin"/>
        </w:r>
        <w:r w:rsidRPr="00410857">
          <w:rPr>
            <w:noProof/>
            <w:webHidden/>
          </w:rPr>
          <w:instrText xml:space="preserve"> PAGEREF _Toc119591147 \h </w:instrText>
        </w:r>
        <w:r w:rsidRPr="00410857">
          <w:rPr>
            <w:noProof/>
            <w:webHidden/>
          </w:rPr>
        </w:r>
      </w:ins>
      <w:r w:rsidRPr="00410857">
        <w:rPr>
          <w:noProof/>
          <w:webHidden/>
        </w:rPr>
        <w:fldChar w:fldCharType="separate"/>
      </w:r>
      <w:ins w:id="653" w:author="magdaline ndere" w:date="2022-11-17T15:25:00Z">
        <w:r w:rsidRPr="00410857">
          <w:rPr>
            <w:noProof/>
            <w:webHidden/>
          </w:rPr>
          <w:t>45</w:t>
        </w:r>
        <w:r w:rsidRPr="00410857">
          <w:rPr>
            <w:noProof/>
            <w:webHidden/>
          </w:rPr>
          <w:fldChar w:fldCharType="end"/>
        </w:r>
        <w:r w:rsidRPr="00410857">
          <w:rPr>
            <w:rStyle w:val="Hyperlink"/>
            <w:noProof/>
          </w:rPr>
          <w:fldChar w:fldCharType="end"/>
        </w:r>
      </w:ins>
    </w:p>
    <w:p w14:paraId="15D4D7A9" w14:textId="134DE1BB" w:rsidR="00410857" w:rsidRPr="00410857" w:rsidRDefault="00410857">
      <w:pPr>
        <w:pStyle w:val="TableofFigures"/>
        <w:tabs>
          <w:tab w:val="right" w:leader="dot" w:pos="9350"/>
        </w:tabs>
        <w:rPr>
          <w:ins w:id="654" w:author="magdaline ndere" w:date="2022-11-17T15:25:00Z"/>
          <w:rFonts w:asciiTheme="minorHAnsi" w:eastAsiaTheme="minorEastAsia" w:hAnsiTheme="minorHAnsi" w:cstheme="minorBidi"/>
          <w:noProof/>
          <w:sz w:val="22"/>
        </w:rPr>
      </w:pPr>
      <w:ins w:id="655"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"D:\\documents\\ece 5.1\\project\\MOKEIRA-FINAL PROJECT REPORT V2.docx" \l "_Toc119591148"</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56" w:author="magdaline ndere" w:date="2022-11-17T15:25:00Z">
              <w:rPr>
                <w:rStyle w:val="Hyperlink"/>
                <w:b/>
                <w:bCs/>
                <w:noProof/>
              </w:rPr>
            </w:rPrChange>
          </w:rPr>
          <w:t>Figure 3.5: Physiological Parameters Flowchart</w:t>
        </w:r>
        <w:r w:rsidRPr="00410857">
          <w:rPr>
            <w:noProof/>
            <w:webHidden/>
          </w:rPr>
          <w:tab/>
        </w:r>
        <w:r w:rsidRPr="00410857">
          <w:rPr>
            <w:noProof/>
            <w:webHidden/>
          </w:rPr>
          <w:fldChar w:fldCharType="begin"/>
        </w:r>
        <w:r w:rsidRPr="00410857">
          <w:rPr>
            <w:noProof/>
            <w:webHidden/>
          </w:rPr>
          <w:instrText xml:space="preserve"> PAGEREF _Toc119591148 \h </w:instrText>
        </w:r>
        <w:r w:rsidRPr="00410857">
          <w:rPr>
            <w:noProof/>
            <w:webHidden/>
          </w:rPr>
        </w:r>
      </w:ins>
      <w:r w:rsidRPr="00410857">
        <w:rPr>
          <w:noProof/>
          <w:webHidden/>
        </w:rPr>
        <w:fldChar w:fldCharType="separate"/>
      </w:r>
      <w:ins w:id="657" w:author="magdaline ndere" w:date="2022-11-17T15:25:00Z">
        <w:r w:rsidRPr="00410857">
          <w:rPr>
            <w:noProof/>
            <w:webHidden/>
          </w:rPr>
          <w:t>46</w:t>
        </w:r>
        <w:r w:rsidRPr="00410857">
          <w:rPr>
            <w:noProof/>
            <w:webHidden/>
          </w:rPr>
          <w:fldChar w:fldCharType="end"/>
        </w:r>
        <w:r w:rsidRPr="00410857">
          <w:rPr>
            <w:rStyle w:val="Hyperlink"/>
            <w:noProof/>
          </w:rPr>
          <w:fldChar w:fldCharType="end"/>
        </w:r>
      </w:ins>
    </w:p>
    <w:p w14:paraId="21623B33" w14:textId="5EA42F82" w:rsidR="00410857" w:rsidRPr="00410857" w:rsidRDefault="00410857">
      <w:pPr>
        <w:pStyle w:val="TableofFigures"/>
        <w:tabs>
          <w:tab w:val="right" w:leader="dot" w:pos="9350"/>
        </w:tabs>
        <w:rPr>
          <w:ins w:id="658" w:author="magdaline ndere" w:date="2022-11-17T15:25:00Z"/>
          <w:rFonts w:asciiTheme="minorHAnsi" w:eastAsiaTheme="minorEastAsia" w:hAnsiTheme="minorHAnsi" w:cstheme="minorBidi"/>
          <w:noProof/>
          <w:sz w:val="22"/>
        </w:rPr>
      </w:pPr>
      <w:ins w:id="659"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"_Toc119591149"</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60" w:author="magdaline ndere" w:date="2022-11-17T15:25:00Z">
              <w:rPr>
                <w:rStyle w:val="Hyperlink"/>
                <w:b/>
                <w:bCs/>
                <w:noProof/>
              </w:rPr>
            </w:rPrChange>
          </w:rPr>
          <w:t>Figure 3.6: Interfacing TMP36 Temperature Sensor with Arduino</w:t>
        </w:r>
        <w:r w:rsidRPr="00410857">
          <w:rPr>
            <w:noProof/>
            <w:webHidden/>
          </w:rPr>
          <w:tab/>
        </w:r>
        <w:r w:rsidRPr="00410857">
          <w:rPr>
            <w:noProof/>
            <w:webHidden/>
          </w:rPr>
          <w:fldChar w:fldCharType="begin"/>
        </w:r>
        <w:r w:rsidRPr="00410857">
          <w:rPr>
            <w:noProof/>
            <w:webHidden/>
          </w:rPr>
          <w:instrText xml:space="preserve"> PAGEREF _Toc119591149 \h </w:instrText>
        </w:r>
        <w:r w:rsidRPr="00410857">
          <w:rPr>
            <w:noProof/>
            <w:webHidden/>
          </w:rPr>
        </w:r>
      </w:ins>
      <w:r w:rsidRPr="00410857">
        <w:rPr>
          <w:noProof/>
          <w:webHidden/>
        </w:rPr>
        <w:fldChar w:fldCharType="separate"/>
      </w:r>
      <w:ins w:id="661" w:author="magdaline ndere" w:date="2022-11-17T15:25:00Z">
        <w:r w:rsidRPr="00410857">
          <w:rPr>
            <w:noProof/>
            <w:webHidden/>
          </w:rPr>
          <w:t>47</w:t>
        </w:r>
        <w:r w:rsidRPr="00410857">
          <w:rPr>
            <w:noProof/>
            <w:webHidden/>
          </w:rPr>
          <w:fldChar w:fldCharType="end"/>
        </w:r>
        <w:r w:rsidRPr="00410857">
          <w:rPr>
            <w:rStyle w:val="Hyperlink"/>
            <w:noProof/>
          </w:rPr>
          <w:fldChar w:fldCharType="end"/>
        </w:r>
      </w:ins>
    </w:p>
    <w:p w14:paraId="5085CDF9" w14:textId="4BB6A41E" w:rsidR="00410857" w:rsidRPr="00410857" w:rsidRDefault="00410857">
      <w:pPr>
        <w:pStyle w:val="TableofFigures"/>
        <w:tabs>
          <w:tab w:val="right" w:leader="dot" w:pos="9350"/>
        </w:tabs>
        <w:rPr>
          <w:ins w:id="662" w:author="magdaline ndere" w:date="2022-11-17T15:25:00Z"/>
          <w:rFonts w:asciiTheme="minorHAnsi" w:eastAsiaTheme="minorEastAsia" w:hAnsiTheme="minorHAnsi" w:cstheme="minorBidi"/>
          <w:noProof/>
          <w:sz w:val="22"/>
        </w:rPr>
      </w:pPr>
      <w:ins w:id="663"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"_Toc119591150"</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64" w:author="magdaline ndere" w:date="2022-11-17T15:25:00Z">
              <w:rPr>
                <w:rStyle w:val="Hyperlink"/>
                <w:b/>
                <w:bCs/>
                <w:noProof/>
              </w:rPr>
            </w:rPrChange>
          </w:rPr>
          <w:t>Figure 3.7: Interfacing RP-S40-ST Thin Film Pressure Sensor</w:t>
        </w:r>
        <w:r w:rsidRPr="00410857">
          <w:rPr>
            <w:rStyle w:val="Hyperlink"/>
            <w:noProof/>
          </w:rPr>
          <w:t xml:space="preserve"> </w:t>
        </w:r>
        <w:r w:rsidRPr="00410857">
          <w:rPr>
            <w:rStyle w:val="Hyperlink"/>
            <w:noProof/>
            <w:rPrChange w:id="665" w:author="magdaline ndere" w:date="2022-11-17T15:25:00Z">
              <w:rPr>
                <w:rStyle w:val="Hyperlink"/>
                <w:b/>
                <w:bCs/>
                <w:noProof/>
              </w:rPr>
            </w:rPrChange>
          </w:rPr>
          <w:t>with Arduino</w:t>
        </w:r>
        <w:r w:rsidRPr="00410857">
          <w:rPr>
            <w:noProof/>
            <w:webHidden/>
          </w:rPr>
          <w:tab/>
        </w:r>
        <w:r w:rsidRPr="00410857">
          <w:rPr>
            <w:noProof/>
            <w:webHidden/>
          </w:rPr>
          <w:fldChar w:fldCharType="begin"/>
        </w:r>
        <w:r w:rsidRPr="00410857">
          <w:rPr>
            <w:noProof/>
            <w:webHidden/>
          </w:rPr>
          <w:instrText xml:space="preserve"> PAGEREF _Toc119591150 \h </w:instrText>
        </w:r>
        <w:r w:rsidRPr="00410857">
          <w:rPr>
            <w:noProof/>
            <w:webHidden/>
          </w:rPr>
        </w:r>
      </w:ins>
      <w:r w:rsidRPr="00410857">
        <w:rPr>
          <w:noProof/>
          <w:webHidden/>
        </w:rPr>
        <w:fldChar w:fldCharType="separate"/>
      </w:r>
      <w:ins w:id="666" w:author="magdaline ndere" w:date="2022-11-17T15:25:00Z">
        <w:r w:rsidRPr="00410857">
          <w:rPr>
            <w:noProof/>
            <w:webHidden/>
          </w:rPr>
          <w:t>48</w:t>
        </w:r>
        <w:r w:rsidRPr="00410857">
          <w:rPr>
            <w:noProof/>
            <w:webHidden/>
          </w:rPr>
          <w:fldChar w:fldCharType="end"/>
        </w:r>
        <w:r w:rsidRPr="00410857">
          <w:rPr>
            <w:rStyle w:val="Hyperlink"/>
            <w:noProof/>
          </w:rPr>
          <w:fldChar w:fldCharType="end"/>
        </w:r>
      </w:ins>
    </w:p>
    <w:p w14:paraId="383B9702" w14:textId="7FA239AF" w:rsidR="00410857" w:rsidRPr="00410857" w:rsidRDefault="00410857">
      <w:pPr>
        <w:pStyle w:val="TableofFigures"/>
        <w:tabs>
          <w:tab w:val="right" w:leader="dot" w:pos="9350"/>
        </w:tabs>
        <w:rPr>
          <w:ins w:id="667" w:author="magdaline ndere" w:date="2022-11-17T15:25:00Z"/>
          <w:rFonts w:asciiTheme="minorHAnsi" w:eastAsiaTheme="minorEastAsia" w:hAnsiTheme="minorHAnsi" w:cstheme="minorBidi"/>
          <w:noProof/>
          <w:sz w:val="22"/>
        </w:rPr>
      </w:pPr>
      <w:ins w:id="668"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"_Toc119591151"</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69" w:author="magdaline ndere" w:date="2022-11-17T15:25:00Z">
              <w:rPr>
                <w:rStyle w:val="Hyperlink"/>
                <w:b/>
                <w:bCs/>
                <w:noProof/>
              </w:rPr>
            </w:rPrChange>
          </w:rPr>
          <w:t>Figure 3.8: Interfacing the Buzzer with Arduino</w:t>
        </w:r>
        <w:r w:rsidRPr="00410857">
          <w:rPr>
            <w:noProof/>
            <w:webHidden/>
          </w:rPr>
          <w:tab/>
        </w:r>
        <w:r w:rsidRPr="00410857">
          <w:rPr>
            <w:noProof/>
            <w:webHidden/>
          </w:rPr>
          <w:fldChar w:fldCharType="begin"/>
        </w:r>
        <w:r w:rsidRPr="00410857">
          <w:rPr>
            <w:noProof/>
            <w:webHidden/>
          </w:rPr>
          <w:instrText xml:space="preserve"> PAGEREF _Toc119591151 \h </w:instrText>
        </w:r>
        <w:r w:rsidRPr="00410857">
          <w:rPr>
            <w:noProof/>
            <w:webHidden/>
          </w:rPr>
        </w:r>
      </w:ins>
      <w:r w:rsidRPr="00410857">
        <w:rPr>
          <w:noProof/>
          <w:webHidden/>
        </w:rPr>
        <w:fldChar w:fldCharType="separate"/>
      </w:r>
      <w:ins w:id="670" w:author="magdaline ndere" w:date="2022-11-17T15:25:00Z">
        <w:r w:rsidRPr="00410857">
          <w:rPr>
            <w:noProof/>
            <w:webHidden/>
          </w:rPr>
          <w:t>49</w:t>
        </w:r>
        <w:r w:rsidRPr="00410857">
          <w:rPr>
            <w:noProof/>
            <w:webHidden/>
          </w:rPr>
          <w:fldChar w:fldCharType="end"/>
        </w:r>
        <w:r w:rsidRPr="00410857">
          <w:rPr>
            <w:rStyle w:val="Hyperlink"/>
            <w:noProof/>
          </w:rPr>
          <w:fldChar w:fldCharType="end"/>
        </w:r>
      </w:ins>
    </w:p>
    <w:p w14:paraId="611D017D" w14:textId="3C318DD7" w:rsidR="00410857" w:rsidRPr="00410857" w:rsidRDefault="00410857">
      <w:pPr>
        <w:pStyle w:val="TableofFigures"/>
        <w:tabs>
          <w:tab w:val="right" w:leader="dot" w:pos="9350"/>
        </w:tabs>
        <w:rPr>
          <w:ins w:id="671" w:author="magdaline ndere" w:date="2022-11-17T15:25:00Z"/>
          <w:rFonts w:asciiTheme="minorHAnsi" w:eastAsiaTheme="minorEastAsia" w:hAnsiTheme="minorHAnsi" w:cstheme="minorBidi"/>
          <w:noProof/>
          <w:sz w:val="22"/>
        </w:rPr>
      </w:pPr>
      <w:ins w:id="672"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"_Toc119591152"</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73" w:author="magdaline ndere" w:date="2022-11-17T15:25:00Z">
              <w:rPr>
                <w:rStyle w:val="Hyperlink"/>
                <w:b/>
                <w:bCs/>
                <w:noProof/>
              </w:rPr>
            </w:rPrChange>
          </w:rPr>
          <w:t>Figure 3.9: Interfacing MPU6050 Accelerometer + Gryo Sensor</w:t>
        </w:r>
        <w:r w:rsidRPr="00410857">
          <w:rPr>
            <w:rStyle w:val="Hyperlink"/>
            <w:noProof/>
          </w:rPr>
          <w:t xml:space="preserve"> </w:t>
        </w:r>
        <w:r w:rsidRPr="00410857">
          <w:rPr>
            <w:rStyle w:val="Hyperlink"/>
            <w:noProof/>
            <w:rPrChange w:id="674" w:author="magdaline ndere" w:date="2022-11-17T15:25:00Z">
              <w:rPr>
                <w:rStyle w:val="Hyperlink"/>
                <w:b/>
                <w:bCs/>
                <w:noProof/>
              </w:rPr>
            </w:rPrChange>
          </w:rPr>
          <w:t>with Arduino</w:t>
        </w:r>
        <w:r w:rsidRPr="00410857">
          <w:rPr>
            <w:noProof/>
            <w:webHidden/>
          </w:rPr>
          <w:tab/>
        </w:r>
        <w:r w:rsidRPr="00410857">
          <w:rPr>
            <w:noProof/>
            <w:webHidden/>
          </w:rPr>
          <w:fldChar w:fldCharType="begin"/>
        </w:r>
        <w:r w:rsidRPr="00410857">
          <w:rPr>
            <w:noProof/>
            <w:webHidden/>
          </w:rPr>
          <w:instrText xml:space="preserve"> PAGEREF _Toc119591152 \h </w:instrText>
        </w:r>
        <w:r w:rsidRPr="00410857">
          <w:rPr>
            <w:noProof/>
            <w:webHidden/>
          </w:rPr>
        </w:r>
      </w:ins>
      <w:r w:rsidRPr="00410857">
        <w:rPr>
          <w:noProof/>
          <w:webHidden/>
        </w:rPr>
        <w:fldChar w:fldCharType="separate"/>
      </w:r>
      <w:ins w:id="675" w:author="magdaline ndere" w:date="2022-11-17T15:25:00Z">
        <w:r w:rsidRPr="00410857">
          <w:rPr>
            <w:noProof/>
            <w:webHidden/>
          </w:rPr>
          <w:t>50</w:t>
        </w:r>
        <w:r w:rsidRPr="00410857">
          <w:rPr>
            <w:noProof/>
            <w:webHidden/>
          </w:rPr>
          <w:fldChar w:fldCharType="end"/>
        </w:r>
        <w:r w:rsidRPr="00410857">
          <w:rPr>
            <w:rStyle w:val="Hyperlink"/>
            <w:noProof/>
          </w:rPr>
          <w:fldChar w:fldCharType="end"/>
        </w:r>
      </w:ins>
    </w:p>
    <w:p w14:paraId="30CF097A" w14:textId="327B4DC8" w:rsidR="00410857" w:rsidRPr="00410857" w:rsidRDefault="00410857">
      <w:pPr>
        <w:pStyle w:val="TableofFigures"/>
        <w:tabs>
          <w:tab w:val="right" w:leader="dot" w:pos="9350"/>
        </w:tabs>
        <w:rPr>
          <w:ins w:id="676" w:author="magdaline ndere" w:date="2022-11-17T15:25:00Z"/>
          <w:rFonts w:asciiTheme="minorHAnsi" w:eastAsiaTheme="minorEastAsia" w:hAnsiTheme="minorHAnsi" w:cstheme="minorBidi"/>
          <w:noProof/>
          <w:sz w:val="22"/>
        </w:rPr>
      </w:pPr>
      <w:ins w:id="677"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"_Toc119591153"</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78" w:author="magdaline ndere" w:date="2022-11-17T15:25:00Z">
              <w:rPr>
                <w:rStyle w:val="Hyperlink"/>
                <w:b/>
                <w:bCs/>
                <w:noProof/>
              </w:rPr>
            </w:rPrChange>
          </w:rPr>
          <w:t>Figure 3.10: Interfacing MAX30100 Heart Beat Sensor</w:t>
        </w:r>
        <w:r w:rsidRPr="00410857">
          <w:rPr>
            <w:rStyle w:val="Hyperlink"/>
            <w:noProof/>
          </w:rPr>
          <w:t xml:space="preserve"> </w:t>
        </w:r>
        <w:r w:rsidRPr="00410857">
          <w:rPr>
            <w:rStyle w:val="Hyperlink"/>
            <w:noProof/>
            <w:rPrChange w:id="679" w:author="magdaline ndere" w:date="2022-11-17T15:25:00Z">
              <w:rPr>
                <w:rStyle w:val="Hyperlink"/>
                <w:b/>
                <w:bCs/>
                <w:noProof/>
              </w:rPr>
            </w:rPrChange>
          </w:rPr>
          <w:t>with Arduino</w:t>
        </w:r>
        <w:r w:rsidRPr="00410857">
          <w:rPr>
            <w:noProof/>
            <w:webHidden/>
          </w:rPr>
          <w:tab/>
        </w:r>
        <w:r w:rsidRPr="00410857">
          <w:rPr>
            <w:noProof/>
            <w:webHidden/>
          </w:rPr>
          <w:fldChar w:fldCharType="begin"/>
        </w:r>
        <w:r w:rsidRPr="00410857">
          <w:rPr>
            <w:noProof/>
            <w:webHidden/>
          </w:rPr>
          <w:instrText xml:space="preserve"> PAGEREF _Toc119591153 \h </w:instrText>
        </w:r>
        <w:r w:rsidRPr="00410857">
          <w:rPr>
            <w:noProof/>
            <w:webHidden/>
          </w:rPr>
        </w:r>
      </w:ins>
      <w:r w:rsidRPr="00410857">
        <w:rPr>
          <w:noProof/>
          <w:webHidden/>
        </w:rPr>
        <w:fldChar w:fldCharType="separate"/>
      </w:r>
      <w:ins w:id="680" w:author="magdaline ndere" w:date="2022-11-17T15:25:00Z">
        <w:r w:rsidRPr="00410857">
          <w:rPr>
            <w:noProof/>
            <w:webHidden/>
          </w:rPr>
          <w:t>51</w:t>
        </w:r>
        <w:r w:rsidRPr="00410857">
          <w:rPr>
            <w:noProof/>
            <w:webHidden/>
          </w:rPr>
          <w:fldChar w:fldCharType="end"/>
        </w:r>
        <w:r w:rsidRPr="00410857">
          <w:rPr>
            <w:rStyle w:val="Hyperlink"/>
            <w:noProof/>
          </w:rPr>
          <w:fldChar w:fldCharType="end"/>
        </w:r>
      </w:ins>
    </w:p>
    <w:p w14:paraId="11AB6AD5" w14:textId="15E1C410" w:rsidR="00410857" w:rsidRPr="00410857" w:rsidRDefault="00410857">
      <w:pPr>
        <w:pStyle w:val="TableofFigures"/>
        <w:tabs>
          <w:tab w:val="right" w:leader="dot" w:pos="9350"/>
        </w:tabs>
        <w:rPr>
          <w:ins w:id="681" w:author="magdaline ndere" w:date="2022-11-17T15:25:00Z"/>
          <w:rFonts w:asciiTheme="minorHAnsi" w:eastAsiaTheme="minorEastAsia" w:hAnsiTheme="minorHAnsi" w:cstheme="minorBidi"/>
          <w:noProof/>
          <w:sz w:val="22"/>
        </w:rPr>
      </w:pPr>
      <w:ins w:id="682"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"_Toc119591154"</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83" w:author="magdaline ndere" w:date="2022-11-17T15:25:00Z">
              <w:rPr>
                <w:rStyle w:val="Hyperlink"/>
                <w:b/>
                <w:bCs/>
                <w:noProof/>
              </w:rPr>
            </w:rPrChange>
          </w:rPr>
          <w:t>Figure 3.11: Interfacing NEO-6M GPS Module with Arduino</w:t>
        </w:r>
        <w:r w:rsidRPr="00410857">
          <w:rPr>
            <w:noProof/>
            <w:webHidden/>
          </w:rPr>
          <w:tab/>
        </w:r>
        <w:r w:rsidRPr="00410857">
          <w:rPr>
            <w:noProof/>
            <w:webHidden/>
          </w:rPr>
          <w:fldChar w:fldCharType="begin"/>
        </w:r>
        <w:r w:rsidRPr="00410857">
          <w:rPr>
            <w:noProof/>
            <w:webHidden/>
          </w:rPr>
          <w:instrText xml:space="preserve"> PAGEREF _Toc119591154 \h </w:instrText>
        </w:r>
        <w:r w:rsidRPr="00410857">
          <w:rPr>
            <w:noProof/>
            <w:webHidden/>
          </w:rPr>
        </w:r>
      </w:ins>
      <w:r w:rsidRPr="00410857">
        <w:rPr>
          <w:noProof/>
          <w:webHidden/>
        </w:rPr>
        <w:fldChar w:fldCharType="separate"/>
      </w:r>
      <w:ins w:id="684" w:author="magdaline ndere" w:date="2022-11-17T15:25:00Z">
        <w:r w:rsidRPr="00410857">
          <w:rPr>
            <w:noProof/>
            <w:webHidden/>
          </w:rPr>
          <w:t>52</w:t>
        </w:r>
        <w:r w:rsidRPr="00410857">
          <w:rPr>
            <w:noProof/>
            <w:webHidden/>
          </w:rPr>
          <w:fldChar w:fldCharType="end"/>
        </w:r>
        <w:r w:rsidRPr="00410857">
          <w:rPr>
            <w:rStyle w:val="Hyperlink"/>
            <w:noProof/>
          </w:rPr>
          <w:fldChar w:fldCharType="end"/>
        </w:r>
      </w:ins>
    </w:p>
    <w:p w14:paraId="782E3B3A" w14:textId="4D4E445A" w:rsidR="00410857" w:rsidRPr="00410857" w:rsidRDefault="00410857">
      <w:pPr>
        <w:pStyle w:val="TableofFigures"/>
        <w:tabs>
          <w:tab w:val="right" w:leader="dot" w:pos="9350"/>
        </w:tabs>
        <w:rPr>
          <w:ins w:id="685" w:author="magdaline ndere" w:date="2022-11-17T15:25:00Z"/>
          <w:rFonts w:asciiTheme="minorHAnsi" w:eastAsiaTheme="minorEastAsia" w:hAnsiTheme="minorHAnsi" w:cstheme="minorBidi"/>
          <w:noProof/>
          <w:sz w:val="22"/>
        </w:rPr>
      </w:pPr>
      <w:ins w:id="686"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"_Toc119591155"</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87" w:author="magdaline ndere" w:date="2022-11-17T15:25:00Z">
              <w:rPr>
                <w:rStyle w:val="Hyperlink"/>
                <w:b/>
                <w:bCs/>
                <w:noProof/>
              </w:rPr>
            </w:rPrChange>
          </w:rPr>
          <w:t>Figure 3.12: Interfacing SIM800L GSM Module with Arduino</w:t>
        </w:r>
        <w:r w:rsidRPr="00410857">
          <w:rPr>
            <w:noProof/>
            <w:webHidden/>
          </w:rPr>
          <w:tab/>
        </w:r>
        <w:r w:rsidRPr="00410857">
          <w:rPr>
            <w:noProof/>
            <w:webHidden/>
          </w:rPr>
          <w:fldChar w:fldCharType="begin"/>
        </w:r>
        <w:r w:rsidRPr="00410857">
          <w:rPr>
            <w:noProof/>
            <w:webHidden/>
          </w:rPr>
          <w:instrText xml:space="preserve"> PAGEREF _Toc119591155 \h </w:instrText>
        </w:r>
        <w:r w:rsidRPr="00410857">
          <w:rPr>
            <w:noProof/>
            <w:webHidden/>
          </w:rPr>
        </w:r>
      </w:ins>
      <w:r w:rsidRPr="00410857">
        <w:rPr>
          <w:noProof/>
          <w:webHidden/>
        </w:rPr>
        <w:fldChar w:fldCharType="separate"/>
      </w:r>
      <w:ins w:id="688" w:author="magdaline ndere" w:date="2022-11-17T15:25:00Z">
        <w:r w:rsidRPr="00410857">
          <w:rPr>
            <w:noProof/>
            <w:webHidden/>
          </w:rPr>
          <w:t>53</w:t>
        </w:r>
        <w:r w:rsidRPr="00410857">
          <w:rPr>
            <w:noProof/>
            <w:webHidden/>
          </w:rPr>
          <w:fldChar w:fldCharType="end"/>
        </w:r>
        <w:r w:rsidRPr="00410857">
          <w:rPr>
            <w:rStyle w:val="Hyperlink"/>
            <w:noProof/>
          </w:rPr>
          <w:fldChar w:fldCharType="end"/>
        </w:r>
      </w:ins>
    </w:p>
    <w:p w14:paraId="20A315B6" w14:textId="44A7DA47" w:rsidR="00410857" w:rsidRPr="00410857" w:rsidRDefault="00410857">
      <w:pPr>
        <w:pStyle w:val="TableofFigures"/>
        <w:tabs>
          <w:tab w:val="right" w:leader="dot" w:pos="9350"/>
        </w:tabs>
        <w:rPr>
          <w:ins w:id="689" w:author="magdaline ndere" w:date="2022-11-17T15:25:00Z"/>
          <w:rFonts w:asciiTheme="minorHAnsi" w:eastAsiaTheme="minorEastAsia" w:hAnsiTheme="minorHAnsi" w:cstheme="minorBidi"/>
          <w:noProof/>
          <w:sz w:val="22"/>
        </w:rPr>
      </w:pPr>
      <w:ins w:id="690"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"_Toc119591156"</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91" w:author="magdaline ndere" w:date="2022-11-17T15:25:00Z">
              <w:rPr>
                <w:rStyle w:val="Hyperlink"/>
                <w:b/>
                <w:bCs/>
                <w:noProof/>
              </w:rPr>
            </w:rPrChange>
          </w:rPr>
          <w:t>Figure 3.13: Overall circuit diagram</w:t>
        </w:r>
        <w:r w:rsidRPr="00410857">
          <w:rPr>
            <w:noProof/>
            <w:webHidden/>
          </w:rPr>
          <w:tab/>
        </w:r>
        <w:r w:rsidRPr="00410857">
          <w:rPr>
            <w:noProof/>
            <w:webHidden/>
          </w:rPr>
          <w:fldChar w:fldCharType="begin"/>
        </w:r>
        <w:r w:rsidRPr="00410857">
          <w:rPr>
            <w:noProof/>
            <w:webHidden/>
          </w:rPr>
          <w:instrText xml:space="preserve"> PAGEREF _Toc119591156 \h </w:instrText>
        </w:r>
        <w:r w:rsidRPr="00410857">
          <w:rPr>
            <w:noProof/>
            <w:webHidden/>
          </w:rPr>
        </w:r>
      </w:ins>
      <w:r w:rsidRPr="00410857">
        <w:rPr>
          <w:noProof/>
          <w:webHidden/>
        </w:rPr>
        <w:fldChar w:fldCharType="separate"/>
      </w:r>
      <w:ins w:id="692" w:author="magdaline ndere" w:date="2022-11-17T15:25:00Z">
        <w:r w:rsidRPr="00410857">
          <w:rPr>
            <w:noProof/>
            <w:webHidden/>
          </w:rPr>
          <w:t>54</w:t>
        </w:r>
        <w:r w:rsidRPr="00410857">
          <w:rPr>
            <w:noProof/>
            <w:webHidden/>
          </w:rPr>
          <w:fldChar w:fldCharType="end"/>
        </w:r>
        <w:r w:rsidRPr="00410857">
          <w:rPr>
            <w:rStyle w:val="Hyperlink"/>
            <w:noProof/>
          </w:rPr>
          <w:fldChar w:fldCharType="end"/>
        </w:r>
      </w:ins>
    </w:p>
    <w:p w14:paraId="2B84A17D" w14:textId="7825CE2B" w:rsidR="00410857" w:rsidRPr="00410857" w:rsidRDefault="00410857">
      <w:pPr>
        <w:pStyle w:val="TableofFigures"/>
        <w:tabs>
          <w:tab w:val="right" w:leader="dot" w:pos="9350"/>
        </w:tabs>
        <w:rPr>
          <w:ins w:id="693" w:author="magdaline ndere" w:date="2022-11-17T15:25:00Z"/>
          <w:rFonts w:asciiTheme="minorHAnsi" w:eastAsiaTheme="minorEastAsia" w:hAnsiTheme="minorHAnsi" w:cstheme="minorBidi"/>
          <w:noProof/>
          <w:sz w:val="22"/>
        </w:rPr>
      </w:pPr>
      <w:ins w:id="694"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"_Toc119591157"</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95" w:author="magdaline ndere" w:date="2022-11-17T15:25:00Z">
              <w:rPr>
                <w:rStyle w:val="Hyperlink"/>
                <w:b/>
                <w:bCs/>
                <w:noProof/>
              </w:rPr>
            </w:rPrChange>
          </w:rPr>
          <w:t>Figure 4.1: An external wearable device</w:t>
        </w:r>
        <w:r w:rsidRPr="00410857">
          <w:rPr>
            <w:noProof/>
            <w:webHidden/>
          </w:rPr>
          <w:tab/>
        </w:r>
        <w:r w:rsidRPr="00410857">
          <w:rPr>
            <w:noProof/>
            <w:webHidden/>
          </w:rPr>
          <w:fldChar w:fldCharType="begin"/>
        </w:r>
        <w:r w:rsidRPr="00410857">
          <w:rPr>
            <w:noProof/>
            <w:webHidden/>
          </w:rPr>
          <w:instrText xml:space="preserve"> PAGEREF _Toc119591157 \h </w:instrText>
        </w:r>
        <w:r w:rsidRPr="00410857">
          <w:rPr>
            <w:noProof/>
            <w:webHidden/>
          </w:rPr>
        </w:r>
      </w:ins>
      <w:r w:rsidRPr="00410857">
        <w:rPr>
          <w:noProof/>
          <w:webHidden/>
        </w:rPr>
        <w:fldChar w:fldCharType="separate"/>
      </w:r>
      <w:ins w:id="696" w:author="magdaline ndere" w:date="2022-11-17T15:25:00Z">
        <w:r w:rsidRPr="00410857">
          <w:rPr>
            <w:noProof/>
            <w:webHidden/>
          </w:rPr>
          <w:t>55</w:t>
        </w:r>
        <w:r w:rsidRPr="00410857">
          <w:rPr>
            <w:noProof/>
            <w:webHidden/>
          </w:rPr>
          <w:fldChar w:fldCharType="end"/>
        </w:r>
        <w:r w:rsidRPr="00410857">
          <w:rPr>
            <w:rStyle w:val="Hyperlink"/>
            <w:noProof/>
          </w:rPr>
          <w:fldChar w:fldCharType="end"/>
        </w:r>
      </w:ins>
    </w:p>
    <w:p w14:paraId="1A33FEFF" w14:textId="108C1ABB" w:rsidR="00410857" w:rsidRPr="00410857" w:rsidRDefault="00410857">
      <w:pPr>
        <w:pStyle w:val="TableofFigures"/>
        <w:tabs>
          <w:tab w:val="right" w:leader="dot" w:pos="9350"/>
        </w:tabs>
        <w:rPr>
          <w:ins w:id="697" w:author="magdaline ndere" w:date="2022-11-17T15:25:00Z"/>
          <w:rFonts w:asciiTheme="minorHAnsi" w:eastAsiaTheme="minorEastAsia" w:hAnsiTheme="minorHAnsi" w:cstheme="minorBidi"/>
          <w:noProof/>
          <w:sz w:val="22"/>
        </w:rPr>
      </w:pPr>
      <w:ins w:id="698" w:author="magdaline ndere" w:date="2022-11-17T15:25:00Z">
        <w:r w:rsidRPr="00410857">
          <w:rPr>
            <w:rStyle w:val="Hyperlink"/>
            <w:noProof/>
          </w:rPr>
          <w:fldChar w:fldCharType="begin"/>
        </w:r>
        <w:r w:rsidRPr="00410857">
          <w:rPr>
            <w:rStyle w:val="Hyperlink"/>
            <w:noProof/>
          </w:rPr>
          <w:instrText xml:space="preserve"> </w:instrText>
        </w:r>
        <w:r w:rsidRPr="00410857">
          <w:rPr>
            <w:noProof/>
          </w:rPr>
          <w:instrText>HYPERLINK \l "_Toc119591158"</w:instrText>
        </w:r>
        <w:r w:rsidRPr="00410857">
          <w:rPr>
            <w:rStyle w:val="Hyperlink"/>
            <w:noProof/>
          </w:rPr>
          <w:instrText xml:space="preserve"> </w:instrText>
        </w:r>
        <w:r w:rsidRPr="00410857">
          <w:rPr>
            <w:rStyle w:val="Hyperlink"/>
            <w:noProof/>
          </w:rPr>
        </w:r>
        <w:r w:rsidRPr="00410857">
          <w:rPr>
            <w:rStyle w:val="Hyperlink"/>
            <w:noProof/>
          </w:rPr>
          <w:fldChar w:fldCharType="separate"/>
        </w:r>
        <w:r w:rsidRPr="00410857">
          <w:rPr>
            <w:rStyle w:val="Hyperlink"/>
            <w:noProof/>
            <w:rPrChange w:id="699" w:author="magdaline ndere" w:date="2022-11-17T15:25:00Z">
              <w:rPr>
                <w:rStyle w:val="Hyperlink"/>
                <w:b/>
                <w:bCs/>
                <w:noProof/>
              </w:rPr>
            </w:rPrChange>
          </w:rPr>
          <w:t>Figure 4.2: A smart hardhat</w:t>
        </w:r>
        <w:r w:rsidRPr="00410857">
          <w:rPr>
            <w:noProof/>
            <w:webHidden/>
          </w:rPr>
          <w:tab/>
        </w:r>
        <w:r w:rsidRPr="00410857">
          <w:rPr>
            <w:noProof/>
            <w:webHidden/>
          </w:rPr>
          <w:fldChar w:fldCharType="begin"/>
        </w:r>
        <w:r w:rsidRPr="00410857">
          <w:rPr>
            <w:noProof/>
            <w:webHidden/>
          </w:rPr>
          <w:instrText xml:space="preserve"> PAGEREF _Toc119591158 \h </w:instrText>
        </w:r>
        <w:r w:rsidRPr="00410857">
          <w:rPr>
            <w:noProof/>
            <w:webHidden/>
          </w:rPr>
        </w:r>
      </w:ins>
      <w:r w:rsidRPr="00410857">
        <w:rPr>
          <w:noProof/>
          <w:webHidden/>
        </w:rPr>
        <w:fldChar w:fldCharType="separate"/>
      </w:r>
      <w:ins w:id="700" w:author="magdaline ndere" w:date="2022-11-17T15:25:00Z">
        <w:r w:rsidRPr="00410857">
          <w:rPr>
            <w:noProof/>
            <w:webHidden/>
          </w:rPr>
          <w:t>55</w:t>
        </w:r>
        <w:r w:rsidRPr="00410857">
          <w:rPr>
            <w:noProof/>
            <w:webHidden/>
          </w:rPr>
          <w:fldChar w:fldCharType="end"/>
        </w:r>
        <w:r w:rsidRPr="00410857">
          <w:rPr>
            <w:rStyle w:val="Hyperlink"/>
            <w:noProof/>
          </w:rPr>
          <w:fldChar w:fldCharType="end"/>
        </w:r>
      </w:ins>
    </w:p>
    <w:p w14:paraId="77A1E0F6" w14:textId="57CA3428" w:rsidR="00624E5F" w:rsidRPr="00410857" w:rsidDel="00410857" w:rsidRDefault="00624E5F">
      <w:pPr>
        <w:pStyle w:val="TableofFigures"/>
        <w:tabs>
          <w:tab w:val="right" w:leader="dot" w:pos="9350"/>
        </w:tabs>
        <w:rPr>
          <w:del w:id="701" w:author="magdaline ndere" w:date="2022-11-17T15:25:00Z"/>
          <w:rFonts w:asciiTheme="minorHAnsi" w:eastAsiaTheme="minorEastAsia" w:hAnsiTheme="minorHAnsi" w:cstheme="minorBidi"/>
          <w:noProof/>
          <w:sz w:val="22"/>
        </w:rPr>
      </w:pPr>
      <w:del w:id="702" w:author="magdaline ndere" w:date="2022-11-17T15:25:00Z">
        <w:r w:rsidRPr="00410857" w:rsidDel="00410857">
          <w:rPr>
            <w:noProof/>
            <w:rPrChange w:id="703" w:author="magdaline ndere" w:date="2022-11-17T15:25:00Z">
              <w:rPr>
                <w:rStyle w:val="Hyperlink"/>
                <w:noProof/>
              </w:rPr>
            </w:rPrChange>
          </w:rPr>
          <w:delText>Figure 2.1: Infrared Transmission</w:delText>
        </w:r>
        <w:r w:rsidRPr="00410857" w:rsidDel="00410857">
          <w:rPr>
            <w:noProof/>
            <w:webHidden/>
          </w:rPr>
          <w:tab/>
          <w:delText>8</w:delText>
        </w:r>
      </w:del>
    </w:p>
    <w:p w14:paraId="18402E70" w14:textId="6C8A6F9F" w:rsidR="00624E5F" w:rsidRPr="00410857" w:rsidDel="00410857" w:rsidRDefault="00624E5F">
      <w:pPr>
        <w:pStyle w:val="TableofFigures"/>
        <w:tabs>
          <w:tab w:val="right" w:leader="dot" w:pos="9350"/>
        </w:tabs>
        <w:rPr>
          <w:del w:id="704" w:author="magdaline ndere" w:date="2022-11-17T15:25:00Z"/>
          <w:rFonts w:asciiTheme="minorHAnsi" w:eastAsiaTheme="minorEastAsia" w:hAnsiTheme="minorHAnsi" w:cstheme="minorBidi"/>
          <w:noProof/>
          <w:sz w:val="22"/>
        </w:rPr>
      </w:pPr>
      <w:del w:id="705" w:author="magdaline ndere" w:date="2022-11-17T15:25:00Z">
        <w:r w:rsidRPr="00410857" w:rsidDel="00410857">
          <w:rPr>
            <w:noProof/>
            <w:rPrChange w:id="706" w:author="magdaline ndere" w:date="2022-11-17T15:25:00Z">
              <w:rPr>
                <w:rStyle w:val="Hyperlink"/>
                <w:noProof/>
              </w:rPr>
            </w:rPrChange>
          </w:rPr>
          <w:delText>Figure 2.2: MAX30100 heartbeat sensor</w:delText>
        </w:r>
        <w:r w:rsidRPr="00410857" w:rsidDel="00410857">
          <w:rPr>
            <w:noProof/>
            <w:webHidden/>
          </w:rPr>
          <w:tab/>
          <w:delText>27</w:delText>
        </w:r>
      </w:del>
    </w:p>
    <w:p w14:paraId="714235E8" w14:textId="12468278" w:rsidR="00624E5F" w:rsidRPr="00410857" w:rsidDel="00410857" w:rsidRDefault="00624E5F">
      <w:pPr>
        <w:pStyle w:val="TableofFigures"/>
        <w:tabs>
          <w:tab w:val="right" w:leader="dot" w:pos="9350"/>
        </w:tabs>
        <w:rPr>
          <w:del w:id="707" w:author="magdaline ndere" w:date="2022-11-17T15:25:00Z"/>
          <w:rFonts w:asciiTheme="minorHAnsi" w:eastAsiaTheme="minorEastAsia" w:hAnsiTheme="minorHAnsi" w:cstheme="minorBidi"/>
          <w:noProof/>
          <w:sz w:val="22"/>
        </w:rPr>
      </w:pPr>
      <w:del w:id="708" w:author="magdaline ndere" w:date="2022-11-17T15:25:00Z">
        <w:r w:rsidRPr="00410857" w:rsidDel="00410857">
          <w:rPr>
            <w:noProof/>
            <w:rPrChange w:id="709" w:author="magdaline ndere" w:date="2022-11-17T15:25:00Z">
              <w:rPr>
                <w:rStyle w:val="Hyperlink"/>
                <w:noProof/>
              </w:rPr>
            </w:rPrChange>
          </w:rPr>
          <w:delText>Figure 2.3: TMP36 Temperature Sensor</w:delText>
        </w:r>
        <w:r w:rsidRPr="00410857" w:rsidDel="00410857">
          <w:rPr>
            <w:noProof/>
            <w:webHidden/>
          </w:rPr>
          <w:tab/>
          <w:delText>29</w:delText>
        </w:r>
      </w:del>
    </w:p>
    <w:p w14:paraId="141B0077" w14:textId="3ACF530F" w:rsidR="00624E5F" w:rsidRPr="00410857" w:rsidDel="00410857" w:rsidRDefault="00624E5F">
      <w:pPr>
        <w:pStyle w:val="TableofFigures"/>
        <w:tabs>
          <w:tab w:val="right" w:leader="dot" w:pos="9350"/>
        </w:tabs>
        <w:rPr>
          <w:del w:id="710" w:author="magdaline ndere" w:date="2022-11-17T15:25:00Z"/>
          <w:rFonts w:asciiTheme="minorHAnsi" w:eastAsiaTheme="minorEastAsia" w:hAnsiTheme="minorHAnsi" w:cstheme="minorBidi"/>
          <w:noProof/>
          <w:sz w:val="22"/>
        </w:rPr>
      </w:pPr>
      <w:del w:id="711" w:author="magdaline ndere" w:date="2022-11-17T15:25:00Z">
        <w:r w:rsidRPr="00410857" w:rsidDel="00410857">
          <w:rPr>
            <w:noProof/>
            <w:rPrChange w:id="712" w:author="magdaline ndere" w:date="2022-11-17T15:25:00Z">
              <w:rPr>
                <w:rStyle w:val="Hyperlink"/>
                <w:noProof/>
              </w:rPr>
            </w:rPrChange>
          </w:rPr>
          <w:delText>Figure 2.4:MPU6050 Accelerometer + Gyro</w:delText>
        </w:r>
        <w:r w:rsidRPr="00410857" w:rsidDel="00410857">
          <w:rPr>
            <w:noProof/>
            <w:webHidden/>
          </w:rPr>
          <w:tab/>
          <w:delText>31</w:delText>
        </w:r>
      </w:del>
    </w:p>
    <w:p w14:paraId="6AEDA062" w14:textId="4E744825" w:rsidR="00624E5F" w:rsidRPr="00410857" w:rsidDel="00410857" w:rsidRDefault="00624E5F">
      <w:pPr>
        <w:pStyle w:val="TableofFigures"/>
        <w:tabs>
          <w:tab w:val="right" w:leader="dot" w:pos="9350"/>
        </w:tabs>
        <w:rPr>
          <w:del w:id="713" w:author="magdaline ndere" w:date="2022-11-17T15:25:00Z"/>
          <w:rFonts w:asciiTheme="minorHAnsi" w:eastAsiaTheme="minorEastAsia" w:hAnsiTheme="minorHAnsi" w:cstheme="minorBidi"/>
          <w:noProof/>
          <w:sz w:val="22"/>
        </w:rPr>
      </w:pPr>
      <w:del w:id="714" w:author="magdaline ndere" w:date="2022-11-17T15:25:00Z">
        <w:r w:rsidRPr="00410857" w:rsidDel="00410857">
          <w:rPr>
            <w:noProof/>
            <w:rPrChange w:id="715" w:author="magdaline ndere" w:date="2022-11-17T15:25:00Z">
              <w:rPr>
                <w:rStyle w:val="Hyperlink"/>
                <w:noProof/>
              </w:rPr>
            </w:rPrChange>
          </w:rPr>
          <w:delText>Figure 2.5: NEO-6MV2 GPS Module</w:delText>
        </w:r>
        <w:r w:rsidRPr="00410857" w:rsidDel="00410857">
          <w:rPr>
            <w:noProof/>
            <w:webHidden/>
          </w:rPr>
          <w:tab/>
          <w:delText>34</w:delText>
        </w:r>
      </w:del>
    </w:p>
    <w:p w14:paraId="392EB08F" w14:textId="56242A18" w:rsidR="00624E5F" w:rsidRPr="00410857" w:rsidDel="00410857" w:rsidRDefault="00624E5F">
      <w:pPr>
        <w:pStyle w:val="TableofFigures"/>
        <w:tabs>
          <w:tab w:val="right" w:leader="dot" w:pos="9350"/>
        </w:tabs>
        <w:rPr>
          <w:del w:id="716" w:author="magdaline ndere" w:date="2022-11-17T15:25:00Z"/>
          <w:rFonts w:asciiTheme="minorHAnsi" w:eastAsiaTheme="minorEastAsia" w:hAnsiTheme="minorHAnsi" w:cstheme="minorBidi"/>
          <w:noProof/>
          <w:sz w:val="22"/>
        </w:rPr>
      </w:pPr>
      <w:del w:id="717" w:author="magdaline ndere" w:date="2022-11-17T15:25:00Z">
        <w:r w:rsidRPr="00410857" w:rsidDel="00410857">
          <w:rPr>
            <w:noProof/>
            <w:rPrChange w:id="718" w:author="magdaline ndere" w:date="2022-11-17T15:25:00Z">
              <w:rPr>
                <w:rStyle w:val="Hyperlink"/>
                <w:noProof/>
              </w:rPr>
            </w:rPrChange>
          </w:rPr>
          <w:delText>Figure 2.6: SIM800L GSM module</w:delText>
        </w:r>
        <w:r w:rsidRPr="00410857" w:rsidDel="00410857">
          <w:rPr>
            <w:noProof/>
            <w:webHidden/>
          </w:rPr>
          <w:tab/>
          <w:delText>35</w:delText>
        </w:r>
      </w:del>
    </w:p>
    <w:p w14:paraId="4F383996" w14:textId="33AF836F" w:rsidR="00624E5F" w:rsidRPr="00410857" w:rsidDel="00410857" w:rsidRDefault="00624E5F">
      <w:pPr>
        <w:pStyle w:val="TableofFigures"/>
        <w:tabs>
          <w:tab w:val="right" w:leader="dot" w:pos="9350"/>
        </w:tabs>
        <w:rPr>
          <w:del w:id="719" w:author="magdaline ndere" w:date="2022-11-17T15:25:00Z"/>
          <w:rFonts w:asciiTheme="minorHAnsi" w:eastAsiaTheme="minorEastAsia" w:hAnsiTheme="minorHAnsi" w:cstheme="minorBidi"/>
          <w:noProof/>
          <w:sz w:val="22"/>
        </w:rPr>
      </w:pPr>
      <w:del w:id="720" w:author="magdaline ndere" w:date="2022-11-17T15:25:00Z">
        <w:r w:rsidRPr="00410857" w:rsidDel="00410857">
          <w:rPr>
            <w:noProof/>
            <w:rPrChange w:id="721" w:author="magdaline ndere" w:date="2022-11-17T15:25:00Z">
              <w:rPr>
                <w:rStyle w:val="Hyperlink"/>
                <w:noProof/>
              </w:rPr>
            </w:rPrChange>
          </w:rPr>
          <w:delText>Figure 2.7: RP-S40-ST Thin Film Pressure Sensor</w:delText>
        </w:r>
        <w:r w:rsidRPr="00410857" w:rsidDel="00410857">
          <w:rPr>
            <w:noProof/>
            <w:webHidden/>
          </w:rPr>
          <w:tab/>
          <w:delText>38</w:delText>
        </w:r>
      </w:del>
    </w:p>
    <w:p w14:paraId="3B060EF4" w14:textId="43DB3FE6" w:rsidR="00624E5F" w:rsidRPr="00410857" w:rsidDel="00410857" w:rsidRDefault="00624E5F">
      <w:pPr>
        <w:pStyle w:val="TableofFigures"/>
        <w:tabs>
          <w:tab w:val="right" w:leader="dot" w:pos="9350"/>
        </w:tabs>
        <w:rPr>
          <w:del w:id="722" w:author="magdaline ndere" w:date="2022-11-17T15:25:00Z"/>
          <w:rFonts w:asciiTheme="minorHAnsi" w:eastAsiaTheme="minorEastAsia" w:hAnsiTheme="minorHAnsi" w:cstheme="minorBidi"/>
          <w:noProof/>
          <w:sz w:val="22"/>
        </w:rPr>
      </w:pPr>
      <w:del w:id="723" w:author="magdaline ndere" w:date="2022-11-17T15:25:00Z">
        <w:r w:rsidRPr="00410857" w:rsidDel="00410857">
          <w:rPr>
            <w:noProof/>
            <w:rPrChange w:id="724" w:author="magdaline ndere" w:date="2022-11-17T15:25:00Z">
              <w:rPr>
                <w:rStyle w:val="Hyperlink"/>
                <w:noProof/>
              </w:rPr>
            </w:rPrChange>
          </w:rPr>
          <w:delText>Figure 3.1: Block diagram of proposed system</w:delText>
        </w:r>
        <w:r w:rsidRPr="00410857" w:rsidDel="00410857">
          <w:rPr>
            <w:noProof/>
            <w:webHidden/>
          </w:rPr>
          <w:tab/>
          <w:delText>40</w:delText>
        </w:r>
      </w:del>
    </w:p>
    <w:p w14:paraId="727869D9" w14:textId="7E40E3E3" w:rsidR="00624E5F" w:rsidRPr="00410857" w:rsidDel="00410857" w:rsidRDefault="00624E5F">
      <w:pPr>
        <w:pStyle w:val="TableofFigures"/>
        <w:tabs>
          <w:tab w:val="right" w:leader="dot" w:pos="9350"/>
        </w:tabs>
        <w:rPr>
          <w:del w:id="725" w:author="magdaline ndere" w:date="2022-11-17T15:25:00Z"/>
          <w:rFonts w:asciiTheme="minorHAnsi" w:eastAsiaTheme="minorEastAsia" w:hAnsiTheme="minorHAnsi" w:cstheme="minorBidi"/>
          <w:noProof/>
          <w:sz w:val="22"/>
        </w:rPr>
      </w:pPr>
      <w:del w:id="726" w:author="magdaline ndere" w:date="2022-11-17T15:25:00Z">
        <w:r w:rsidRPr="00410857" w:rsidDel="00410857">
          <w:rPr>
            <w:noProof/>
            <w:rPrChange w:id="727" w:author="magdaline ndere" w:date="2022-11-17T15:25:00Z">
              <w:rPr>
                <w:rStyle w:val="Hyperlink"/>
                <w:noProof/>
              </w:rPr>
            </w:rPrChange>
          </w:rPr>
          <w:delText>Figure 3.2: Block diagram of the fall detection system</w:delText>
        </w:r>
        <w:r w:rsidRPr="00410857" w:rsidDel="00410857">
          <w:rPr>
            <w:noProof/>
            <w:webHidden/>
          </w:rPr>
          <w:tab/>
          <w:delText>41</w:delText>
        </w:r>
      </w:del>
    </w:p>
    <w:p w14:paraId="1081A76A" w14:textId="5E693349" w:rsidR="00624E5F" w:rsidRPr="00410857" w:rsidDel="00410857" w:rsidRDefault="00624E5F">
      <w:pPr>
        <w:pStyle w:val="TableofFigures"/>
        <w:tabs>
          <w:tab w:val="right" w:leader="dot" w:pos="9350"/>
        </w:tabs>
        <w:rPr>
          <w:del w:id="728" w:author="magdaline ndere" w:date="2022-11-17T15:25:00Z"/>
          <w:rFonts w:asciiTheme="minorHAnsi" w:eastAsiaTheme="minorEastAsia" w:hAnsiTheme="minorHAnsi" w:cstheme="minorBidi"/>
          <w:noProof/>
          <w:sz w:val="22"/>
        </w:rPr>
      </w:pPr>
      <w:del w:id="729" w:author="magdaline ndere" w:date="2022-11-17T15:25:00Z">
        <w:r w:rsidRPr="00410857" w:rsidDel="00410857">
          <w:rPr>
            <w:noProof/>
            <w:rPrChange w:id="730" w:author="magdaline ndere" w:date="2022-11-17T15:25:00Z">
              <w:rPr>
                <w:rStyle w:val="Hyperlink"/>
                <w:noProof/>
              </w:rPr>
            </w:rPrChange>
          </w:rPr>
          <w:delText>Figure 3.3: Fall Detection Flow Chart</w:delText>
        </w:r>
        <w:r w:rsidRPr="00410857" w:rsidDel="00410857">
          <w:rPr>
            <w:noProof/>
            <w:webHidden/>
          </w:rPr>
          <w:tab/>
          <w:delText>44</w:delText>
        </w:r>
      </w:del>
    </w:p>
    <w:p w14:paraId="59005177" w14:textId="11168145" w:rsidR="00624E5F" w:rsidRPr="00410857" w:rsidDel="00410857" w:rsidRDefault="00624E5F">
      <w:pPr>
        <w:pStyle w:val="TableofFigures"/>
        <w:tabs>
          <w:tab w:val="right" w:leader="dot" w:pos="9350"/>
        </w:tabs>
        <w:rPr>
          <w:del w:id="731" w:author="magdaline ndere" w:date="2022-11-17T15:25:00Z"/>
          <w:rFonts w:asciiTheme="minorHAnsi" w:eastAsiaTheme="minorEastAsia" w:hAnsiTheme="minorHAnsi" w:cstheme="minorBidi"/>
          <w:noProof/>
          <w:sz w:val="22"/>
        </w:rPr>
      </w:pPr>
      <w:del w:id="732" w:author="magdaline ndere" w:date="2022-11-17T15:25:00Z">
        <w:r w:rsidRPr="00410857" w:rsidDel="00410857">
          <w:rPr>
            <w:noProof/>
            <w:rPrChange w:id="733" w:author="magdaline ndere" w:date="2022-11-17T15:25:00Z">
              <w:rPr>
                <w:rStyle w:val="Hyperlink"/>
                <w:noProof/>
              </w:rPr>
            </w:rPrChange>
          </w:rPr>
          <w:delText>Figure 3.4: After Fall Impact Flow Chart</w:delText>
        </w:r>
        <w:r w:rsidRPr="00410857" w:rsidDel="00410857">
          <w:rPr>
            <w:noProof/>
            <w:webHidden/>
          </w:rPr>
          <w:tab/>
          <w:delText>45</w:delText>
        </w:r>
      </w:del>
    </w:p>
    <w:p w14:paraId="7C4238C3" w14:textId="54A518EA" w:rsidR="00624E5F" w:rsidRPr="00410857" w:rsidDel="00410857" w:rsidRDefault="00624E5F">
      <w:pPr>
        <w:pStyle w:val="TableofFigures"/>
        <w:tabs>
          <w:tab w:val="right" w:leader="dot" w:pos="9350"/>
        </w:tabs>
        <w:rPr>
          <w:del w:id="734" w:author="magdaline ndere" w:date="2022-11-17T15:25:00Z"/>
          <w:rFonts w:asciiTheme="minorHAnsi" w:eastAsiaTheme="minorEastAsia" w:hAnsiTheme="minorHAnsi" w:cstheme="minorBidi"/>
          <w:noProof/>
          <w:sz w:val="22"/>
        </w:rPr>
      </w:pPr>
      <w:del w:id="735" w:author="magdaline ndere" w:date="2022-11-17T15:25:00Z">
        <w:r w:rsidRPr="00410857" w:rsidDel="00410857">
          <w:rPr>
            <w:noProof/>
            <w:rPrChange w:id="736" w:author="magdaline ndere" w:date="2022-11-17T15:25:00Z">
              <w:rPr>
                <w:rStyle w:val="Hyperlink"/>
                <w:noProof/>
              </w:rPr>
            </w:rPrChange>
          </w:rPr>
          <w:delText>Figure 3.5: Physiological Parameters Flowchart</w:delText>
        </w:r>
        <w:r w:rsidRPr="00410857" w:rsidDel="00410857">
          <w:rPr>
            <w:noProof/>
            <w:webHidden/>
          </w:rPr>
          <w:tab/>
          <w:delText>46</w:delText>
        </w:r>
      </w:del>
    </w:p>
    <w:p w14:paraId="13889EAF" w14:textId="43C34F71" w:rsidR="00624E5F" w:rsidRPr="00410857" w:rsidDel="00410857" w:rsidRDefault="00624E5F">
      <w:pPr>
        <w:pStyle w:val="TableofFigures"/>
        <w:tabs>
          <w:tab w:val="right" w:leader="dot" w:pos="9350"/>
        </w:tabs>
        <w:rPr>
          <w:del w:id="737" w:author="magdaline ndere" w:date="2022-11-17T15:25:00Z"/>
          <w:rFonts w:asciiTheme="minorHAnsi" w:eastAsiaTheme="minorEastAsia" w:hAnsiTheme="minorHAnsi" w:cstheme="minorBidi"/>
          <w:noProof/>
          <w:sz w:val="22"/>
        </w:rPr>
      </w:pPr>
      <w:del w:id="738" w:author="magdaline ndere" w:date="2022-11-17T15:25:00Z">
        <w:r w:rsidRPr="00410857" w:rsidDel="00410857">
          <w:rPr>
            <w:noProof/>
            <w:rPrChange w:id="739" w:author="magdaline ndere" w:date="2022-11-17T15:25:00Z">
              <w:rPr>
                <w:rStyle w:val="Hyperlink"/>
                <w:noProof/>
              </w:rPr>
            </w:rPrChange>
          </w:rPr>
          <w:delText>Figure 3.6: Interfacing TMP36 Temperature Sensor with Arduino</w:delText>
        </w:r>
        <w:r w:rsidRPr="00410857" w:rsidDel="00410857">
          <w:rPr>
            <w:noProof/>
            <w:webHidden/>
          </w:rPr>
          <w:tab/>
          <w:delText>47</w:delText>
        </w:r>
      </w:del>
    </w:p>
    <w:p w14:paraId="7B3C4D34" w14:textId="5C8B486A" w:rsidR="00624E5F" w:rsidRPr="00410857" w:rsidDel="00410857" w:rsidRDefault="00624E5F">
      <w:pPr>
        <w:pStyle w:val="TableofFigures"/>
        <w:tabs>
          <w:tab w:val="right" w:leader="dot" w:pos="9350"/>
        </w:tabs>
        <w:rPr>
          <w:del w:id="740" w:author="magdaline ndere" w:date="2022-11-17T15:25:00Z"/>
          <w:rFonts w:asciiTheme="minorHAnsi" w:eastAsiaTheme="minorEastAsia" w:hAnsiTheme="minorHAnsi" w:cstheme="minorBidi"/>
          <w:noProof/>
          <w:sz w:val="22"/>
        </w:rPr>
      </w:pPr>
      <w:del w:id="741" w:author="magdaline ndere" w:date="2022-11-17T15:25:00Z">
        <w:r w:rsidRPr="00410857" w:rsidDel="00410857">
          <w:rPr>
            <w:noProof/>
            <w:rPrChange w:id="742" w:author="magdaline ndere" w:date="2022-11-17T15:25:00Z">
              <w:rPr>
                <w:rStyle w:val="Hyperlink"/>
                <w:noProof/>
              </w:rPr>
            </w:rPrChange>
          </w:rPr>
          <w:delText>Figure 3.7: Interfacing RP-S40-ST Thin Film Pressure Sensor with Arduino</w:delText>
        </w:r>
        <w:r w:rsidRPr="00410857" w:rsidDel="00410857">
          <w:rPr>
            <w:noProof/>
            <w:webHidden/>
          </w:rPr>
          <w:tab/>
          <w:delText>48</w:delText>
        </w:r>
      </w:del>
    </w:p>
    <w:p w14:paraId="536AB57B" w14:textId="6B664034" w:rsidR="00624E5F" w:rsidRPr="00410857" w:rsidDel="00410857" w:rsidRDefault="00624E5F">
      <w:pPr>
        <w:pStyle w:val="TableofFigures"/>
        <w:tabs>
          <w:tab w:val="right" w:leader="dot" w:pos="9350"/>
        </w:tabs>
        <w:rPr>
          <w:del w:id="743" w:author="magdaline ndere" w:date="2022-11-17T15:25:00Z"/>
          <w:rFonts w:asciiTheme="minorHAnsi" w:eastAsiaTheme="minorEastAsia" w:hAnsiTheme="minorHAnsi" w:cstheme="minorBidi"/>
          <w:noProof/>
          <w:sz w:val="22"/>
        </w:rPr>
      </w:pPr>
      <w:del w:id="744" w:author="magdaline ndere" w:date="2022-11-17T15:25:00Z">
        <w:r w:rsidRPr="00410857" w:rsidDel="00410857">
          <w:rPr>
            <w:noProof/>
            <w:rPrChange w:id="745" w:author="magdaline ndere" w:date="2022-11-17T15:25:00Z">
              <w:rPr>
                <w:rStyle w:val="Hyperlink"/>
                <w:noProof/>
              </w:rPr>
            </w:rPrChange>
          </w:rPr>
          <w:delText>Figure 3.8: Interfacing the Buzzer with Arduino</w:delText>
        </w:r>
        <w:r w:rsidRPr="00410857" w:rsidDel="00410857">
          <w:rPr>
            <w:noProof/>
            <w:webHidden/>
          </w:rPr>
          <w:tab/>
          <w:delText>49</w:delText>
        </w:r>
      </w:del>
    </w:p>
    <w:p w14:paraId="3FC1179C" w14:textId="406CD123" w:rsidR="00624E5F" w:rsidRPr="00410857" w:rsidDel="00410857" w:rsidRDefault="00624E5F">
      <w:pPr>
        <w:pStyle w:val="TableofFigures"/>
        <w:tabs>
          <w:tab w:val="right" w:leader="dot" w:pos="9350"/>
        </w:tabs>
        <w:rPr>
          <w:del w:id="746" w:author="magdaline ndere" w:date="2022-11-17T15:25:00Z"/>
          <w:rFonts w:asciiTheme="minorHAnsi" w:eastAsiaTheme="minorEastAsia" w:hAnsiTheme="minorHAnsi" w:cstheme="minorBidi"/>
          <w:noProof/>
          <w:sz w:val="22"/>
        </w:rPr>
      </w:pPr>
      <w:del w:id="747" w:author="magdaline ndere" w:date="2022-11-17T15:25:00Z">
        <w:r w:rsidRPr="00410857" w:rsidDel="00410857">
          <w:rPr>
            <w:noProof/>
            <w:rPrChange w:id="748" w:author="magdaline ndere" w:date="2022-11-17T15:25:00Z">
              <w:rPr>
                <w:rStyle w:val="Hyperlink"/>
                <w:noProof/>
              </w:rPr>
            </w:rPrChange>
          </w:rPr>
          <w:delText>Figure 3.9: Interfacing MPU6050 Accelerometer + Gryo Sensor with Arduino</w:delText>
        </w:r>
        <w:r w:rsidRPr="00410857" w:rsidDel="00410857">
          <w:rPr>
            <w:noProof/>
            <w:webHidden/>
          </w:rPr>
          <w:tab/>
          <w:delText>50</w:delText>
        </w:r>
      </w:del>
    </w:p>
    <w:p w14:paraId="6DB39309" w14:textId="0A7BBAA8" w:rsidR="00624E5F" w:rsidRPr="00410857" w:rsidDel="00410857" w:rsidRDefault="00624E5F">
      <w:pPr>
        <w:pStyle w:val="TableofFigures"/>
        <w:tabs>
          <w:tab w:val="right" w:leader="dot" w:pos="9350"/>
        </w:tabs>
        <w:rPr>
          <w:del w:id="749" w:author="magdaline ndere" w:date="2022-11-17T15:25:00Z"/>
          <w:rFonts w:asciiTheme="minorHAnsi" w:eastAsiaTheme="minorEastAsia" w:hAnsiTheme="minorHAnsi" w:cstheme="minorBidi"/>
          <w:noProof/>
          <w:sz w:val="22"/>
        </w:rPr>
      </w:pPr>
      <w:del w:id="750" w:author="magdaline ndere" w:date="2022-11-17T15:25:00Z">
        <w:r w:rsidRPr="00410857" w:rsidDel="00410857">
          <w:rPr>
            <w:noProof/>
            <w:rPrChange w:id="751" w:author="magdaline ndere" w:date="2022-11-17T15:25:00Z">
              <w:rPr>
                <w:rStyle w:val="Hyperlink"/>
                <w:noProof/>
              </w:rPr>
            </w:rPrChange>
          </w:rPr>
          <w:delText>Figure 3.10: Interfacing MAX30100 Heart Beat Sensor with Arduino</w:delText>
        </w:r>
        <w:r w:rsidRPr="00410857" w:rsidDel="00410857">
          <w:rPr>
            <w:noProof/>
            <w:webHidden/>
          </w:rPr>
          <w:tab/>
          <w:delText>51</w:delText>
        </w:r>
      </w:del>
    </w:p>
    <w:p w14:paraId="1D1CB888" w14:textId="1183D985" w:rsidR="00624E5F" w:rsidRPr="00410857" w:rsidDel="00410857" w:rsidRDefault="00624E5F">
      <w:pPr>
        <w:pStyle w:val="TableofFigures"/>
        <w:tabs>
          <w:tab w:val="right" w:leader="dot" w:pos="9350"/>
        </w:tabs>
        <w:rPr>
          <w:del w:id="752" w:author="magdaline ndere" w:date="2022-11-17T15:25:00Z"/>
          <w:rFonts w:asciiTheme="minorHAnsi" w:eastAsiaTheme="minorEastAsia" w:hAnsiTheme="minorHAnsi" w:cstheme="minorBidi"/>
          <w:noProof/>
          <w:sz w:val="22"/>
        </w:rPr>
      </w:pPr>
      <w:del w:id="753" w:author="magdaline ndere" w:date="2022-11-17T15:25:00Z">
        <w:r w:rsidRPr="00410857" w:rsidDel="00410857">
          <w:rPr>
            <w:noProof/>
            <w:rPrChange w:id="754" w:author="magdaline ndere" w:date="2022-11-17T15:25:00Z">
              <w:rPr>
                <w:rStyle w:val="Hyperlink"/>
                <w:noProof/>
              </w:rPr>
            </w:rPrChange>
          </w:rPr>
          <w:delText>Figure 3.11: Interfacing NEO-6M GPS Module with Arduino</w:delText>
        </w:r>
        <w:r w:rsidRPr="00410857" w:rsidDel="00410857">
          <w:rPr>
            <w:noProof/>
            <w:webHidden/>
          </w:rPr>
          <w:tab/>
          <w:delText>52</w:delText>
        </w:r>
      </w:del>
    </w:p>
    <w:p w14:paraId="71E00169" w14:textId="238B1255" w:rsidR="00624E5F" w:rsidRPr="00410857" w:rsidDel="00410857" w:rsidRDefault="00624E5F">
      <w:pPr>
        <w:pStyle w:val="TableofFigures"/>
        <w:tabs>
          <w:tab w:val="right" w:leader="dot" w:pos="9350"/>
        </w:tabs>
        <w:rPr>
          <w:del w:id="755" w:author="magdaline ndere" w:date="2022-11-17T15:25:00Z"/>
          <w:rFonts w:asciiTheme="minorHAnsi" w:eastAsiaTheme="minorEastAsia" w:hAnsiTheme="minorHAnsi" w:cstheme="minorBidi"/>
          <w:noProof/>
          <w:sz w:val="22"/>
        </w:rPr>
      </w:pPr>
      <w:del w:id="756" w:author="magdaline ndere" w:date="2022-11-17T15:25:00Z">
        <w:r w:rsidRPr="00410857" w:rsidDel="00410857">
          <w:rPr>
            <w:noProof/>
            <w:rPrChange w:id="757" w:author="magdaline ndere" w:date="2022-11-17T15:25:00Z">
              <w:rPr>
                <w:rStyle w:val="Hyperlink"/>
                <w:noProof/>
              </w:rPr>
            </w:rPrChange>
          </w:rPr>
          <w:delText>Figure 3.12: Interfacing SIM800L GSM Module with Arduino</w:delText>
        </w:r>
        <w:r w:rsidRPr="00410857" w:rsidDel="00410857">
          <w:rPr>
            <w:noProof/>
            <w:webHidden/>
          </w:rPr>
          <w:tab/>
          <w:delText>53</w:delText>
        </w:r>
      </w:del>
    </w:p>
    <w:p w14:paraId="39A30857" w14:textId="5F4F1A29" w:rsidR="00624E5F" w:rsidRPr="00410857" w:rsidDel="00410857" w:rsidRDefault="00624E5F">
      <w:pPr>
        <w:pStyle w:val="TableofFigures"/>
        <w:tabs>
          <w:tab w:val="right" w:leader="dot" w:pos="9350"/>
        </w:tabs>
        <w:rPr>
          <w:del w:id="758" w:author="magdaline ndere" w:date="2022-11-17T15:25:00Z"/>
          <w:rFonts w:asciiTheme="minorHAnsi" w:eastAsiaTheme="minorEastAsia" w:hAnsiTheme="minorHAnsi" w:cstheme="minorBidi"/>
          <w:noProof/>
          <w:sz w:val="22"/>
        </w:rPr>
      </w:pPr>
      <w:del w:id="759" w:author="magdaline ndere" w:date="2022-11-17T15:25:00Z">
        <w:r w:rsidRPr="00410857" w:rsidDel="00410857">
          <w:rPr>
            <w:noProof/>
            <w:rPrChange w:id="760" w:author="magdaline ndere" w:date="2022-11-17T15:25:00Z">
              <w:rPr>
                <w:rStyle w:val="Hyperlink"/>
                <w:noProof/>
              </w:rPr>
            </w:rPrChange>
          </w:rPr>
          <w:delText>Figure 3.13: Overall circuit diagram</w:delText>
        </w:r>
        <w:r w:rsidRPr="00410857" w:rsidDel="00410857">
          <w:rPr>
            <w:noProof/>
            <w:webHidden/>
          </w:rPr>
          <w:tab/>
          <w:delText>54</w:delText>
        </w:r>
      </w:del>
    </w:p>
    <w:p w14:paraId="3752F871" w14:textId="3E83BA5C" w:rsidR="001C2269" w:rsidRPr="00410857" w:rsidRDefault="00992B48" w:rsidP="003034BD">
      <w:pPr>
        <w:pStyle w:val="Heading1"/>
        <w:numPr>
          <w:ilvl w:val="0"/>
          <w:numId w:val="0"/>
        </w:numPr>
        <w:ind w:left="480"/>
        <w:rPr>
          <w:b w:val="0"/>
          <w:bCs w:val="0"/>
        </w:rPr>
      </w:pPr>
      <w:r w:rsidRPr="00410857">
        <w:rPr>
          <w:rFonts w:eastAsiaTheme="minorHAnsi"/>
          <w:b w:val="0"/>
          <w:bCs w:val="0"/>
          <w:szCs w:val="22"/>
        </w:rPr>
        <w:fldChar w:fldCharType="end"/>
      </w:r>
    </w:p>
    <w:p w14:paraId="65606817" w14:textId="77777777" w:rsidR="00DF42D6" w:rsidRDefault="00DF42D6">
      <w:pPr>
        <w:rPr>
          <w:rFonts w:eastAsia="Times New Roman"/>
          <w:b/>
          <w:bCs/>
          <w:szCs w:val="24"/>
        </w:rPr>
      </w:pPr>
      <w:r>
        <w:br w:type="page"/>
      </w:r>
    </w:p>
    <w:p w14:paraId="57164503" w14:textId="25AC7DBC" w:rsidR="00A87999" w:rsidRDefault="00A87999" w:rsidP="0075568D">
      <w:pPr>
        <w:pStyle w:val="Title"/>
      </w:pPr>
      <w:bookmarkStart w:id="761" w:name="_Toc119591048"/>
      <w:r>
        <w:lastRenderedPageBreak/>
        <w:t>LIST OF TABLES</w:t>
      </w:r>
      <w:bookmarkEnd w:id="761"/>
    </w:p>
    <w:p w14:paraId="55EFD9AA" w14:textId="76D3E6F9" w:rsidR="00490EE3" w:rsidRDefault="00490EE3">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\f F \h \z \t "my tables" \c </w:instrText>
      </w:r>
      <w:r>
        <w:fldChar w:fldCharType="separate"/>
      </w:r>
      <w:hyperlink w:anchor="_Toc118038100" w:history="1">
        <w:r w:rsidRPr="00242F3F">
          <w:rPr>
            <w:rStyle w:val="Hyperlink"/>
            <w:noProof/>
          </w:rPr>
          <w:t>Table 2.1:Pin configuration of MAX30100 heartbeat sensor</w:t>
        </w:r>
        <w:r>
          <w:rPr>
            <w:noProof/>
            <w:webHidden/>
          </w:rPr>
          <w:tab/>
        </w:r>
        <w:r>
          <w:rPr>
            <w:noProof/>
            <w:webHidden/>
          </w:rPr>
          <w:fldChar w:fldCharType="begin"/>
        </w:r>
        <w:r>
          <w:rPr>
            <w:noProof/>
            <w:webHidden/>
          </w:rPr>
          <w:instrText xml:space="preserve"> PAGEREF _Toc118038100 \h </w:instrText>
        </w:r>
        <w:r>
          <w:rPr>
            <w:noProof/>
            <w:webHidden/>
          </w:rPr>
        </w:r>
        <w:r>
          <w:rPr>
            <w:noProof/>
            <w:webHidden/>
          </w:rPr>
          <w:fldChar w:fldCharType="separate"/>
        </w:r>
        <w:r>
          <w:rPr>
            <w:noProof/>
            <w:webHidden/>
          </w:rPr>
          <w:t>27</w:t>
        </w:r>
        <w:r>
          <w:rPr>
            <w:noProof/>
            <w:webHidden/>
          </w:rPr>
          <w:fldChar w:fldCharType="end"/>
        </w:r>
      </w:hyperlink>
    </w:p>
    <w:p w14:paraId="6D7E2714" w14:textId="632BCA57"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1" w:history="1">
        <w:r w:rsidR="00490EE3" w:rsidRPr="00242F3F">
          <w:rPr>
            <w:rStyle w:val="Hyperlink"/>
            <w:noProof/>
          </w:rPr>
          <w:t>Table 2.2: Pin configuration of TMP36 Temperature Sensor</w:t>
        </w:r>
        <w:r w:rsidR="00490EE3">
          <w:rPr>
            <w:noProof/>
            <w:webHidden/>
          </w:rPr>
          <w:tab/>
        </w:r>
        <w:r w:rsidR="00490EE3">
          <w:rPr>
            <w:noProof/>
            <w:webHidden/>
          </w:rPr>
          <w:fldChar w:fldCharType="begin"/>
        </w:r>
        <w:r w:rsidR="00490EE3">
          <w:rPr>
            <w:noProof/>
            <w:webHidden/>
          </w:rPr>
          <w:instrText xml:space="preserve"> PAGEREF _Toc118038101 \h </w:instrText>
        </w:r>
        <w:r w:rsidR="00490EE3">
          <w:rPr>
            <w:noProof/>
            <w:webHidden/>
          </w:rPr>
        </w:r>
        <w:r w:rsidR="00490EE3">
          <w:rPr>
            <w:noProof/>
            <w:webHidden/>
          </w:rPr>
          <w:fldChar w:fldCharType="separate"/>
        </w:r>
        <w:r w:rsidR="00490EE3">
          <w:rPr>
            <w:noProof/>
            <w:webHidden/>
          </w:rPr>
          <w:t>30</w:t>
        </w:r>
        <w:r w:rsidR="00490EE3">
          <w:rPr>
            <w:noProof/>
            <w:webHidden/>
          </w:rPr>
          <w:fldChar w:fldCharType="end"/>
        </w:r>
      </w:hyperlink>
    </w:p>
    <w:p w14:paraId="1BAE11E5" w14:textId="65A0DB06"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2" w:history="1">
        <w:r w:rsidR="00490EE3" w:rsidRPr="00242F3F">
          <w:rPr>
            <w:rStyle w:val="Hyperlink"/>
            <w:noProof/>
          </w:rPr>
          <w:t>Table 2.3: Pin configuration of MPU6050 Accelerometer + Gyro</w:t>
        </w:r>
        <w:r w:rsidR="00490EE3">
          <w:rPr>
            <w:noProof/>
            <w:webHidden/>
          </w:rPr>
          <w:tab/>
        </w:r>
        <w:r w:rsidR="00490EE3">
          <w:rPr>
            <w:noProof/>
            <w:webHidden/>
          </w:rPr>
          <w:fldChar w:fldCharType="begin"/>
        </w:r>
        <w:r w:rsidR="00490EE3">
          <w:rPr>
            <w:noProof/>
            <w:webHidden/>
          </w:rPr>
          <w:instrText xml:space="preserve"> PAGEREF _Toc118038102 \h </w:instrText>
        </w:r>
        <w:r w:rsidR="00490EE3">
          <w:rPr>
            <w:noProof/>
            <w:webHidden/>
          </w:rPr>
        </w:r>
        <w:r w:rsidR="00490EE3">
          <w:rPr>
            <w:noProof/>
            <w:webHidden/>
          </w:rPr>
          <w:fldChar w:fldCharType="separate"/>
        </w:r>
        <w:r w:rsidR="00490EE3">
          <w:rPr>
            <w:noProof/>
            <w:webHidden/>
          </w:rPr>
          <w:t>32</w:t>
        </w:r>
        <w:r w:rsidR="00490EE3">
          <w:rPr>
            <w:noProof/>
            <w:webHidden/>
          </w:rPr>
          <w:fldChar w:fldCharType="end"/>
        </w:r>
      </w:hyperlink>
    </w:p>
    <w:p w14:paraId="7FF139C1" w14:textId="30552C11"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3" w:history="1">
        <w:r w:rsidR="00490EE3" w:rsidRPr="00242F3F">
          <w:rPr>
            <w:rStyle w:val="Hyperlink"/>
            <w:noProof/>
          </w:rPr>
          <w:t>Table 2.4: Pin configuration of NEO-6MV2 GPS Module</w:t>
        </w:r>
        <w:r w:rsidR="00490EE3">
          <w:rPr>
            <w:noProof/>
            <w:webHidden/>
          </w:rPr>
          <w:tab/>
        </w:r>
        <w:r w:rsidR="00490EE3">
          <w:rPr>
            <w:noProof/>
            <w:webHidden/>
          </w:rPr>
          <w:fldChar w:fldCharType="begin"/>
        </w:r>
        <w:r w:rsidR="00490EE3">
          <w:rPr>
            <w:noProof/>
            <w:webHidden/>
          </w:rPr>
          <w:instrText xml:space="preserve"> PAGEREF _Toc118038103 \h </w:instrText>
        </w:r>
        <w:r w:rsidR="00490EE3">
          <w:rPr>
            <w:noProof/>
            <w:webHidden/>
          </w:rPr>
        </w:r>
        <w:r w:rsidR="00490EE3">
          <w:rPr>
            <w:noProof/>
            <w:webHidden/>
          </w:rPr>
          <w:fldChar w:fldCharType="separate"/>
        </w:r>
        <w:r w:rsidR="00490EE3">
          <w:rPr>
            <w:noProof/>
            <w:webHidden/>
          </w:rPr>
          <w:t>34</w:t>
        </w:r>
        <w:r w:rsidR="00490EE3">
          <w:rPr>
            <w:noProof/>
            <w:webHidden/>
          </w:rPr>
          <w:fldChar w:fldCharType="end"/>
        </w:r>
      </w:hyperlink>
    </w:p>
    <w:p w14:paraId="6441B0D3" w14:textId="04B1FF6E"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4" w:history="1">
        <w:r w:rsidR="00490EE3" w:rsidRPr="00242F3F">
          <w:rPr>
            <w:rStyle w:val="Hyperlink"/>
            <w:noProof/>
          </w:rPr>
          <w:t>Table 2.5: Pin configuration of SIM800L GSM module</w:t>
        </w:r>
        <w:r w:rsidR="00490EE3">
          <w:rPr>
            <w:noProof/>
            <w:webHidden/>
          </w:rPr>
          <w:tab/>
        </w:r>
        <w:r w:rsidR="00490EE3">
          <w:rPr>
            <w:noProof/>
            <w:webHidden/>
          </w:rPr>
          <w:fldChar w:fldCharType="begin"/>
        </w:r>
        <w:r w:rsidR="00490EE3">
          <w:rPr>
            <w:noProof/>
            <w:webHidden/>
          </w:rPr>
          <w:instrText xml:space="preserve"> PAGEREF _Toc118038104 \h </w:instrText>
        </w:r>
        <w:r w:rsidR="00490EE3">
          <w:rPr>
            <w:noProof/>
            <w:webHidden/>
          </w:rPr>
        </w:r>
        <w:r w:rsidR="00490EE3">
          <w:rPr>
            <w:noProof/>
            <w:webHidden/>
          </w:rPr>
          <w:fldChar w:fldCharType="separate"/>
        </w:r>
        <w:r w:rsidR="00490EE3">
          <w:rPr>
            <w:noProof/>
            <w:webHidden/>
          </w:rPr>
          <w:t>35</w:t>
        </w:r>
        <w:r w:rsidR="00490EE3">
          <w:rPr>
            <w:noProof/>
            <w:webHidden/>
          </w:rPr>
          <w:fldChar w:fldCharType="end"/>
        </w:r>
      </w:hyperlink>
    </w:p>
    <w:p w14:paraId="4729777A" w14:textId="52A53898"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5" w:history="1">
        <w:r w:rsidR="00490EE3" w:rsidRPr="00242F3F">
          <w:rPr>
            <w:rStyle w:val="Hyperlink"/>
            <w:noProof/>
          </w:rPr>
          <w:t>Table 5.1: Budget</w:t>
        </w:r>
        <w:r w:rsidR="00490EE3">
          <w:rPr>
            <w:noProof/>
            <w:webHidden/>
          </w:rPr>
          <w:tab/>
        </w:r>
        <w:r w:rsidR="00490EE3">
          <w:rPr>
            <w:noProof/>
            <w:webHidden/>
          </w:rPr>
          <w:fldChar w:fldCharType="begin"/>
        </w:r>
        <w:r w:rsidR="00490EE3">
          <w:rPr>
            <w:noProof/>
            <w:webHidden/>
          </w:rPr>
          <w:instrText xml:space="preserve"> PAGEREF _Toc118038105 \h </w:instrText>
        </w:r>
        <w:r w:rsidR="00490EE3">
          <w:rPr>
            <w:noProof/>
            <w:webHidden/>
          </w:rPr>
        </w:r>
        <w:r w:rsidR="00490EE3">
          <w:rPr>
            <w:noProof/>
            <w:webHidden/>
          </w:rPr>
          <w:fldChar w:fldCharType="separate"/>
        </w:r>
        <w:r w:rsidR="00490EE3">
          <w:rPr>
            <w:noProof/>
            <w:webHidden/>
          </w:rPr>
          <w:t>48</w:t>
        </w:r>
        <w:r w:rsidR="00490EE3">
          <w:rPr>
            <w:noProof/>
            <w:webHidden/>
          </w:rPr>
          <w:fldChar w:fldCharType="end"/>
        </w:r>
      </w:hyperlink>
    </w:p>
    <w:p w14:paraId="1CD96195" w14:textId="41A5B22B" w:rsidR="00490EE3" w:rsidRDefault="00000000">
      <w:pPr>
        <w:pStyle w:val="TableofFigures"/>
        <w:tabs>
          <w:tab w:val="right" w:leader="dot" w:pos="9350"/>
        </w:tabs>
        <w:rPr>
          <w:rFonts w:asciiTheme="minorHAnsi" w:eastAsiaTheme="minorEastAsia" w:hAnsiTheme="minorHAnsi" w:cstheme="minorBidi"/>
          <w:noProof/>
          <w:sz w:val="22"/>
        </w:rPr>
      </w:pPr>
      <w:hyperlink w:anchor="_Toc118038106" w:history="1">
        <w:r w:rsidR="00490EE3" w:rsidRPr="00242F3F">
          <w:rPr>
            <w:rStyle w:val="Hyperlink"/>
            <w:noProof/>
          </w:rPr>
          <w:t>Table 6.1: Work Plan</w:t>
        </w:r>
        <w:r w:rsidR="00490EE3">
          <w:rPr>
            <w:noProof/>
            <w:webHidden/>
          </w:rPr>
          <w:tab/>
        </w:r>
        <w:r w:rsidR="00490EE3">
          <w:rPr>
            <w:noProof/>
            <w:webHidden/>
          </w:rPr>
          <w:fldChar w:fldCharType="begin"/>
        </w:r>
        <w:r w:rsidR="00490EE3">
          <w:rPr>
            <w:noProof/>
            <w:webHidden/>
          </w:rPr>
          <w:instrText xml:space="preserve"> PAGEREF _Toc118038106 \h </w:instrText>
        </w:r>
        <w:r w:rsidR="00490EE3">
          <w:rPr>
            <w:noProof/>
            <w:webHidden/>
          </w:rPr>
        </w:r>
        <w:r w:rsidR="00490EE3">
          <w:rPr>
            <w:noProof/>
            <w:webHidden/>
          </w:rPr>
          <w:fldChar w:fldCharType="separate"/>
        </w:r>
        <w:r w:rsidR="00490EE3">
          <w:rPr>
            <w:noProof/>
            <w:webHidden/>
          </w:rPr>
          <w:t>49</w:t>
        </w:r>
        <w:r w:rsidR="00490EE3">
          <w:rPr>
            <w:noProof/>
            <w:webHidden/>
          </w:rPr>
          <w:fldChar w:fldCharType="end"/>
        </w:r>
      </w:hyperlink>
    </w:p>
    <w:p w14:paraId="1FBA3263" w14:textId="5A8157EF" w:rsidR="00DF42D6" w:rsidRDefault="00490EE3">
      <w:r>
        <w:fldChar w:fldCharType="end"/>
      </w:r>
      <w:r w:rsidR="00DF42D6">
        <w:br w:type="page"/>
      </w:r>
    </w:p>
    <w:p w14:paraId="12F6B416" w14:textId="1BB8E873" w:rsidR="00290CDE" w:rsidRDefault="00BF2B04" w:rsidP="003034BD">
      <w:pPr>
        <w:pStyle w:val="Title"/>
      </w:pPr>
      <w:bookmarkStart w:id="762" w:name="_Toc119591049"/>
      <w:r>
        <w:lastRenderedPageBreak/>
        <w:t>LIST OF ABBREVIATIONS</w:t>
      </w:r>
      <w:bookmarkEnd w:id="762"/>
    </w:p>
    <w:tbl>
      <w:tblPr>
        <w:tblStyle w:val="TableGrid0"/>
        <w:tblW w:w="0" w:type="auto"/>
        <w:tblInd w:w="0" w:type="dxa"/>
        <w:tblLook w:val="04A0" w:firstRow="1" w:lastRow="0" w:firstColumn="1" w:lastColumn="0" w:noHBand="0" w:noVBand="1"/>
      </w:tblPr>
      <w:tblGrid>
        <w:gridCol w:w="1885"/>
        <w:gridCol w:w="7465"/>
      </w:tblGrid>
      <w:tr w:rsidR="00AB0AC8" w:rsidRPr="00AB0AC8" w14:paraId="5BCA832D" w14:textId="77777777" w:rsidTr="00B82236">
        <w:tc>
          <w:tcPr>
            <w:tcW w:w="1885" w:type="dxa"/>
          </w:tcPr>
          <w:p w14:paraId="16217DBA"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3D</w:t>
            </w:r>
          </w:p>
        </w:tc>
        <w:tc>
          <w:tcPr>
            <w:tcW w:w="7465" w:type="dxa"/>
          </w:tcPr>
          <w:p w14:paraId="1DE10005"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3-Dimensional</w:t>
            </w:r>
          </w:p>
        </w:tc>
      </w:tr>
      <w:tr w:rsidR="00AB0AC8" w:rsidRPr="00AB0AC8" w14:paraId="11377F0F" w14:textId="77777777" w:rsidTr="00B82236">
        <w:tc>
          <w:tcPr>
            <w:tcW w:w="1885" w:type="dxa"/>
          </w:tcPr>
          <w:p w14:paraId="03173A81"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ADC</w:t>
            </w:r>
          </w:p>
        </w:tc>
        <w:tc>
          <w:tcPr>
            <w:tcW w:w="7465" w:type="dxa"/>
          </w:tcPr>
          <w:p w14:paraId="2D2C2295"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Analog Digital Converter</w:t>
            </w:r>
          </w:p>
        </w:tc>
      </w:tr>
      <w:tr w:rsidR="00AB0AC8" w:rsidRPr="00AB0AC8" w14:paraId="75DC57BF" w14:textId="77777777" w:rsidTr="00B82236">
        <w:tc>
          <w:tcPr>
            <w:tcW w:w="1885" w:type="dxa"/>
          </w:tcPr>
          <w:p w14:paraId="19120D2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AP</w:t>
            </w:r>
          </w:p>
        </w:tc>
        <w:tc>
          <w:tcPr>
            <w:tcW w:w="7465" w:type="dxa"/>
          </w:tcPr>
          <w:p w14:paraId="648FA5E6"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Access Point</w:t>
            </w:r>
          </w:p>
        </w:tc>
      </w:tr>
      <w:tr w:rsidR="00AB0AC8" w:rsidRPr="00AB0AC8" w14:paraId="5890993B" w14:textId="77777777" w:rsidTr="00B82236">
        <w:tc>
          <w:tcPr>
            <w:tcW w:w="1885" w:type="dxa"/>
          </w:tcPr>
          <w:p w14:paraId="211F298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BLE</w:t>
            </w:r>
          </w:p>
        </w:tc>
        <w:tc>
          <w:tcPr>
            <w:tcW w:w="7465" w:type="dxa"/>
          </w:tcPr>
          <w:p w14:paraId="43882217"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Bluetooth Low Energy</w:t>
            </w:r>
          </w:p>
        </w:tc>
      </w:tr>
      <w:tr w:rsidR="00AB0AC8" w:rsidRPr="00AB0AC8" w14:paraId="2B7B5780" w14:textId="77777777" w:rsidTr="00B82236">
        <w:tc>
          <w:tcPr>
            <w:tcW w:w="1885" w:type="dxa"/>
          </w:tcPr>
          <w:p w14:paraId="3E535436"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CPU</w:t>
            </w:r>
          </w:p>
        </w:tc>
        <w:tc>
          <w:tcPr>
            <w:tcW w:w="7465" w:type="dxa"/>
          </w:tcPr>
          <w:p w14:paraId="1DD2650D"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Central Processing Unit</w:t>
            </w:r>
          </w:p>
        </w:tc>
      </w:tr>
      <w:tr w:rsidR="00AB0AC8" w:rsidRPr="00AB0AC8" w14:paraId="5BF00868" w14:textId="77777777" w:rsidTr="00B82236">
        <w:tc>
          <w:tcPr>
            <w:tcW w:w="1885" w:type="dxa"/>
          </w:tcPr>
          <w:p w14:paraId="35D890A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DSL</w:t>
            </w:r>
          </w:p>
        </w:tc>
        <w:tc>
          <w:tcPr>
            <w:tcW w:w="7465" w:type="dxa"/>
          </w:tcPr>
          <w:p w14:paraId="5033527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Digital Subscriber Line</w:t>
            </w:r>
          </w:p>
        </w:tc>
      </w:tr>
      <w:tr w:rsidR="00AB0AC8" w:rsidRPr="00AB0AC8" w14:paraId="7F89FCD7" w14:textId="77777777" w:rsidTr="00B82236">
        <w:tc>
          <w:tcPr>
            <w:tcW w:w="1885" w:type="dxa"/>
          </w:tcPr>
          <w:p w14:paraId="227F61D0"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EMF</w:t>
            </w:r>
          </w:p>
        </w:tc>
        <w:tc>
          <w:tcPr>
            <w:tcW w:w="7465" w:type="dxa"/>
          </w:tcPr>
          <w:p w14:paraId="0BD82ED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Electric and Magnetic Field</w:t>
            </w:r>
          </w:p>
        </w:tc>
      </w:tr>
      <w:tr w:rsidR="00AB0AC8" w:rsidRPr="00AB0AC8" w14:paraId="34FE628E" w14:textId="77777777" w:rsidTr="00B82236">
        <w:tc>
          <w:tcPr>
            <w:tcW w:w="1885" w:type="dxa"/>
          </w:tcPr>
          <w:p w14:paraId="6BB5C548"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FPU</w:t>
            </w:r>
          </w:p>
        </w:tc>
        <w:tc>
          <w:tcPr>
            <w:tcW w:w="7465" w:type="dxa"/>
          </w:tcPr>
          <w:p w14:paraId="375E3AB1"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Floating point Unit</w:t>
            </w:r>
          </w:p>
        </w:tc>
      </w:tr>
      <w:tr w:rsidR="00AB0AC8" w:rsidRPr="00AB0AC8" w14:paraId="3DFC6C21" w14:textId="77777777" w:rsidTr="00B82236">
        <w:tc>
          <w:tcPr>
            <w:tcW w:w="1885" w:type="dxa"/>
          </w:tcPr>
          <w:p w14:paraId="1E17BBA7"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GPIO</w:t>
            </w:r>
          </w:p>
        </w:tc>
        <w:tc>
          <w:tcPr>
            <w:tcW w:w="7465" w:type="dxa"/>
          </w:tcPr>
          <w:p w14:paraId="0F86B5E3"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General-Purpose Input/Output</w:t>
            </w:r>
          </w:p>
        </w:tc>
      </w:tr>
      <w:tr w:rsidR="00AB0AC8" w:rsidRPr="00AB0AC8" w14:paraId="11414DA3" w14:textId="77777777" w:rsidTr="00B82236">
        <w:tc>
          <w:tcPr>
            <w:tcW w:w="1885" w:type="dxa"/>
          </w:tcPr>
          <w:p w14:paraId="17CCFD57"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GPRS</w:t>
            </w:r>
          </w:p>
        </w:tc>
        <w:tc>
          <w:tcPr>
            <w:tcW w:w="7465" w:type="dxa"/>
          </w:tcPr>
          <w:p w14:paraId="2E1FB3C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 xml:space="preserve">General Packet Radio Service </w:t>
            </w:r>
          </w:p>
        </w:tc>
      </w:tr>
      <w:tr w:rsidR="00AB0AC8" w:rsidRPr="00AB0AC8" w14:paraId="06174D5F" w14:textId="77777777" w:rsidTr="00B82236">
        <w:tc>
          <w:tcPr>
            <w:tcW w:w="1885" w:type="dxa"/>
          </w:tcPr>
          <w:p w14:paraId="114C265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GPS</w:t>
            </w:r>
          </w:p>
        </w:tc>
        <w:tc>
          <w:tcPr>
            <w:tcW w:w="7465" w:type="dxa"/>
          </w:tcPr>
          <w:p w14:paraId="3168371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Global Positioning System</w:t>
            </w:r>
          </w:p>
        </w:tc>
      </w:tr>
      <w:tr w:rsidR="00AB0AC8" w:rsidRPr="00AB0AC8" w14:paraId="767DE50E" w14:textId="77777777" w:rsidTr="00B82236">
        <w:tc>
          <w:tcPr>
            <w:tcW w:w="1885" w:type="dxa"/>
          </w:tcPr>
          <w:p w14:paraId="46FFF653"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GSM</w:t>
            </w:r>
          </w:p>
        </w:tc>
        <w:tc>
          <w:tcPr>
            <w:tcW w:w="7465" w:type="dxa"/>
          </w:tcPr>
          <w:p w14:paraId="6499AC8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Global System for Mobile Communication</w:t>
            </w:r>
          </w:p>
        </w:tc>
      </w:tr>
      <w:tr w:rsidR="00AB0AC8" w:rsidRPr="00AB0AC8" w14:paraId="7776B850" w14:textId="77777777" w:rsidTr="00B82236">
        <w:tc>
          <w:tcPr>
            <w:tcW w:w="1885" w:type="dxa"/>
          </w:tcPr>
          <w:p w14:paraId="56C934A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I/O</w:t>
            </w:r>
          </w:p>
        </w:tc>
        <w:tc>
          <w:tcPr>
            <w:tcW w:w="7465" w:type="dxa"/>
          </w:tcPr>
          <w:p w14:paraId="7FF51013"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Input/Output</w:t>
            </w:r>
          </w:p>
        </w:tc>
      </w:tr>
      <w:tr w:rsidR="00AB0AC8" w:rsidRPr="00AB0AC8" w14:paraId="7EEFEDF0" w14:textId="77777777" w:rsidTr="00B82236">
        <w:tc>
          <w:tcPr>
            <w:tcW w:w="1885" w:type="dxa"/>
          </w:tcPr>
          <w:p w14:paraId="2089C861"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IC</w:t>
            </w:r>
          </w:p>
        </w:tc>
        <w:tc>
          <w:tcPr>
            <w:tcW w:w="7465" w:type="dxa"/>
          </w:tcPr>
          <w:p w14:paraId="60D8F9B1"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Integrated Circuit</w:t>
            </w:r>
          </w:p>
        </w:tc>
      </w:tr>
      <w:tr w:rsidR="00AB0AC8" w:rsidRPr="00AB0AC8" w14:paraId="4FBB184A" w14:textId="77777777" w:rsidTr="00B82236">
        <w:tc>
          <w:tcPr>
            <w:tcW w:w="1885" w:type="dxa"/>
          </w:tcPr>
          <w:p w14:paraId="55880CF1" w14:textId="77777777" w:rsidR="00AB0AC8" w:rsidRPr="00AB0AC8" w:rsidRDefault="00AB0AC8" w:rsidP="00290CDE">
            <w:pPr>
              <w:rPr>
                <w:rFonts w:ascii="Times New Roman" w:hAnsi="Times New Roman" w:cs="Times New Roman"/>
                <w:sz w:val="24"/>
                <w:szCs w:val="24"/>
              </w:rPr>
            </w:pPr>
            <w:r w:rsidRPr="00AB0AC8">
              <w:rPr>
                <w:rFonts w:ascii="Times New Roman" w:eastAsia="Times New Roman" w:hAnsi="Times New Roman" w:cs="Times New Roman"/>
                <w:sz w:val="24"/>
                <w:szCs w:val="24"/>
              </w:rPr>
              <w:t>ICSP</w:t>
            </w:r>
          </w:p>
        </w:tc>
        <w:tc>
          <w:tcPr>
            <w:tcW w:w="7465" w:type="dxa"/>
          </w:tcPr>
          <w:p w14:paraId="5F656406" w14:textId="77777777" w:rsidR="00AB0AC8" w:rsidRPr="00AB0AC8" w:rsidRDefault="00AB0AC8" w:rsidP="00FF681F">
            <w:pPr>
              <w:pStyle w:val="Normal1"/>
              <w:spacing w:line="360" w:lineRule="auto"/>
              <w:jc w:val="both"/>
              <w:rPr>
                <w:rFonts w:ascii="Times New Roman" w:hAnsi="Times New Roman" w:cs="Times New Roman"/>
                <w:sz w:val="24"/>
                <w:szCs w:val="24"/>
                <w:lang w:eastAsia="ja-JP"/>
              </w:rPr>
            </w:pPr>
            <w:r w:rsidRPr="00AB0AC8">
              <w:rPr>
                <w:rFonts w:ascii="Times New Roman" w:eastAsia="Times New Roman" w:hAnsi="Times New Roman" w:cs="Times New Roman"/>
                <w:sz w:val="24"/>
                <w:szCs w:val="24"/>
              </w:rPr>
              <w:t xml:space="preserve">In-Circuit Serial Programmer </w:t>
            </w:r>
          </w:p>
        </w:tc>
      </w:tr>
      <w:tr w:rsidR="00AB0AC8" w:rsidRPr="00AB0AC8" w14:paraId="04956342" w14:textId="77777777" w:rsidTr="00B82236">
        <w:tc>
          <w:tcPr>
            <w:tcW w:w="1885" w:type="dxa"/>
          </w:tcPr>
          <w:p w14:paraId="579FAE1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IDE</w:t>
            </w:r>
          </w:p>
        </w:tc>
        <w:tc>
          <w:tcPr>
            <w:tcW w:w="7465" w:type="dxa"/>
          </w:tcPr>
          <w:p w14:paraId="23E7899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Integrated Development Environment</w:t>
            </w:r>
          </w:p>
        </w:tc>
      </w:tr>
      <w:tr w:rsidR="00AB0AC8" w:rsidRPr="00AB0AC8" w14:paraId="3F93D59D" w14:textId="77777777" w:rsidTr="00B82236">
        <w:tc>
          <w:tcPr>
            <w:tcW w:w="1885" w:type="dxa"/>
          </w:tcPr>
          <w:p w14:paraId="720D9DC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IOT</w:t>
            </w:r>
          </w:p>
        </w:tc>
        <w:tc>
          <w:tcPr>
            <w:tcW w:w="7465" w:type="dxa"/>
          </w:tcPr>
          <w:p w14:paraId="0F6C0F4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Internet of Things</w:t>
            </w:r>
          </w:p>
        </w:tc>
      </w:tr>
      <w:tr w:rsidR="00AB0AC8" w:rsidRPr="00AB0AC8" w14:paraId="2C8DEA6B" w14:textId="77777777" w:rsidTr="00B82236">
        <w:tc>
          <w:tcPr>
            <w:tcW w:w="1885" w:type="dxa"/>
          </w:tcPr>
          <w:p w14:paraId="2576BD4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IR</w:t>
            </w:r>
          </w:p>
        </w:tc>
        <w:tc>
          <w:tcPr>
            <w:tcW w:w="7465" w:type="dxa"/>
          </w:tcPr>
          <w:p w14:paraId="574927E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Infrared</w:t>
            </w:r>
          </w:p>
        </w:tc>
      </w:tr>
      <w:tr w:rsidR="00AB0AC8" w:rsidRPr="00AB0AC8" w14:paraId="28900017" w14:textId="77777777" w:rsidTr="00B82236">
        <w:tc>
          <w:tcPr>
            <w:tcW w:w="1885" w:type="dxa"/>
          </w:tcPr>
          <w:p w14:paraId="5B66E89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LAN</w:t>
            </w:r>
          </w:p>
        </w:tc>
        <w:tc>
          <w:tcPr>
            <w:tcW w:w="7465" w:type="dxa"/>
          </w:tcPr>
          <w:p w14:paraId="15F66511"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Local Area Network</w:t>
            </w:r>
          </w:p>
        </w:tc>
      </w:tr>
      <w:tr w:rsidR="00AB0AC8" w:rsidRPr="00AB0AC8" w14:paraId="6A0CF0A1" w14:textId="77777777" w:rsidTr="00B82236">
        <w:tc>
          <w:tcPr>
            <w:tcW w:w="1885" w:type="dxa"/>
          </w:tcPr>
          <w:p w14:paraId="37602DB3"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LCD</w:t>
            </w:r>
          </w:p>
        </w:tc>
        <w:tc>
          <w:tcPr>
            <w:tcW w:w="7465" w:type="dxa"/>
          </w:tcPr>
          <w:p w14:paraId="7FC60078"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Liquid Crystal Display</w:t>
            </w:r>
          </w:p>
        </w:tc>
      </w:tr>
      <w:tr w:rsidR="00AB0AC8" w:rsidRPr="00AB0AC8" w14:paraId="176BAC28" w14:textId="77777777" w:rsidTr="00B82236">
        <w:tc>
          <w:tcPr>
            <w:tcW w:w="1885" w:type="dxa"/>
          </w:tcPr>
          <w:p w14:paraId="0D784634"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LED</w:t>
            </w:r>
          </w:p>
        </w:tc>
        <w:tc>
          <w:tcPr>
            <w:tcW w:w="7465" w:type="dxa"/>
          </w:tcPr>
          <w:p w14:paraId="5A29FA14"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Light Emitting Diode</w:t>
            </w:r>
          </w:p>
        </w:tc>
      </w:tr>
      <w:tr w:rsidR="00AB0AC8" w:rsidRPr="00AB0AC8" w14:paraId="62620DF7" w14:textId="77777777" w:rsidTr="00B82236">
        <w:tc>
          <w:tcPr>
            <w:tcW w:w="1885" w:type="dxa"/>
          </w:tcPr>
          <w:p w14:paraId="18B83AAC"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MCU</w:t>
            </w:r>
          </w:p>
        </w:tc>
        <w:tc>
          <w:tcPr>
            <w:tcW w:w="7465" w:type="dxa"/>
          </w:tcPr>
          <w:p w14:paraId="6EAF9E8A"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Microcontroller Unit</w:t>
            </w:r>
          </w:p>
        </w:tc>
      </w:tr>
      <w:tr w:rsidR="00AB0AC8" w:rsidRPr="00AB0AC8" w14:paraId="711303D3" w14:textId="77777777" w:rsidTr="00B82236">
        <w:tc>
          <w:tcPr>
            <w:tcW w:w="1885" w:type="dxa"/>
          </w:tcPr>
          <w:p w14:paraId="66BEA40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PCB</w:t>
            </w:r>
          </w:p>
        </w:tc>
        <w:tc>
          <w:tcPr>
            <w:tcW w:w="7465" w:type="dxa"/>
          </w:tcPr>
          <w:p w14:paraId="3AA8996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Printed Circuit Board</w:t>
            </w:r>
          </w:p>
        </w:tc>
      </w:tr>
      <w:tr w:rsidR="00AB0AC8" w:rsidRPr="00AB0AC8" w14:paraId="43839D54" w14:textId="77777777" w:rsidTr="00B82236">
        <w:tc>
          <w:tcPr>
            <w:tcW w:w="1885" w:type="dxa"/>
          </w:tcPr>
          <w:p w14:paraId="0186A0F4"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PDA</w:t>
            </w:r>
          </w:p>
        </w:tc>
        <w:tc>
          <w:tcPr>
            <w:tcW w:w="7465" w:type="dxa"/>
          </w:tcPr>
          <w:p w14:paraId="24D96850"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Personal Digital Assistant</w:t>
            </w:r>
          </w:p>
        </w:tc>
      </w:tr>
      <w:tr w:rsidR="00AB0AC8" w:rsidRPr="00AB0AC8" w14:paraId="22402802" w14:textId="77777777" w:rsidTr="00B82236">
        <w:tc>
          <w:tcPr>
            <w:tcW w:w="1885" w:type="dxa"/>
          </w:tcPr>
          <w:p w14:paraId="2B3783CF" w14:textId="77777777" w:rsidR="00AB0AC8" w:rsidRPr="00AB0AC8" w:rsidRDefault="00AB0AC8" w:rsidP="00290CDE">
            <w:pPr>
              <w:rPr>
                <w:rFonts w:ascii="Times New Roman" w:hAnsi="Times New Roman" w:cs="Times New Roman"/>
                <w:sz w:val="24"/>
                <w:szCs w:val="24"/>
              </w:rPr>
            </w:pPr>
            <w:proofErr w:type="spellStart"/>
            <w:r w:rsidRPr="00AB0AC8">
              <w:rPr>
                <w:rFonts w:ascii="Times New Roman" w:hAnsi="Times New Roman" w:cs="Times New Roman"/>
                <w:sz w:val="24"/>
                <w:szCs w:val="24"/>
              </w:rPr>
              <w:t>PoS</w:t>
            </w:r>
            <w:proofErr w:type="spellEnd"/>
          </w:p>
        </w:tc>
        <w:tc>
          <w:tcPr>
            <w:tcW w:w="7465" w:type="dxa"/>
          </w:tcPr>
          <w:p w14:paraId="0BC867B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Point of Sale</w:t>
            </w:r>
          </w:p>
        </w:tc>
      </w:tr>
      <w:tr w:rsidR="00AB0AC8" w:rsidRPr="00AB0AC8" w14:paraId="2ABA0363" w14:textId="77777777" w:rsidTr="00B82236">
        <w:tc>
          <w:tcPr>
            <w:tcW w:w="1885" w:type="dxa"/>
          </w:tcPr>
          <w:p w14:paraId="124B9B9D"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PPE</w:t>
            </w:r>
          </w:p>
        </w:tc>
        <w:tc>
          <w:tcPr>
            <w:tcW w:w="7465" w:type="dxa"/>
          </w:tcPr>
          <w:p w14:paraId="799D8310"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Personal Protective Equipment</w:t>
            </w:r>
          </w:p>
        </w:tc>
      </w:tr>
      <w:tr w:rsidR="00AB0AC8" w:rsidRPr="00AB0AC8" w14:paraId="4C1CEDEA" w14:textId="77777777" w:rsidTr="00B82236">
        <w:tc>
          <w:tcPr>
            <w:tcW w:w="1885" w:type="dxa"/>
          </w:tcPr>
          <w:p w14:paraId="3D20A92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PWM</w:t>
            </w:r>
          </w:p>
        </w:tc>
        <w:tc>
          <w:tcPr>
            <w:tcW w:w="7465" w:type="dxa"/>
          </w:tcPr>
          <w:p w14:paraId="290551B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Pulse Width Modulation</w:t>
            </w:r>
          </w:p>
        </w:tc>
      </w:tr>
      <w:tr w:rsidR="00AB0AC8" w:rsidRPr="00AB0AC8" w14:paraId="7687CAC3" w14:textId="77777777" w:rsidTr="00B82236">
        <w:tc>
          <w:tcPr>
            <w:tcW w:w="1885" w:type="dxa"/>
          </w:tcPr>
          <w:p w14:paraId="0CDFFD55"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RAM</w:t>
            </w:r>
          </w:p>
        </w:tc>
        <w:tc>
          <w:tcPr>
            <w:tcW w:w="7465" w:type="dxa"/>
          </w:tcPr>
          <w:p w14:paraId="080658C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Random Access Memory</w:t>
            </w:r>
          </w:p>
        </w:tc>
      </w:tr>
      <w:tr w:rsidR="00AB0AC8" w:rsidRPr="00AB0AC8" w14:paraId="675303E8" w14:textId="77777777" w:rsidTr="00B82236">
        <w:tc>
          <w:tcPr>
            <w:tcW w:w="1885" w:type="dxa"/>
          </w:tcPr>
          <w:p w14:paraId="527A9532"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RF</w:t>
            </w:r>
          </w:p>
        </w:tc>
        <w:tc>
          <w:tcPr>
            <w:tcW w:w="7465" w:type="dxa"/>
          </w:tcPr>
          <w:p w14:paraId="43BA90D5"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Radio Frequency</w:t>
            </w:r>
          </w:p>
        </w:tc>
      </w:tr>
      <w:tr w:rsidR="00AB0AC8" w:rsidRPr="00AB0AC8" w14:paraId="66AC0701" w14:textId="77777777" w:rsidTr="00B82236">
        <w:tc>
          <w:tcPr>
            <w:tcW w:w="1885" w:type="dxa"/>
          </w:tcPr>
          <w:p w14:paraId="76C9D4E3"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RTC</w:t>
            </w:r>
          </w:p>
        </w:tc>
        <w:tc>
          <w:tcPr>
            <w:tcW w:w="7465" w:type="dxa"/>
          </w:tcPr>
          <w:p w14:paraId="37F9011A"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Real-Time Clock</w:t>
            </w:r>
          </w:p>
        </w:tc>
      </w:tr>
      <w:tr w:rsidR="00AB0AC8" w:rsidRPr="00AB0AC8" w14:paraId="6124D783" w14:textId="77777777" w:rsidTr="00B82236">
        <w:tc>
          <w:tcPr>
            <w:tcW w:w="1885" w:type="dxa"/>
          </w:tcPr>
          <w:p w14:paraId="709592E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SD</w:t>
            </w:r>
          </w:p>
        </w:tc>
        <w:tc>
          <w:tcPr>
            <w:tcW w:w="7465" w:type="dxa"/>
          </w:tcPr>
          <w:p w14:paraId="35322E3E"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Secure Digital</w:t>
            </w:r>
          </w:p>
        </w:tc>
      </w:tr>
      <w:tr w:rsidR="00AB0AC8" w:rsidRPr="00AB0AC8" w14:paraId="5FD13FB6" w14:textId="77777777" w:rsidTr="00B82236">
        <w:tc>
          <w:tcPr>
            <w:tcW w:w="1885" w:type="dxa"/>
          </w:tcPr>
          <w:p w14:paraId="5D6CB85F"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SMS</w:t>
            </w:r>
          </w:p>
        </w:tc>
        <w:tc>
          <w:tcPr>
            <w:tcW w:w="7465" w:type="dxa"/>
          </w:tcPr>
          <w:p w14:paraId="2EE9F10D"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Short Message Service</w:t>
            </w:r>
          </w:p>
        </w:tc>
      </w:tr>
      <w:tr w:rsidR="00AB0AC8" w:rsidRPr="00AB0AC8" w14:paraId="63146575" w14:textId="77777777" w:rsidTr="00B82236">
        <w:tc>
          <w:tcPr>
            <w:tcW w:w="1885" w:type="dxa"/>
          </w:tcPr>
          <w:p w14:paraId="7986079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SPO2</w:t>
            </w:r>
          </w:p>
        </w:tc>
        <w:tc>
          <w:tcPr>
            <w:tcW w:w="7465" w:type="dxa"/>
          </w:tcPr>
          <w:p w14:paraId="25DE7AA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Oxygen saturation</w:t>
            </w:r>
          </w:p>
        </w:tc>
      </w:tr>
      <w:tr w:rsidR="00AB0AC8" w:rsidRPr="00AB0AC8" w14:paraId="08E2D206" w14:textId="77777777" w:rsidTr="00B82236">
        <w:tc>
          <w:tcPr>
            <w:tcW w:w="1885" w:type="dxa"/>
          </w:tcPr>
          <w:p w14:paraId="20851EF6"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TTL</w:t>
            </w:r>
          </w:p>
        </w:tc>
        <w:tc>
          <w:tcPr>
            <w:tcW w:w="7465" w:type="dxa"/>
          </w:tcPr>
          <w:p w14:paraId="2E01749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Transistor- Transistor Logic</w:t>
            </w:r>
          </w:p>
        </w:tc>
      </w:tr>
      <w:tr w:rsidR="00AB0AC8" w:rsidRPr="00AB0AC8" w14:paraId="067DFFFA" w14:textId="77777777" w:rsidTr="00B82236">
        <w:tc>
          <w:tcPr>
            <w:tcW w:w="1885" w:type="dxa"/>
          </w:tcPr>
          <w:p w14:paraId="009FEBC0"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USB</w:t>
            </w:r>
          </w:p>
        </w:tc>
        <w:tc>
          <w:tcPr>
            <w:tcW w:w="7465" w:type="dxa"/>
          </w:tcPr>
          <w:p w14:paraId="1223E7BD"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Universal Serial Bus</w:t>
            </w:r>
          </w:p>
        </w:tc>
      </w:tr>
      <w:tr w:rsidR="00AB0AC8" w:rsidRPr="00AB0AC8" w14:paraId="6B1DCFA5" w14:textId="77777777" w:rsidTr="00B82236">
        <w:tc>
          <w:tcPr>
            <w:tcW w:w="1885" w:type="dxa"/>
          </w:tcPr>
          <w:p w14:paraId="2AD1CF49"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Wi-Fi</w:t>
            </w:r>
          </w:p>
        </w:tc>
        <w:tc>
          <w:tcPr>
            <w:tcW w:w="7465" w:type="dxa"/>
          </w:tcPr>
          <w:p w14:paraId="4E09DAD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Wireless Fidelity</w:t>
            </w:r>
          </w:p>
        </w:tc>
      </w:tr>
      <w:tr w:rsidR="00AB0AC8" w:rsidRPr="00AB0AC8" w14:paraId="31758C84" w14:textId="77777777" w:rsidTr="00B82236">
        <w:tc>
          <w:tcPr>
            <w:tcW w:w="1885" w:type="dxa"/>
          </w:tcPr>
          <w:p w14:paraId="71B3EB6B"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WiMAX</w:t>
            </w:r>
          </w:p>
        </w:tc>
        <w:tc>
          <w:tcPr>
            <w:tcW w:w="7465" w:type="dxa"/>
          </w:tcPr>
          <w:p w14:paraId="1E5B5917" w14:textId="77777777" w:rsidR="00AB0AC8" w:rsidRPr="00AB0AC8" w:rsidRDefault="00AB0AC8" w:rsidP="00290CDE">
            <w:pPr>
              <w:rPr>
                <w:rFonts w:ascii="Times New Roman" w:hAnsi="Times New Roman" w:cs="Times New Roman"/>
                <w:sz w:val="24"/>
                <w:szCs w:val="24"/>
              </w:rPr>
            </w:pPr>
            <w:r w:rsidRPr="00AB0AC8">
              <w:rPr>
                <w:rFonts w:ascii="Times New Roman" w:hAnsi="Times New Roman" w:cs="Times New Roman"/>
                <w:sz w:val="24"/>
                <w:szCs w:val="24"/>
              </w:rPr>
              <w:t>Worldwide Interoperability for Microwave Access</w:t>
            </w:r>
          </w:p>
        </w:tc>
      </w:tr>
      <w:tr w:rsidR="00B82236" w:rsidRPr="00AB0AC8" w14:paraId="3D2AD3D8" w14:textId="77777777" w:rsidTr="00B82236">
        <w:tc>
          <w:tcPr>
            <w:tcW w:w="1885" w:type="dxa"/>
          </w:tcPr>
          <w:p w14:paraId="0B1C49D8" w14:textId="1D3F1451" w:rsidR="00B82236" w:rsidRPr="00B82236" w:rsidRDefault="00B82236" w:rsidP="00B82236">
            <w:pPr>
              <w:rPr>
                <w:rFonts w:ascii="Times New Roman" w:hAnsi="Times New Roman" w:cs="Times New Roman"/>
                <w:sz w:val="24"/>
                <w:szCs w:val="24"/>
              </w:rPr>
            </w:pPr>
            <w:r w:rsidRPr="00B82236">
              <w:rPr>
                <w:rFonts w:ascii="Times New Roman" w:hAnsi="Times New Roman" w:cs="Times New Roman"/>
                <w:sz w:val="24"/>
                <w:szCs w:val="24"/>
              </w:rPr>
              <w:t>MEMS</w:t>
            </w:r>
          </w:p>
        </w:tc>
        <w:tc>
          <w:tcPr>
            <w:tcW w:w="7465" w:type="dxa"/>
          </w:tcPr>
          <w:p w14:paraId="574996CB" w14:textId="4FEE1729" w:rsidR="00B82236" w:rsidRPr="00B82236" w:rsidRDefault="00B82236" w:rsidP="00B82236">
            <w:pPr>
              <w:rPr>
                <w:rFonts w:ascii="Times New Roman" w:hAnsi="Times New Roman" w:cs="Times New Roman"/>
                <w:sz w:val="24"/>
                <w:szCs w:val="24"/>
              </w:rPr>
            </w:pPr>
            <w:r w:rsidRPr="00B82236">
              <w:rPr>
                <w:rFonts w:ascii="Times New Roman" w:hAnsi="Times New Roman" w:cs="Times New Roman"/>
                <w:sz w:val="24"/>
                <w:szCs w:val="24"/>
              </w:rPr>
              <w:t xml:space="preserve"> Micro Electro Mechanical Systems</w:t>
            </w:r>
          </w:p>
        </w:tc>
      </w:tr>
    </w:tbl>
    <w:p w14:paraId="10B2B91D" w14:textId="31F2483C" w:rsidR="00290CDE" w:rsidRDefault="00290CDE" w:rsidP="00290CDE"/>
    <w:p w14:paraId="36C9E5A3" w14:textId="16BEDB94" w:rsidR="00290CDE" w:rsidRDefault="00290CDE" w:rsidP="00290CDE"/>
    <w:p w14:paraId="32FA6A8C" w14:textId="6D340D66" w:rsidR="00290CDE" w:rsidRDefault="00290CDE" w:rsidP="00290CDE"/>
    <w:p w14:paraId="5839A994" w14:textId="77777777" w:rsidR="00290CDE" w:rsidRPr="00290CDE" w:rsidRDefault="00290CDE" w:rsidP="00290CDE"/>
    <w:p w14:paraId="1957E33A" w14:textId="221665C7" w:rsidR="001C2269" w:rsidRPr="00AB0AC8" w:rsidRDefault="00391ECA" w:rsidP="003034BD">
      <w:pPr>
        <w:pStyle w:val="Title"/>
      </w:pPr>
      <w:r>
        <w:br w:type="page"/>
      </w:r>
      <w:bookmarkStart w:id="763" w:name="_Toc119591050"/>
      <w:r w:rsidR="00831CDE" w:rsidRPr="00831CDE">
        <w:lastRenderedPageBreak/>
        <w:t>ABSTRACT</w:t>
      </w:r>
      <w:bookmarkEnd w:id="763"/>
    </w:p>
    <w:p w14:paraId="694149A2" w14:textId="69262402" w:rsidR="00831CDE" w:rsidRPr="00831CDE" w:rsidRDefault="00831CDE" w:rsidP="00831CDE">
      <w:pPr>
        <w:spacing w:line="360" w:lineRule="auto"/>
        <w:jc w:val="both"/>
      </w:pPr>
      <w:r w:rsidRPr="00831CDE">
        <w:t xml:space="preserve">Despite various safety inspections carried out over the years to ensure compliance with regulations and maintain acceptable and safe working conditions, construction is still among the most dangerous industries responsible for a large portion of the total worker fatalities. A construction worker has a chance of 1-in-200 of dying on the job during a 45-year career, mainly due to fires, falls, and being struck or caught-in/between objects. </w:t>
      </w:r>
      <w:ins w:id="764" w:author="magdaline ndere" w:date="2022-11-17T13:02:00Z">
        <w:r w:rsidR="0047037A">
          <w:t xml:space="preserve">Therefore, a preventative measure has to </w:t>
        </w:r>
      </w:ins>
      <w:ins w:id="765" w:author="magdaline ndere" w:date="2022-11-17T13:03:00Z">
        <w:r w:rsidR="0047037A">
          <w:t>be introduced in the personal protective equipment.</w:t>
        </w:r>
      </w:ins>
      <w:commentRangeStart w:id="766"/>
      <w:del w:id="767" w:author="magdaline ndere" w:date="2022-11-17T13:02:00Z">
        <w:r w:rsidRPr="00831CDE" w:rsidDel="0047037A">
          <w:delText>To reduce chances of this happening, an automated process is required.</w:delText>
        </w:r>
        <w:commentRangeEnd w:id="766"/>
        <w:r w:rsidR="004A218C" w:rsidDel="0047037A">
          <w:rPr>
            <w:rStyle w:val="CommentReference"/>
          </w:rPr>
          <w:commentReference w:id="766"/>
        </w:r>
      </w:del>
    </w:p>
    <w:p w14:paraId="08B2BE45" w14:textId="3882D3A0" w:rsidR="00831CDE" w:rsidRPr="00831CDE" w:rsidRDefault="00831CDE" w:rsidP="00831CDE">
      <w:pPr>
        <w:spacing w:line="360" w:lineRule="auto"/>
        <w:jc w:val="both"/>
      </w:pPr>
      <w:r w:rsidRPr="00831CDE">
        <w:t xml:space="preserve">This project seeks to prevent such fatalities from happening by alerting a construction worker in case of </w:t>
      </w:r>
      <w:r w:rsidR="001B3E34">
        <w:t>falls</w:t>
      </w:r>
      <w:r w:rsidRPr="00831CDE">
        <w:t>,</w:t>
      </w:r>
      <w:ins w:id="768" w:author="magdaline ndere" w:date="2022-11-17T13:03:00Z">
        <w:r w:rsidR="0047037A">
          <w:t xml:space="preserve"> both low</w:t>
        </w:r>
      </w:ins>
      <w:ins w:id="769" w:author="magdaline ndere" w:date="2022-11-17T13:04:00Z">
        <w:r w:rsidR="0047037A">
          <w:t>/ high heartrate and temperature rates,</w:t>
        </w:r>
      </w:ins>
      <w:r w:rsidRPr="00831CDE">
        <w:t xml:space="preserve"> </w:t>
      </w:r>
      <w:del w:id="770" w:author="magdaline ndere" w:date="2022-11-17T13:04:00Z">
        <w:r w:rsidRPr="00831CDE" w:rsidDel="0047037A">
          <w:delText>by letting the site</w:delText>
        </w:r>
      </w:del>
      <w:ins w:id="771" w:author="magdaline ndere" w:date="2022-11-17T13:04:00Z">
        <w:r w:rsidR="0047037A">
          <w:t>alerting the site</w:t>
        </w:r>
      </w:ins>
      <w:r w:rsidRPr="00831CDE">
        <w:t xml:space="preserve"> managers</w:t>
      </w:r>
      <w:ins w:id="772" w:author="magdaline ndere" w:date="2022-11-17T13:05:00Z">
        <w:r w:rsidR="0047037A">
          <w:t xml:space="preserve"> and emergency health team</w:t>
        </w:r>
      </w:ins>
      <w:r w:rsidRPr="00831CDE">
        <w:t xml:space="preserve"> </w:t>
      </w:r>
      <w:del w:id="773" w:author="magdaline ndere" w:date="2022-11-17T13:04:00Z">
        <w:r w:rsidRPr="00831CDE" w:rsidDel="0047037A">
          <w:delText>know if</w:delText>
        </w:r>
      </w:del>
      <w:ins w:id="774" w:author="magdaline ndere" w:date="2022-11-17T13:04:00Z">
        <w:r w:rsidR="0047037A">
          <w:t>als</w:t>
        </w:r>
      </w:ins>
      <w:ins w:id="775" w:author="magdaline ndere" w:date="2022-11-17T13:05:00Z">
        <w:r w:rsidR="0047037A">
          <w:t>o of the same w</w:t>
        </w:r>
      </w:ins>
      <w:ins w:id="776" w:author="magdaline ndere" w:date="2022-11-17T13:06:00Z">
        <w:r w:rsidR="0047037A">
          <w:t>hile also providing the specific location of the worker</w:t>
        </w:r>
      </w:ins>
      <w:del w:id="777" w:author="magdaline ndere" w:date="2022-11-17T13:05:00Z">
        <w:r w:rsidRPr="00831CDE" w:rsidDel="0047037A">
          <w:delText xml:space="preserve"> the worker is in the right state of mind to carry out tasks and finally to inform the emergency services in case of a fatality</w:delText>
        </w:r>
      </w:del>
      <w:r w:rsidRPr="00831CDE">
        <w:t>.</w:t>
      </w:r>
    </w:p>
    <w:p w14:paraId="4C3A1E8E" w14:textId="13AA52B4" w:rsidR="00831CDE" w:rsidRDefault="00831CDE" w:rsidP="00831CDE">
      <w:pPr>
        <w:spacing w:line="360" w:lineRule="auto"/>
        <w:jc w:val="both"/>
      </w:pPr>
      <w:r w:rsidRPr="00831CDE">
        <w:t xml:space="preserve">The smart PPE will be fitted with temperature and heartbeat sensors to check if the worker is </w:t>
      </w:r>
      <w:del w:id="778" w:author="magdaline ndere" w:date="2022-11-17T13:07:00Z">
        <w:r w:rsidRPr="00831CDE" w:rsidDel="0047037A">
          <w:delText>lightheaded or in the right state of mind</w:delText>
        </w:r>
      </w:del>
      <w:ins w:id="779" w:author="magdaline ndere" w:date="2022-11-17T13:07:00Z">
        <w:r w:rsidR="0047037A">
          <w:t>in healthy conditions to perform tasks</w:t>
        </w:r>
      </w:ins>
      <w:r w:rsidRPr="00831CDE">
        <w:t xml:space="preserve">. A </w:t>
      </w:r>
      <w:r w:rsidR="00290CDE">
        <w:t>force</w:t>
      </w:r>
      <w:r w:rsidRPr="00831CDE">
        <w:t xml:space="preserve"> sensor to detect any impact force experienced</w:t>
      </w:r>
      <w:r w:rsidR="001B3E34">
        <w:t xml:space="preserve"> during a fall</w:t>
      </w:r>
      <w:r w:rsidRPr="00831CDE">
        <w:t xml:space="preserve"> by a worker. A gyroscope</w:t>
      </w:r>
      <w:r w:rsidR="001B3E34">
        <w:t xml:space="preserve"> and accelerometer</w:t>
      </w:r>
      <w:r w:rsidRPr="00831CDE">
        <w:t xml:space="preserve"> sensor to detect the worker’s inclination angle</w:t>
      </w:r>
      <w:r w:rsidR="001B3E34">
        <w:t xml:space="preserve"> and acceleration</w:t>
      </w:r>
      <w:r w:rsidRPr="00831CDE">
        <w:t xml:space="preserve"> in case of a fall and automatically alert the emergency services if the impact experienced is severe.</w:t>
      </w:r>
      <w:r w:rsidR="001B3E34">
        <w:t xml:space="preserve"> The worker shall be alerted via a buzzer</w:t>
      </w:r>
      <w:r w:rsidRPr="00831CDE">
        <w:t xml:space="preserve">. The devices that will be used include Arduino microcontroller, </w:t>
      </w:r>
      <w:r w:rsidR="001B3E34">
        <w:t xml:space="preserve">accelerometer sensor, </w:t>
      </w:r>
      <w:r w:rsidRPr="00831CDE">
        <w:t xml:space="preserve">gyroscope sensor, </w:t>
      </w:r>
      <w:r w:rsidR="00290CDE">
        <w:t>force</w:t>
      </w:r>
      <w:r w:rsidRPr="00831CDE">
        <w:t xml:space="preserve"> sensor, heartbeat sensor, temperature sensor, GPS and GSM module and a </w:t>
      </w:r>
      <w:r w:rsidR="001B3E34">
        <w:t>buzzer</w:t>
      </w:r>
      <w:r w:rsidRPr="00831CDE">
        <w:t>.</w:t>
      </w:r>
    </w:p>
    <w:p w14:paraId="17D86926" w14:textId="50B2C3EB" w:rsidR="00290CDE" w:rsidRDefault="00290CDE" w:rsidP="00831CDE">
      <w:pPr>
        <w:spacing w:line="360" w:lineRule="auto"/>
        <w:jc w:val="both"/>
      </w:pPr>
    </w:p>
    <w:p w14:paraId="7512FA57" w14:textId="741ADD74" w:rsidR="00290CDE" w:rsidRDefault="00290CDE" w:rsidP="00831CDE">
      <w:pPr>
        <w:spacing w:line="360" w:lineRule="auto"/>
        <w:jc w:val="both"/>
      </w:pPr>
    </w:p>
    <w:p w14:paraId="45AEA31A" w14:textId="57B3EEF1" w:rsidR="00290CDE" w:rsidRDefault="00290CDE" w:rsidP="00831CDE">
      <w:pPr>
        <w:spacing w:line="360" w:lineRule="auto"/>
        <w:jc w:val="both"/>
      </w:pPr>
    </w:p>
    <w:p w14:paraId="6F4CF5C1" w14:textId="767CD63C" w:rsidR="00290CDE" w:rsidRDefault="00290CDE" w:rsidP="00831CDE">
      <w:pPr>
        <w:spacing w:line="360" w:lineRule="auto"/>
        <w:jc w:val="both"/>
      </w:pPr>
    </w:p>
    <w:p w14:paraId="2E33B602" w14:textId="77777777" w:rsidR="00290CDE" w:rsidRPr="00831CDE" w:rsidRDefault="00290CDE" w:rsidP="00831CDE">
      <w:pPr>
        <w:spacing w:line="360" w:lineRule="auto"/>
        <w:jc w:val="both"/>
      </w:pPr>
    </w:p>
    <w:p w14:paraId="40CE67E5" w14:textId="77777777" w:rsidR="007171F6" w:rsidRDefault="007171F6" w:rsidP="00831CDE">
      <w:pPr>
        <w:sectPr w:rsidR="007171F6" w:rsidSect="0075568D">
          <w:pgSz w:w="12240" w:h="15840"/>
          <w:pgMar w:top="1440" w:right="1440" w:bottom="1440" w:left="1440" w:header="720" w:footer="720" w:gutter="0"/>
          <w:pgNumType w:fmt="lowerRoman" w:start="1"/>
          <w:cols w:space="720"/>
          <w:docGrid w:linePitch="360"/>
        </w:sectPr>
      </w:pPr>
    </w:p>
    <w:p w14:paraId="26CBFE6E" w14:textId="79DF9F0A" w:rsidR="004E2029" w:rsidRDefault="00EF18A5" w:rsidP="003034BD">
      <w:pPr>
        <w:pStyle w:val="Title"/>
      </w:pPr>
      <w:bookmarkStart w:id="780" w:name="_Toc119591051"/>
      <w:r w:rsidRPr="0097267F">
        <w:lastRenderedPageBreak/>
        <w:t xml:space="preserve">CHAPTER </w:t>
      </w:r>
      <w:r w:rsidRPr="00391ECA">
        <w:t>ONE</w:t>
      </w:r>
      <w:bookmarkEnd w:id="780"/>
    </w:p>
    <w:p w14:paraId="271240D1" w14:textId="12E548FB" w:rsidR="0088677F" w:rsidRDefault="00803DA4">
      <w:pPr>
        <w:pStyle w:val="Heading1"/>
      </w:pPr>
      <w:bookmarkStart w:id="781" w:name="_Toc119591052"/>
      <w:r w:rsidRPr="003034BD">
        <w:t>INTRODUCTION</w:t>
      </w:r>
      <w:bookmarkEnd w:id="781"/>
    </w:p>
    <w:p w14:paraId="3B845264" w14:textId="77777777" w:rsidR="0088677F" w:rsidRPr="0075568D" w:rsidRDefault="00ED08D1">
      <w:pPr>
        <w:pStyle w:val="Heading2"/>
      </w:pPr>
      <w:bookmarkStart w:id="782" w:name="_Toc119591053"/>
      <w:r w:rsidRPr="0075568D">
        <w:t>BACKGROUND STUDY</w:t>
      </w:r>
      <w:bookmarkEnd w:id="782"/>
    </w:p>
    <w:p w14:paraId="4728DE63" w14:textId="04DDF5CC" w:rsidR="00977780" w:rsidRPr="0099092A" w:rsidRDefault="00977780" w:rsidP="004F6CCA">
      <w:pPr>
        <w:spacing w:line="360" w:lineRule="auto"/>
        <w:jc w:val="both"/>
        <w:rPr>
          <w:szCs w:val="24"/>
        </w:rPr>
      </w:pPr>
      <w:r w:rsidRPr="0099092A">
        <w:rPr>
          <w:szCs w:val="24"/>
        </w:rPr>
        <w:t>Due to their design, construction projects and operations</w:t>
      </w:r>
      <w:r w:rsidR="009827C0">
        <w:rPr>
          <w:szCs w:val="24"/>
        </w:rPr>
        <w:t xml:space="preserve"> in industrial settings</w:t>
      </w:r>
      <w:r w:rsidRPr="0099092A">
        <w:rPr>
          <w:szCs w:val="24"/>
        </w:rPr>
        <w:t xml:space="preserve"> are distinguished by the high risk of hazard exposure. The primary reasons as to why accidents happen at </w:t>
      </w:r>
      <w:r w:rsidR="009827C0">
        <w:rPr>
          <w:szCs w:val="24"/>
        </w:rPr>
        <w:t>industrial</w:t>
      </w:r>
      <w:r w:rsidRPr="0099092A">
        <w:rPr>
          <w:szCs w:val="24"/>
        </w:rPr>
        <w:t xml:space="preserve"> sites are linked to the distinctive nature of the</w:t>
      </w:r>
      <w:r w:rsidR="009827C0">
        <w:rPr>
          <w:szCs w:val="24"/>
        </w:rPr>
        <w:t xml:space="preserve"> </w:t>
      </w:r>
      <w:r w:rsidRPr="0099092A">
        <w:rPr>
          <w:szCs w:val="24"/>
        </w:rPr>
        <w:t xml:space="preserve">industry, how humans behave, technical elements, hazardous working conditions, and inadequate safety management. All these elements lead to working methods and practices that are dangerous. Accidents experienced in construction sites are not unique to developed or developing nations but are rather experienced globally, though at different degrees in either region. There is an astonishing difference in the accident rates between countries that are developed and those that are developing. </w:t>
      </w:r>
    </w:p>
    <w:p w14:paraId="15A8F44F" w14:textId="00624EEC" w:rsidR="00B22372" w:rsidRPr="0099092A" w:rsidRDefault="00977780" w:rsidP="004F6CCA">
      <w:pPr>
        <w:spacing w:line="360" w:lineRule="auto"/>
        <w:jc w:val="both"/>
        <w:rPr>
          <w:szCs w:val="24"/>
        </w:rPr>
      </w:pPr>
      <w:r w:rsidRPr="0099092A">
        <w:rPr>
          <w:szCs w:val="24"/>
        </w:rPr>
        <w:t xml:space="preserve">Every year, approximately 60,000 fatalities arise in </w:t>
      </w:r>
      <w:r w:rsidR="009827C0">
        <w:rPr>
          <w:szCs w:val="24"/>
        </w:rPr>
        <w:t>industrial settings</w:t>
      </w:r>
      <w:r w:rsidRPr="0099092A">
        <w:rPr>
          <w:szCs w:val="24"/>
        </w:rPr>
        <w:t xml:space="preserve"> across the globe, and this means that every nine minutes, a</w:t>
      </w:r>
      <w:r w:rsidR="009827C0">
        <w:rPr>
          <w:szCs w:val="24"/>
        </w:rPr>
        <w:t xml:space="preserve">n industrial </w:t>
      </w:r>
      <w:r w:rsidR="0075568D">
        <w:rPr>
          <w:szCs w:val="24"/>
        </w:rPr>
        <w:t xml:space="preserve">setting </w:t>
      </w:r>
      <w:r w:rsidR="0075568D" w:rsidRPr="0099092A">
        <w:rPr>
          <w:szCs w:val="24"/>
        </w:rPr>
        <w:t>fatality</w:t>
      </w:r>
      <w:r w:rsidRPr="0099092A">
        <w:rPr>
          <w:szCs w:val="24"/>
        </w:rPr>
        <w:t xml:space="preserve"> occurs. In Finland, the construction industry contributed to 7.685%</w:t>
      </w:r>
      <w:r w:rsidR="00A9684E">
        <w:rPr>
          <w:szCs w:val="24"/>
        </w:rPr>
        <w:t xml:space="preserve"> </w:t>
      </w:r>
      <w:r w:rsidRPr="0099092A">
        <w:rPr>
          <w:szCs w:val="24"/>
        </w:rPr>
        <w:t>of all non-fatal work injuries. In America alone, there are more than 900 fatal accidents that are reported in construction work places annually with non-fatal injuries exceeding 200,000. The Kenyan sector recorded 40 fatalities and 383 non-fatality cases between 2010 and 2011.</w:t>
      </w:r>
      <w:r w:rsidR="00B22372" w:rsidRPr="0099092A">
        <w:rPr>
          <w:szCs w:val="24"/>
        </w:rPr>
        <w:t>Despite the importance leveraged on safety compliance, the Kenyan sector has shown a trend that shows poor adoption of safety practices and safety compliance among contractor firms, more so, small contractor firms. Safety observance with health and safety necessities is lacking. This is because Kenyan employers rarely comply with the law, and this leaves their workers exposed to unhealthy working conditions</w:t>
      </w:r>
      <w:r w:rsidR="00DE465F">
        <w:rPr>
          <w:szCs w:val="24"/>
        </w:rPr>
        <w:t xml:space="preserve"> </w:t>
      </w:r>
      <w:sdt>
        <w:sdtPr>
          <w:rPr>
            <w:szCs w:val="24"/>
          </w:rPr>
          <w:id w:val="1760719503"/>
          <w:citation/>
        </w:sdtPr>
        <w:sdtContent>
          <w:r w:rsidR="00DE465F">
            <w:rPr>
              <w:szCs w:val="24"/>
            </w:rPr>
            <w:fldChar w:fldCharType="begin"/>
          </w:r>
          <w:r w:rsidR="00DE465F">
            <w:rPr>
              <w:szCs w:val="24"/>
            </w:rPr>
            <w:instrText xml:space="preserve"> CITATION Sha \l 1033 </w:instrText>
          </w:r>
          <w:r w:rsidR="00DE465F">
            <w:rPr>
              <w:szCs w:val="24"/>
            </w:rPr>
            <w:fldChar w:fldCharType="separate"/>
          </w:r>
          <w:r w:rsidR="00927C6B" w:rsidRPr="00927C6B">
            <w:rPr>
              <w:noProof/>
              <w:szCs w:val="24"/>
            </w:rPr>
            <w:t>[1]</w:t>
          </w:r>
          <w:r w:rsidR="00DE465F">
            <w:rPr>
              <w:szCs w:val="24"/>
            </w:rPr>
            <w:fldChar w:fldCharType="end"/>
          </w:r>
        </w:sdtContent>
      </w:sdt>
      <w:r w:rsidR="00B22372" w:rsidRPr="0099092A">
        <w:rPr>
          <w:szCs w:val="24"/>
        </w:rPr>
        <w:t xml:space="preserve">. </w:t>
      </w:r>
    </w:p>
    <w:p w14:paraId="0B687C71" w14:textId="3D8C1B4F" w:rsidR="00B22372" w:rsidRPr="0099092A" w:rsidRDefault="00B22372" w:rsidP="004F6CCA">
      <w:pPr>
        <w:spacing w:line="360" w:lineRule="auto"/>
        <w:jc w:val="both"/>
        <w:rPr>
          <w:szCs w:val="24"/>
        </w:rPr>
      </w:pPr>
      <w:r w:rsidRPr="0099092A">
        <w:rPr>
          <w:szCs w:val="24"/>
        </w:rPr>
        <w:t xml:space="preserve">Should the Smart </w:t>
      </w:r>
      <w:r w:rsidR="00231736">
        <w:rPr>
          <w:szCs w:val="24"/>
        </w:rPr>
        <w:t>PPE</w:t>
      </w:r>
      <w:r w:rsidRPr="0099092A">
        <w:rPr>
          <w:szCs w:val="24"/>
        </w:rPr>
        <w:t xml:space="preserve"> device be expanded upon and brought to market, it would provide a myriad of benefits to many parties involved in the industry. Workers would experience a safer work environment, and avoid high amounts of physical, emotional, and financial hardship associated with injury, while employers will avoid many direct and indirect costs associated with worker injuries.</w:t>
      </w:r>
      <w:r w:rsidR="00385CAD" w:rsidRPr="0099092A">
        <w:rPr>
          <w:szCs w:val="24"/>
        </w:rPr>
        <w:t xml:space="preserve"> Increased worker production and safety will contribute to a decrease in indirect costs to the employers including</w:t>
      </w:r>
      <w:r w:rsidR="00690583">
        <w:rPr>
          <w:szCs w:val="24"/>
        </w:rPr>
        <w:t>:</w:t>
      </w:r>
    </w:p>
    <w:p w14:paraId="096384D6" w14:textId="5618A2CD" w:rsidR="00385CAD" w:rsidRPr="0099092A" w:rsidRDefault="00385CAD" w:rsidP="004F6CCA">
      <w:pPr>
        <w:pStyle w:val="ListParagraph"/>
        <w:numPr>
          <w:ilvl w:val="0"/>
          <w:numId w:val="1"/>
        </w:numPr>
        <w:spacing w:line="360" w:lineRule="auto"/>
        <w:jc w:val="both"/>
        <w:rPr>
          <w:szCs w:val="24"/>
        </w:rPr>
      </w:pPr>
      <w:r w:rsidRPr="0099092A">
        <w:rPr>
          <w:szCs w:val="24"/>
        </w:rPr>
        <w:t>Wages paid to injured workers during absence.</w:t>
      </w:r>
    </w:p>
    <w:p w14:paraId="49EBAB6E" w14:textId="0A2A6C17" w:rsidR="00385CAD" w:rsidRPr="0099092A" w:rsidRDefault="00385CAD" w:rsidP="004F6CCA">
      <w:pPr>
        <w:pStyle w:val="ListParagraph"/>
        <w:numPr>
          <w:ilvl w:val="0"/>
          <w:numId w:val="1"/>
        </w:numPr>
        <w:spacing w:line="360" w:lineRule="auto"/>
        <w:jc w:val="both"/>
        <w:rPr>
          <w:szCs w:val="24"/>
        </w:rPr>
      </w:pPr>
      <w:r w:rsidRPr="0099092A">
        <w:rPr>
          <w:szCs w:val="24"/>
        </w:rPr>
        <w:t>Time lost through reduced or light duty staff.</w:t>
      </w:r>
    </w:p>
    <w:p w14:paraId="711C82CF" w14:textId="18816B20" w:rsidR="00385CAD" w:rsidRPr="0099092A" w:rsidRDefault="00385CAD" w:rsidP="004F6CCA">
      <w:pPr>
        <w:pStyle w:val="ListParagraph"/>
        <w:numPr>
          <w:ilvl w:val="0"/>
          <w:numId w:val="1"/>
        </w:numPr>
        <w:spacing w:line="360" w:lineRule="auto"/>
        <w:jc w:val="both"/>
        <w:rPr>
          <w:szCs w:val="24"/>
        </w:rPr>
      </w:pPr>
      <w:r w:rsidRPr="0099092A">
        <w:rPr>
          <w:szCs w:val="24"/>
        </w:rPr>
        <w:lastRenderedPageBreak/>
        <w:t>Administrative time spent by supervisors following injuries.</w:t>
      </w:r>
    </w:p>
    <w:p w14:paraId="6DD335F5" w14:textId="37F76A04" w:rsidR="00385CAD" w:rsidRPr="0099092A" w:rsidRDefault="00385CAD" w:rsidP="004F6CCA">
      <w:pPr>
        <w:pStyle w:val="ListParagraph"/>
        <w:numPr>
          <w:ilvl w:val="0"/>
          <w:numId w:val="1"/>
        </w:numPr>
        <w:spacing w:line="360" w:lineRule="auto"/>
        <w:jc w:val="both"/>
        <w:rPr>
          <w:szCs w:val="24"/>
        </w:rPr>
      </w:pPr>
      <w:r w:rsidRPr="0099092A">
        <w:rPr>
          <w:szCs w:val="24"/>
        </w:rPr>
        <w:t>Employee training and replacement costs.</w:t>
      </w:r>
    </w:p>
    <w:p w14:paraId="29DFCC48" w14:textId="1CA865E8" w:rsidR="00ED08D1" w:rsidRPr="0099092A" w:rsidRDefault="00385CAD" w:rsidP="004F6CCA">
      <w:pPr>
        <w:pStyle w:val="ListParagraph"/>
        <w:numPr>
          <w:ilvl w:val="0"/>
          <w:numId w:val="1"/>
        </w:numPr>
        <w:spacing w:line="360" w:lineRule="auto"/>
        <w:jc w:val="both"/>
        <w:rPr>
          <w:szCs w:val="24"/>
        </w:rPr>
      </w:pPr>
      <w:r w:rsidRPr="0099092A">
        <w:rPr>
          <w:szCs w:val="24"/>
        </w:rPr>
        <w:t>Lost productivity related to new employee training and accommodation of injured employees.</w:t>
      </w:r>
    </w:p>
    <w:p w14:paraId="26CE675E" w14:textId="77777777" w:rsidR="00385CAD" w:rsidRPr="0099092A" w:rsidRDefault="00385CAD" w:rsidP="004F6CCA">
      <w:pPr>
        <w:autoSpaceDE w:val="0"/>
        <w:autoSpaceDN w:val="0"/>
        <w:adjustRightInd w:val="0"/>
        <w:spacing w:after="0" w:line="360" w:lineRule="auto"/>
        <w:jc w:val="both"/>
        <w:rPr>
          <w:szCs w:val="24"/>
        </w:rPr>
      </w:pPr>
      <w:r w:rsidRPr="0099092A">
        <w:rPr>
          <w:szCs w:val="24"/>
        </w:rPr>
        <w:t>Competition in this market sector includes the major PPE Manufacturing Companies, 3M</w:t>
      </w:r>
    </w:p>
    <w:p w14:paraId="5CB76C09" w14:textId="2828E177" w:rsidR="00385CAD" w:rsidRPr="0099092A" w:rsidRDefault="00385CAD" w:rsidP="004F6CCA">
      <w:pPr>
        <w:autoSpaceDE w:val="0"/>
        <w:autoSpaceDN w:val="0"/>
        <w:adjustRightInd w:val="0"/>
        <w:spacing w:after="0" w:line="360" w:lineRule="auto"/>
        <w:jc w:val="both"/>
        <w:rPr>
          <w:szCs w:val="24"/>
        </w:rPr>
      </w:pPr>
      <w:r w:rsidRPr="0099092A">
        <w:rPr>
          <w:szCs w:val="24"/>
        </w:rPr>
        <w:t xml:space="preserve">Company, MSA Safety Inc., and Honeywell International </w:t>
      </w:r>
      <w:r w:rsidR="004665E0" w:rsidRPr="0099092A">
        <w:rPr>
          <w:szCs w:val="24"/>
        </w:rPr>
        <w:t>Inc</w:t>
      </w:r>
      <w:r w:rsidR="004665E0">
        <w:rPr>
          <w:szCs w:val="24"/>
        </w:rPr>
        <w:t>.</w:t>
      </w:r>
      <w:r w:rsidR="004665E0" w:rsidRPr="002C5F9A">
        <w:t xml:space="preserve"> The</w:t>
      </w:r>
      <w:r w:rsidR="002C5F9A" w:rsidRPr="002C5F9A">
        <w:t xml:space="preserve"> global personal protective equipment market size was valued at USD 77.36 billion in 2020</w:t>
      </w:r>
      <w:r w:rsidR="005D0A63">
        <w:t xml:space="preserve"> </w:t>
      </w:r>
      <w:sdt>
        <w:sdtPr>
          <w:id w:val="651411884"/>
          <w:citation/>
        </w:sdtPr>
        <w:sdtContent>
          <w:r w:rsidR="005D0A63">
            <w:fldChar w:fldCharType="begin"/>
          </w:r>
          <w:r w:rsidR="005D0A63">
            <w:instrText xml:space="preserve"> CITATION Gra28 \l 1033 </w:instrText>
          </w:r>
          <w:r w:rsidR="005D0A63">
            <w:fldChar w:fldCharType="separate"/>
          </w:r>
          <w:r w:rsidR="00927C6B" w:rsidRPr="00927C6B">
            <w:rPr>
              <w:noProof/>
            </w:rPr>
            <w:t>[2]</w:t>
          </w:r>
          <w:r w:rsidR="005D0A63">
            <w:fldChar w:fldCharType="end"/>
          </w:r>
        </w:sdtContent>
      </w:sdt>
      <w:r w:rsidR="002C5F9A" w:rsidRPr="002C5F9A">
        <w:t>.</w:t>
      </w:r>
      <w:r w:rsidR="002C5F9A">
        <w:rPr>
          <w:rFonts w:ascii="Arial" w:hAnsi="Arial" w:cs="Arial"/>
          <w:color w:val="4D5156"/>
          <w:sz w:val="21"/>
          <w:szCs w:val="21"/>
          <w:shd w:val="clear" w:color="auto" w:fill="FFFFFF"/>
        </w:rPr>
        <w:t xml:space="preserve"> </w:t>
      </w:r>
      <w:r w:rsidRPr="0099092A">
        <w:rPr>
          <w:szCs w:val="24"/>
        </w:rPr>
        <w:t>We also face competition from smaller startup companies that produce innovative</w:t>
      </w:r>
      <w:r w:rsidR="002C5F9A">
        <w:rPr>
          <w:szCs w:val="24"/>
        </w:rPr>
        <w:t xml:space="preserve"> </w:t>
      </w:r>
      <w:r w:rsidRPr="0099092A">
        <w:rPr>
          <w:szCs w:val="24"/>
        </w:rPr>
        <w:t>biometric monitoring protective equipment. Some existing products already on the market include</w:t>
      </w:r>
      <w:r w:rsidR="002C5F9A">
        <w:rPr>
          <w:szCs w:val="24"/>
        </w:rPr>
        <w:t xml:space="preserve"> </w:t>
      </w:r>
      <w:r w:rsidRPr="0099092A">
        <w:rPr>
          <w:szCs w:val="24"/>
        </w:rPr>
        <w:t xml:space="preserve">the </w:t>
      </w:r>
      <w:r w:rsidR="00276C4B" w:rsidRPr="0099092A">
        <w:rPr>
          <w:szCs w:val="24"/>
        </w:rPr>
        <w:t>Life Beam’s</w:t>
      </w:r>
      <w:r w:rsidRPr="0099092A">
        <w:rPr>
          <w:szCs w:val="24"/>
        </w:rPr>
        <w:t xml:space="preserve"> Smart Bicycle Helmet</w:t>
      </w:r>
      <w:r w:rsidR="003907A4" w:rsidRPr="0099092A">
        <w:rPr>
          <w:szCs w:val="24"/>
        </w:rPr>
        <w:t xml:space="preserve">, and </w:t>
      </w:r>
      <w:r w:rsidRPr="0099092A">
        <w:rPr>
          <w:szCs w:val="24"/>
        </w:rPr>
        <w:t>Smart Athletic Hat</w:t>
      </w:r>
      <w:r w:rsidR="003907A4" w:rsidRPr="0099092A">
        <w:rPr>
          <w:szCs w:val="24"/>
        </w:rPr>
        <w:t xml:space="preserve"> </w:t>
      </w:r>
      <w:r w:rsidRPr="0099092A">
        <w:rPr>
          <w:szCs w:val="24"/>
        </w:rPr>
        <w:t>which measure heart rate via an</w:t>
      </w:r>
      <w:r w:rsidR="003907A4" w:rsidRPr="0099092A">
        <w:rPr>
          <w:szCs w:val="24"/>
        </w:rPr>
        <w:t xml:space="preserve"> </w:t>
      </w:r>
      <w:r w:rsidRPr="0099092A">
        <w:rPr>
          <w:szCs w:val="24"/>
        </w:rPr>
        <w:t>optical sensor, cadence, and calorie consumption during exercise. The measurement signals are sent</w:t>
      </w:r>
      <w:r w:rsidR="00FE0051" w:rsidRPr="0099092A">
        <w:rPr>
          <w:szCs w:val="24"/>
        </w:rPr>
        <w:t xml:space="preserve"> </w:t>
      </w:r>
      <w:r w:rsidRPr="0099092A">
        <w:rPr>
          <w:szCs w:val="24"/>
        </w:rPr>
        <w:t>wirelessly to the user’s smartphone or fitness watch via Bluetooth</w:t>
      </w:r>
      <w:r w:rsidR="00C36BBF">
        <w:rPr>
          <w:szCs w:val="24"/>
        </w:rPr>
        <w:t xml:space="preserve"> </w:t>
      </w:r>
      <w:sdt>
        <w:sdtPr>
          <w:rPr>
            <w:szCs w:val="24"/>
          </w:rPr>
          <w:id w:val="1775135450"/>
          <w:citation/>
        </w:sdtPr>
        <w:sdtContent>
          <w:r w:rsidR="00DA4C9C">
            <w:rPr>
              <w:szCs w:val="24"/>
            </w:rPr>
            <w:fldChar w:fldCharType="begin"/>
          </w:r>
          <w:r w:rsidR="00DA4C9C">
            <w:rPr>
              <w:szCs w:val="24"/>
            </w:rPr>
            <w:instrText xml:space="preserve"> CITATION Zek15 \l 1033 </w:instrText>
          </w:r>
          <w:r w:rsidR="00DA4C9C">
            <w:rPr>
              <w:szCs w:val="24"/>
            </w:rPr>
            <w:fldChar w:fldCharType="separate"/>
          </w:r>
          <w:r w:rsidR="00927C6B" w:rsidRPr="00927C6B">
            <w:rPr>
              <w:noProof/>
              <w:szCs w:val="24"/>
            </w:rPr>
            <w:t>[3]</w:t>
          </w:r>
          <w:r w:rsidR="00DA4C9C">
            <w:rPr>
              <w:szCs w:val="24"/>
            </w:rPr>
            <w:fldChar w:fldCharType="end"/>
          </w:r>
        </w:sdtContent>
      </w:sdt>
      <w:r w:rsidRPr="0099092A">
        <w:rPr>
          <w:szCs w:val="24"/>
        </w:rPr>
        <w:t>. Riddell’s InSite Impact</w:t>
      </w:r>
      <w:r w:rsidR="002C5F9A">
        <w:rPr>
          <w:szCs w:val="24"/>
        </w:rPr>
        <w:t xml:space="preserve"> </w:t>
      </w:r>
      <w:r w:rsidRPr="0099092A">
        <w:rPr>
          <w:szCs w:val="24"/>
        </w:rPr>
        <w:t>Response Football Helmet is fitted with a series of sensors and electrical components to evaluate the</w:t>
      </w:r>
      <w:r w:rsidR="00FE0051" w:rsidRPr="0099092A">
        <w:rPr>
          <w:szCs w:val="24"/>
        </w:rPr>
        <w:t xml:space="preserve"> </w:t>
      </w:r>
      <w:r w:rsidRPr="0099092A">
        <w:rPr>
          <w:szCs w:val="24"/>
        </w:rPr>
        <w:t>impacts sustained while on the field. In addition to monitoring the force, location, and intensity of the</w:t>
      </w:r>
      <w:r w:rsidR="00FE0051" w:rsidRPr="0099092A">
        <w:rPr>
          <w:szCs w:val="24"/>
        </w:rPr>
        <w:t xml:space="preserve"> </w:t>
      </w:r>
      <w:r w:rsidRPr="0099092A">
        <w:rPr>
          <w:szCs w:val="24"/>
        </w:rPr>
        <w:t xml:space="preserve">impacts, the helmet transmits alerts wirelessly to a monitor if impact thresholds are </w:t>
      </w:r>
      <w:r w:rsidR="00276C4B" w:rsidRPr="0099092A">
        <w:rPr>
          <w:szCs w:val="24"/>
        </w:rPr>
        <w:t>exceeded</w:t>
      </w:r>
      <w:r w:rsidR="00C36BBF">
        <w:rPr>
          <w:szCs w:val="24"/>
        </w:rPr>
        <w:t xml:space="preserve"> </w:t>
      </w:r>
      <w:sdt>
        <w:sdtPr>
          <w:rPr>
            <w:szCs w:val="24"/>
          </w:rPr>
          <w:id w:val="1416513958"/>
          <w:citation/>
        </w:sdtPr>
        <w:sdtContent>
          <w:r w:rsidR="00762554">
            <w:rPr>
              <w:szCs w:val="24"/>
            </w:rPr>
            <w:fldChar w:fldCharType="begin"/>
          </w:r>
          <w:r w:rsidR="00762554">
            <w:rPr>
              <w:szCs w:val="24"/>
            </w:rPr>
            <w:instrText xml:space="preserve"> CITATION Gri \l 1033 </w:instrText>
          </w:r>
          <w:r w:rsidR="00762554">
            <w:rPr>
              <w:szCs w:val="24"/>
            </w:rPr>
            <w:fldChar w:fldCharType="separate"/>
          </w:r>
          <w:r w:rsidR="00927C6B" w:rsidRPr="00927C6B">
            <w:rPr>
              <w:noProof/>
              <w:szCs w:val="24"/>
            </w:rPr>
            <w:t>[4]</w:t>
          </w:r>
          <w:r w:rsidR="00762554">
            <w:rPr>
              <w:szCs w:val="24"/>
            </w:rPr>
            <w:fldChar w:fldCharType="end"/>
          </w:r>
        </w:sdtContent>
      </w:sdt>
      <w:r w:rsidR="00276C4B" w:rsidRPr="0099092A">
        <w:rPr>
          <w:szCs w:val="24"/>
        </w:rPr>
        <w:t>. Schutt’s</w:t>
      </w:r>
      <w:r w:rsidRPr="0099092A">
        <w:rPr>
          <w:szCs w:val="24"/>
        </w:rPr>
        <w:t xml:space="preserve"> Smart Football Helmet uses a thermistor to monitor the player’s body temperature and an</w:t>
      </w:r>
      <w:r w:rsidR="00FE0051" w:rsidRPr="0099092A">
        <w:rPr>
          <w:szCs w:val="24"/>
        </w:rPr>
        <w:t xml:space="preserve"> </w:t>
      </w:r>
      <w:r w:rsidRPr="0099092A">
        <w:rPr>
          <w:szCs w:val="24"/>
        </w:rPr>
        <w:t>onboard radio transmits temperature readings in real time to a personal digital assistant (PDA) held</w:t>
      </w:r>
      <w:r w:rsidR="00FE0051" w:rsidRPr="0099092A">
        <w:rPr>
          <w:szCs w:val="24"/>
        </w:rPr>
        <w:t xml:space="preserve"> </w:t>
      </w:r>
      <w:r w:rsidRPr="0099092A">
        <w:rPr>
          <w:szCs w:val="24"/>
        </w:rPr>
        <w:t>on the sidelines</w:t>
      </w:r>
      <w:r w:rsidR="00C36BBF">
        <w:rPr>
          <w:szCs w:val="24"/>
        </w:rPr>
        <w:t xml:space="preserve"> </w:t>
      </w:r>
      <w:sdt>
        <w:sdtPr>
          <w:rPr>
            <w:szCs w:val="24"/>
          </w:rPr>
          <w:id w:val="575484808"/>
          <w:citation/>
        </w:sdtPr>
        <w:sdtContent>
          <w:r w:rsidR="009421EF">
            <w:rPr>
              <w:szCs w:val="24"/>
            </w:rPr>
            <w:fldChar w:fldCharType="begin"/>
          </w:r>
          <w:r w:rsidR="009421EF">
            <w:rPr>
              <w:szCs w:val="24"/>
            </w:rPr>
            <w:instrText xml:space="preserve"> CITATION BRE09 \l 1033 </w:instrText>
          </w:r>
          <w:r w:rsidR="009421EF">
            <w:rPr>
              <w:szCs w:val="24"/>
            </w:rPr>
            <w:fldChar w:fldCharType="separate"/>
          </w:r>
          <w:r w:rsidR="00927C6B" w:rsidRPr="00927C6B">
            <w:rPr>
              <w:noProof/>
              <w:szCs w:val="24"/>
            </w:rPr>
            <w:t>[5]</w:t>
          </w:r>
          <w:r w:rsidR="009421EF">
            <w:rPr>
              <w:szCs w:val="24"/>
            </w:rPr>
            <w:fldChar w:fldCharType="end"/>
          </w:r>
        </w:sdtContent>
      </w:sdt>
      <w:r w:rsidRPr="0099092A">
        <w:rPr>
          <w:szCs w:val="24"/>
        </w:rPr>
        <w:t>. Additionally, a new prototype hard hat product is being developed by Laing</w:t>
      </w:r>
      <w:r w:rsidR="00FE0051" w:rsidRPr="0099092A">
        <w:rPr>
          <w:szCs w:val="24"/>
        </w:rPr>
        <w:t xml:space="preserve"> </w:t>
      </w:r>
      <w:r w:rsidRPr="0099092A">
        <w:rPr>
          <w:szCs w:val="24"/>
        </w:rPr>
        <w:t>O’Rourke that combines a sensor array into an insert for retrofitting into an existing hard hat. This</w:t>
      </w:r>
      <w:r w:rsidR="00FE0051" w:rsidRPr="0099092A">
        <w:rPr>
          <w:szCs w:val="24"/>
        </w:rPr>
        <w:t xml:space="preserve"> </w:t>
      </w:r>
      <w:r w:rsidRPr="0099092A">
        <w:rPr>
          <w:szCs w:val="24"/>
        </w:rPr>
        <w:t>prototype monitors the temperature and heart rate of the worker, GPS location, and external</w:t>
      </w:r>
      <w:r w:rsidR="00FE0051" w:rsidRPr="0099092A">
        <w:rPr>
          <w:szCs w:val="24"/>
        </w:rPr>
        <w:t xml:space="preserve"> </w:t>
      </w:r>
      <w:r w:rsidRPr="0099092A">
        <w:rPr>
          <w:szCs w:val="24"/>
        </w:rPr>
        <w:t>temperature and humidity of the work environment. It utilizes a vibratory and auditory alert system</w:t>
      </w:r>
      <w:r w:rsidR="00FE0051" w:rsidRPr="0099092A">
        <w:rPr>
          <w:szCs w:val="24"/>
        </w:rPr>
        <w:t xml:space="preserve"> </w:t>
      </w:r>
      <w:r w:rsidRPr="0099092A">
        <w:rPr>
          <w:szCs w:val="24"/>
        </w:rPr>
        <w:t>for the wearer, and email or text message alerts can be sent to other parties</w:t>
      </w:r>
      <w:r w:rsidR="00C36BBF">
        <w:rPr>
          <w:szCs w:val="24"/>
        </w:rPr>
        <w:t xml:space="preserve"> </w:t>
      </w:r>
      <w:sdt>
        <w:sdtPr>
          <w:rPr>
            <w:szCs w:val="24"/>
          </w:rPr>
          <w:id w:val="795723401"/>
          <w:citation/>
        </w:sdtPr>
        <w:sdtContent>
          <w:r w:rsidR="00312584">
            <w:rPr>
              <w:szCs w:val="24"/>
            </w:rPr>
            <w:fldChar w:fldCharType="begin"/>
          </w:r>
          <w:r w:rsidR="00312584">
            <w:rPr>
              <w:szCs w:val="24"/>
            </w:rPr>
            <w:instrText xml:space="preserve"> CITATION Aim15 \l 1033 </w:instrText>
          </w:r>
          <w:r w:rsidR="00312584">
            <w:rPr>
              <w:szCs w:val="24"/>
            </w:rPr>
            <w:fldChar w:fldCharType="separate"/>
          </w:r>
          <w:r w:rsidR="00927C6B" w:rsidRPr="00927C6B">
            <w:rPr>
              <w:noProof/>
              <w:szCs w:val="24"/>
            </w:rPr>
            <w:t>[6]</w:t>
          </w:r>
          <w:r w:rsidR="00312584">
            <w:rPr>
              <w:szCs w:val="24"/>
            </w:rPr>
            <w:fldChar w:fldCharType="end"/>
          </w:r>
        </w:sdtContent>
      </w:sdt>
      <w:r w:rsidRPr="0099092A">
        <w:rPr>
          <w:szCs w:val="24"/>
        </w:rPr>
        <w:t xml:space="preserve">. </w:t>
      </w:r>
      <w:r w:rsidR="003907A4" w:rsidRPr="0099092A">
        <w:rPr>
          <w:szCs w:val="24"/>
        </w:rPr>
        <w:t>Also</w:t>
      </w:r>
      <w:r w:rsidR="00BF2E30" w:rsidRPr="0099092A">
        <w:rPr>
          <w:szCs w:val="24"/>
        </w:rPr>
        <w:t>,</w:t>
      </w:r>
      <w:r w:rsidR="003907A4" w:rsidRPr="0099092A">
        <w:rPr>
          <w:szCs w:val="24"/>
        </w:rPr>
        <w:t xml:space="preserve"> an existing product is the </w:t>
      </w:r>
      <w:proofErr w:type="spellStart"/>
      <w:r w:rsidR="003907A4" w:rsidRPr="0099092A">
        <w:rPr>
          <w:szCs w:val="24"/>
        </w:rPr>
        <w:t>SolePower</w:t>
      </w:r>
      <w:proofErr w:type="spellEnd"/>
      <w:r w:rsidR="003907A4" w:rsidRPr="0099092A">
        <w:rPr>
          <w:szCs w:val="24"/>
        </w:rPr>
        <w:t xml:space="preserve"> Self Powered Smart Boot,</w:t>
      </w:r>
      <w:r w:rsidR="00B95445" w:rsidRPr="0099092A">
        <w:rPr>
          <w:szCs w:val="24"/>
        </w:rPr>
        <w:t xml:space="preserve"> </w:t>
      </w:r>
      <w:r w:rsidR="00BF2E30" w:rsidRPr="0099092A">
        <w:rPr>
          <w:szCs w:val="24"/>
        </w:rPr>
        <w:t>that can be powered solely by a person moving.  From helping the military charge a battery while on their feet to reducing accidents by keeping track of workers on job sites</w:t>
      </w:r>
      <w:r w:rsidR="008F52C9">
        <w:rPr>
          <w:szCs w:val="24"/>
        </w:rPr>
        <w:t xml:space="preserve"> </w:t>
      </w:r>
      <w:sdt>
        <w:sdtPr>
          <w:rPr>
            <w:szCs w:val="24"/>
          </w:rPr>
          <w:id w:val="277996879"/>
          <w:citation/>
        </w:sdtPr>
        <w:sdtContent>
          <w:r w:rsidR="008F52C9">
            <w:rPr>
              <w:szCs w:val="24"/>
            </w:rPr>
            <w:fldChar w:fldCharType="begin"/>
          </w:r>
          <w:r w:rsidR="008F52C9">
            <w:rPr>
              <w:szCs w:val="24"/>
            </w:rPr>
            <w:instrText xml:space="preserve"> CITATION Pit17 \l 1033 </w:instrText>
          </w:r>
          <w:r w:rsidR="008F52C9">
            <w:rPr>
              <w:szCs w:val="24"/>
            </w:rPr>
            <w:fldChar w:fldCharType="separate"/>
          </w:r>
          <w:r w:rsidR="00927C6B" w:rsidRPr="00927C6B">
            <w:rPr>
              <w:noProof/>
              <w:szCs w:val="24"/>
            </w:rPr>
            <w:t>[7]</w:t>
          </w:r>
          <w:r w:rsidR="008F52C9">
            <w:rPr>
              <w:szCs w:val="24"/>
            </w:rPr>
            <w:fldChar w:fldCharType="end"/>
          </w:r>
        </w:sdtContent>
      </w:sdt>
      <w:r w:rsidR="00BF2E30" w:rsidRPr="0099092A">
        <w:rPr>
          <w:szCs w:val="24"/>
        </w:rPr>
        <w:t xml:space="preserve">. </w:t>
      </w:r>
      <w:r w:rsidRPr="0099092A">
        <w:rPr>
          <w:szCs w:val="24"/>
        </w:rPr>
        <w:t>Several of the designs utilize wireless transceivers that display alarms</w:t>
      </w:r>
      <w:r w:rsidR="00B95445" w:rsidRPr="0099092A">
        <w:rPr>
          <w:szCs w:val="24"/>
        </w:rPr>
        <w:t xml:space="preserve"> </w:t>
      </w:r>
      <w:r w:rsidRPr="0099092A">
        <w:rPr>
          <w:szCs w:val="24"/>
        </w:rPr>
        <w:t xml:space="preserve">in response to events monitored by protective gear via the use of biometric sensors. </w:t>
      </w:r>
    </w:p>
    <w:p w14:paraId="7CE57C71" w14:textId="77777777" w:rsidR="008F52C9" w:rsidRDefault="008F52C9" w:rsidP="004F6CCA">
      <w:pPr>
        <w:autoSpaceDE w:val="0"/>
        <w:autoSpaceDN w:val="0"/>
        <w:adjustRightInd w:val="0"/>
        <w:spacing w:after="0" w:line="360" w:lineRule="auto"/>
        <w:jc w:val="both"/>
        <w:rPr>
          <w:szCs w:val="24"/>
        </w:rPr>
      </w:pPr>
    </w:p>
    <w:p w14:paraId="21C43588" w14:textId="5E8A0D2C" w:rsidR="0099092A" w:rsidRDefault="00B95445" w:rsidP="004F6CCA">
      <w:pPr>
        <w:autoSpaceDE w:val="0"/>
        <w:autoSpaceDN w:val="0"/>
        <w:adjustRightInd w:val="0"/>
        <w:spacing w:after="0" w:line="360" w:lineRule="auto"/>
        <w:jc w:val="both"/>
        <w:rPr>
          <w:szCs w:val="24"/>
        </w:rPr>
      </w:pPr>
      <w:r w:rsidRPr="0099092A">
        <w:rPr>
          <w:szCs w:val="24"/>
        </w:rPr>
        <w:t>This</w:t>
      </w:r>
      <w:r w:rsidR="00385CAD" w:rsidRPr="0099092A">
        <w:rPr>
          <w:szCs w:val="24"/>
        </w:rPr>
        <w:t xml:space="preserve"> </w:t>
      </w:r>
      <w:r w:rsidR="00080507" w:rsidRPr="0099092A">
        <w:rPr>
          <w:szCs w:val="24"/>
        </w:rPr>
        <w:t>device</w:t>
      </w:r>
      <w:r w:rsidR="00385CAD" w:rsidRPr="0099092A">
        <w:rPr>
          <w:szCs w:val="24"/>
        </w:rPr>
        <w:t xml:space="preserve"> differentiates from the competition by combining the key biometric sensors that</w:t>
      </w:r>
      <w:r w:rsidR="002C5F9A">
        <w:rPr>
          <w:szCs w:val="24"/>
        </w:rPr>
        <w:t xml:space="preserve"> </w:t>
      </w:r>
      <w:r w:rsidR="00385CAD" w:rsidRPr="0099092A">
        <w:rPr>
          <w:szCs w:val="24"/>
        </w:rPr>
        <w:t>can indicate danger to a worker (body temperature, heart rate, and concussive force) into one</w:t>
      </w:r>
      <w:r w:rsidR="002C5F9A">
        <w:rPr>
          <w:szCs w:val="24"/>
        </w:rPr>
        <w:t xml:space="preserve"> </w:t>
      </w:r>
      <w:r w:rsidR="00385CAD" w:rsidRPr="0099092A">
        <w:rPr>
          <w:szCs w:val="24"/>
        </w:rPr>
        <w:t>product, and transmitting that information through cellular data to a site supervisor using a Global</w:t>
      </w:r>
      <w:r w:rsidR="002C5F9A">
        <w:rPr>
          <w:szCs w:val="24"/>
        </w:rPr>
        <w:t xml:space="preserve"> </w:t>
      </w:r>
      <w:r w:rsidR="00385CAD" w:rsidRPr="0099092A">
        <w:rPr>
          <w:szCs w:val="24"/>
        </w:rPr>
        <w:t>System for Mobile Communication (GSM) board. This method of signal transmission is preferred</w:t>
      </w:r>
      <w:r w:rsidR="002C5F9A">
        <w:rPr>
          <w:szCs w:val="24"/>
        </w:rPr>
        <w:t xml:space="preserve"> </w:t>
      </w:r>
      <w:r w:rsidR="00385CAD" w:rsidRPr="0099092A">
        <w:rPr>
          <w:szCs w:val="24"/>
        </w:rPr>
        <w:t xml:space="preserve">over </w:t>
      </w:r>
      <w:r w:rsidR="00385CAD" w:rsidRPr="0099092A">
        <w:rPr>
          <w:szCs w:val="24"/>
        </w:rPr>
        <w:lastRenderedPageBreak/>
        <w:t>Bluetooth due to the long range of signal transmission capable while using GSM. Site</w:t>
      </w:r>
      <w:r w:rsidR="002C5F9A">
        <w:rPr>
          <w:szCs w:val="24"/>
        </w:rPr>
        <w:t xml:space="preserve"> </w:t>
      </w:r>
      <w:r w:rsidR="00385CAD" w:rsidRPr="0099092A">
        <w:rPr>
          <w:szCs w:val="24"/>
        </w:rPr>
        <w:t>supervisors will not need to carry around additional electronic alert equipment, and they will not</w:t>
      </w:r>
      <w:r w:rsidR="002C5F9A">
        <w:rPr>
          <w:szCs w:val="24"/>
        </w:rPr>
        <w:t xml:space="preserve"> </w:t>
      </w:r>
      <w:r w:rsidR="00385CAD" w:rsidRPr="0099092A">
        <w:rPr>
          <w:szCs w:val="24"/>
        </w:rPr>
        <w:t>need to be within wireless Bluetooth range to receive notification that their workers</w:t>
      </w:r>
      <w:r w:rsidR="00BF2E30" w:rsidRPr="0099092A">
        <w:rPr>
          <w:szCs w:val="24"/>
        </w:rPr>
        <w:t>’</w:t>
      </w:r>
      <w:r w:rsidR="00385CAD" w:rsidRPr="0099092A">
        <w:rPr>
          <w:szCs w:val="24"/>
        </w:rPr>
        <w:t xml:space="preserve"> health and safety</w:t>
      </w:r>
      <w:r w:rsidR="00FE0051" w:rsidRPr="0099092A">
        <w:rPr>
          <w:szCs w:val="24"/>
        </w:rPr>
        <w:t xml:space="preserve"> </w:t>
      </w:r>
      <w:r w:rsidR="00385CAD" w:rsidRPr="0099092A">
        <w:rPr>
          <w:szCs w:val="24"/>
        </w:rPr>
        <w:t>is in danger. The text message alerts include the worker ID, time, and the biometric threshold that has</w:t>
      </w:r>
      <w:r w:rsidR="00FE0051" w:rsidRPr="0099092A">
        <w:rPr>
          <w:szCs w:val="24"/>
        </w:rPr>
        <w:t xml:space="preserve"> </w:t>
      </w:r>
      <w:r w:rsidR="00385CAD" w:rsidRPr="0099092A">
        <w:rPr>
          <w:szCs w:val="24"/>
        </w:rPr>
        <w:t xml:space="preserve">been exceeded. Additionally, there is an immediate feedback alert to the worker via a </w:t>
      </w:r>
      <w:r w:rsidR="00B74157">
        <w:rPr>
          <w:szCs w:val="24"/>
        </w:rPr>
        <w:t>microphone</w:t>
      </w:r>
      <w:r w:rsidR="00385CAD" w:rsidRPr="0099092A">
        <w:rPr>
          <w:szCs w:val="24"/>
        </w:rPr>
        <w:t xml:space="preserve"> on</w:t>
      </w:r>
      <w:r w:rsidR="00FE0051" w:rsidRPr="0099092A">
        <w:rPr>
          <w:szCs w:val="24"/>
        </w:rPr>
        <w:t xml:space="preserve"> </w:t>
      </w:r>
      <w:r w:rsidR="00385CAD" w:rsidRPr="0099092A">
        <w:rPr>
          <w:szCs w:val="24"/>
        </w:rPr>
        <w:t xml:space="preserve">the hat brim, which indicates if a threshold has been exceeded. </w:t>
      </w:r>
      <w:r w:rsidR="00B74157">
        <w:rPr>
          <w:szCs w:val="24"/>
        </w:rPr>
        <w:t>A l</w:t>
      </w:r>
      <w:r w:rsidR="00080507" w:rsidRPr="0099092A">
        <w:rPr>
          <w:szCs w:val="24"/>
        </w:rPr>
        <w:t>ocation sensor</w:t>
      </w:r>
      <w:r w:rsidR="00B74157">
        <w:rPr>
          <w:szCs w:val="24"/>
        </w:rPr>
        <w:t xml:space="preserve"> will also</w:t>
      </w:r>
      <w:r w:rsidR="00080507" w:rsidRPr="0099092A">
        <w:rPr>
          <w:szCs w:val="24"/>
        </w:rPr>
        <w:t xml:space="preserve"> track the worker’s movement</w:t>
      </w:r>
      <w:r w:rsidR="00E962BA">
        <w:rPr>
          <w:szCs w:val="24"/>
        </w:rPr>
        <w:t xml:space="preserve"> and a gyroscope to detect falls.</w:t>
      </w:r>
    </w:p>
    <w:p w14:paraId="49A9E1A4" w14:textId="5E372662" w:rsidR="0099092A" w:rsidRPr="00FA2752" w:rsidRDefault="0099092A">
      <w:pPr>
        <w:pStyle w:val="Heading2"/>
      </w:pPr>
      <w:bookmarkStart w:id="783" w:name="_Toc112746707"/>
      <w:bookmarkStart w:id="784" w:name="_Toc112752467"/>
      <w:bookmarkStart w:id="785" w:name="_Toc112752583"/>
      <w:bookmarkStart w:id="786" w:name="_Toc112758630"/>
      <w:bookmarkStart w:id="787" w:name="_Toc112758762"/>
      <w:bookmarkStart w:id="788" w:name="_Toc112759221"/>
      <w:bookmarkStart w:id="789" w:name="_Toc112759303"/>
      <w:bookmarkStart w:id="790" w:name="_Toc112759427"/>
      <w:bookmarkStart w:id="791" w:name="_Toc112759528"/>
      <w:bookmarkStart w:id="792" w:name="_Toc112760660"/>
      <w:bookmarkStart w:id="793" w:name="_Toc112760743"/>
      <w:bookmarkStart w:id="794" w:name="_Toc112761695"/>
      <w:bookmarkStart w:id="795" w:name="_Toc112761923"/>
      <w:bookmarkStart w:id="796" w:name="_Toc112762013"/>
      <w:bookmarkStart w:id="797" w:name="_Toc112766904"/>
      <w:bookmarkStart w:id="798" w:name="_Toc112821726"/>
      <w:bookmarkStart w:id="799" w:name="_Toc112823123"/>
      <w:bookmarkStart w:id="800" w:name="_Toc119591054"/>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r w:rsidRPr="003034BD">
        <w:t>PROBLEM</w:t>
      </w:r>
      <w:r w:rsidRPr="00FA2752">
        <w:t xml:space="preserve"> STATEMENT</w:t>
      </w:r>
      <w:bookmarkEnd w:id="800"/>
    </w:p>
    <w:p w14:paraId="7B2450EB" w14:textId="6ACCB35E" w:rsidR="00A16FD7" w:rsidRPr="00674551" w:rsidRDefault="009827C0" w:rsidP="004F6CCA">
      <w:pPr>
        <w:spacing w:line="360" w:lineRule="auto"/>
        <w:jc w:val="both"/>
      </w:pPr>
      <w:r>
        <w:t>Industrial</w:t>
      </w:r>
      <w:r w:rsidR="00D9730D" w:rsidRPr="00674551">
        <w:t xml:space="preserve"> site safety is one of the biggest challenges that contractors face. Every contractor needs to implement stringent safety rules for the job site to protect employees and, of course, have sufficient </w:t>
      </w:r>
      <w:hyperlink r:id="rId14" w:tgtFrame="_blank" w:history="1">
        <w:r w:rsidR="00D9730D" w:rsidRPr="00674551">
          <w:rPr>
            <w:rStyle w:val="Hyperlink"/>
            <w:color w:val="auto"/>
            <w:u w:val="none"/>
          </w:rPr>
          <w:t>contractor’s insurance</w:t>
        </w:r>
      </w:hyperlink>
      <w:r w:rsidR="00D9730D" w:rsidRPr="00674551">
        <w:t> to take care of any liabilities. The major problems are discussed as follows</w:t>
      </w:r>
      <w:r w:rsidR="008F52C9">
        <w:t xml:space="preserve"> </w:t>
      </w:r>
      <w:sdt>
        <w:sdtPr>
          <w:id w:val="-1511749549"/>
          <w:citation/>
        </w:sdtPr>
        <w:sdtContent>
          <w:r w:rsidR="002F5B8F">
            <w:fldChar w:fldCharType="begin"/>
          </w:r>
          <w:r w:rsidR="002F5B8F">
            <w:instrText xml:space="preserve"> CITATION SAF \l 1033 </w:instrText>
          </w:r>
          <w:r w:rsidR="002F5B8F">
            <w:fldChar w:fldCharType="separate"/>
          </w:r>
          <w:r w:rsidR="00927C6B" w:rsidRPr="00927C6B">
            <w:rPr>
              <w:noProof/>
            </w:rPr>
            <w:t>[8]</w:t>
          </w:r>
          <w:r w:rsidR="002F5B8F">
            <w:fldChar w:fldCharType="end"/>
          </w:r>
        </w:sdtContent>
      </w:sdt>
      <w:r w:rsidR="00D9730D" w:rsidRPr="00674551">
        <w:t>:</w:t>
      </w:r>
    </w:p>
    <w:p w14:paraId="753FC652" w14:textId="1B92F7D5" w:rsidR="00F21036" w:rsidRPr="009E2511" w:rsidRDefault="00F21036" w:rsidP="004F6CCA">
      <w:pPr>
        <w:spacing w:line="360" w:lineRule="auto"/>
        <w:jc w:val="both"/>
      </w:pPr>
      <w:r w:rsidRPr="00674551">
        <w:t>When you consider the diverse range of activities going on at a</w:t>
      </w:r>
      <w:r w:rsidR="009827C0">
        <w:t>n industrial</w:t>
      </w:r>
      <w:r w:rsidRPr="00674551">
        <w:t xml:space="preserve"> site at any one time it seems hardly surprising slips, trips, and falls happen on an almost daily basis.</w:t>
      </w:r>
      <w:r w:rsidR="009827C0">
        <w:t xml:space="preserve"> Industrial</w:t>
      </w:r>
      <w:r w:rsidRPr="00674551">
        <w:t xml:space="preserve"> sites are a mish mash of holes in the ground, buildings at various stages of completion, scaffolding, stored materials and equipment: you really do need eyes in the back of your head at times.</w:t>
      </w:r>
      <w:r w:rsidR="00806B5F">
        <w:t xml:space="preserve"> This device will be able to detect the worker’s inclination angle and warm him/her a fall is impendin</w:t>
      </w:r>
      <w:r w:rsidR="005B6204">
        <w:t xml:space="preserve">g. </w:t>
      </w:r>
    </w:p>
    <w:p w14:paraId="071DD500" w14:textId="7DC5AC41" w:rsidR="00F21036" w:rsidRPr="00674551" w:rsidRDefault="00F21036" w:rsidP="004F6CCA">
      <w:pPr>
        <w:spacing w:line="360" w:lineRule="auto"/>
        <w:jc w:val="both"/>
      </w:pPr>
      <w:r w:rsidRPr="00674551">
        <w:t>Every year excavations and trenches collapse, bury and seriously injure people working in them – precautions need to be planned before the work starts.</w:t>
      </w:r>
      <w:r w:rsidR="00674551">
        <w:t xml:space="preserve"> </w:t>
      </w:r>
      <w:r w:rsidRPr="00674551">
        <w:t>The risk of an unintended collapse is generally more associated with demolition works or when a partially completed building or scaffolding collapses, but still accounts for a percentage of fatalities each year.</w:t>
      </w:r>
      <w:r w:rsidR="00F901CE">
        <w:t xml:space="preserve"> Therefore, this device will be able to detect and measure the acceleration of any body or object in its </w:t>
      </w:r>
      <w:r w:rsidR="00276C4B">
        <w:t>instantaneous</w:t>
      </w:r>
      <w:r w:rsidR="00F901CE">
        <w:t xml:space="preserve"> rest frame and alert</w:t>
      </w:r>
      <w:r w:rsidR="00007ED7">
        <w:t xml:space="preserve"> the worker about that. </w:t>
      </w:r>
      <w:r w:rsidR="00443919">
        <w:t>In case</w:t>
      </w:r>
      <w:r w:rsidR="00007ED7">
        <w:t xml:space="preserve"> of a collapse, the worker shall also be easily tracked and hence increasing the chances of survival.</w:t>
      </w:r>
    </w:p>
    <w:p w14:paraId="639066A5" w14:textId="07B430D0" w:rsidR="00F21036" w:rsidRPr="00674551" w:rsidRDefault="00E962BA" w:rsidP="004F6CCA">
      <w:pPr>
        <w:spacing w:line="360" w:lineRule="auto"/>
        <w:jc w:val="both"/>
      </w:pPr>
      <w:r>
        <w:t>Industrial</w:t>
      </w:r>
      <w:r w:rsidR="00F21036" w:rsidRPr="00674551">
        <w:t xml:space="preserve"> sites are a throng of activity and kick up a lot of dust</w:t>
      </w:r>
      <w:r>
        <w:t>-</w:t>
      </w:r>
      <w:r w:rsidR="00F21036" w:rsidRPr="00674551">
        <w:t xml:space="preserve">an often invisible, fine, toxic mixture of hazardous materials and </w:t>
      </w:r>
      <w:r w:rsidR="00276C4B" w:rsidRPr="00674551">
        <w:t>fibers</w:t>
      </w:r>
      <w:r w:rsidR="00F21036" w:rsidRPr="00674551">
        <w:t xml:space="preserve"> that can damage the lungs, leading to diseases such as chronic obstructive pulmonary, asthma and silicosis.</w:t>
      </w:r>
      <w:r w:rsidR="00674551">
        <w:t xml:space="preserve"> </w:t>
      </w:r>
      <w:r w:rsidR="00F21036" w:rsidRPr="00674551">
        <w:t xml:space="preserve">Simply issuing PPE is not enough…employers have a duty to ensure protective equipment is actually used. Failure to do so could render an employee to disciplinary action and in hot water with the health and safety </w:t>
      </w:r>
      <w:r w:rsidR="00F21036" w:rsidRPr="00674551">
        <w:lastRenderedPageBreak/>
        <w:t>executive.</w:t>
      </w:r>
      <w:r w:rsidR="00007ED7">
        <w:t xml:space="preserve"> Therefore, this device will have some biometric sensors ca</w:t>
      </w:r>
      <w:r w:rsidR="00276C4B">
        <w:t>p</w:t>
      </w:r>
      <w:r w:rsidR="00007ED7">
        <w:t xml:space="preserve">able of </w:t>
      </w:r>
      <w:r w:rsidR="00276C4B">
        <w:t>determining</w:t>
      </w:r>
      <w:r w:rsidR="00007ED7">
        <w:t xml:space="preserve"> one’s state of body hence third-party injuries and accidents can be reduced through this.</w:t>
      </w:r>
    </w:p>
    <w:p w14:paraId="7C553134" w14:textId="6483D359" w:rsidR="00F21036" w:rsidRPr="00FA2752" w:rsidRDefault="00341B8F">
      <w:pPr>
        <w:pStyle w:val="Heading2"/>
      </w:pPr>
      <w:bookmarkStart w:id="801" w:name="_Toc119591055"/>
      <w:r w:rsidRPr="00FA2752">
        <w:t xml:space="preserve">PROBLEM </w:t>
      </w:r>
      <w:r w:rsidR="005B6204" w:rsidRPr="0088677F">
        <w:t>JUSTIFICATION</w:t>
      </w:r>
      <w:bookmarkEnd w:id="801"/>
    </w:p>
    <w:p w14:paraId="5737D262" w14:textId="4D87E474" w:rsidR="005B6204" w:rsidRDefault="008C00B1" w:rsidP="004F6CCA">
      <w:pPr>
        <w:spacing w:line="360" w:lineRule="auto"/>
        <w:jc w:val="both"/>
        <w:rPr>
          <w:szCs w:val="24"/>
        </w:rPr>
      </w:pPr>
      <w:r w:rsidRPr="008C00B1">
        <w:t>Technology is continually undergoing a constituent development caused by the appearance of billions new interconnected “things” and their entrenchment in our daily lives. One of the underlying versatile technologies, namely wearables, is able to capture rich contextual information produced by such devices and use it to deliver a legitimately personalized experience.  In the near future, wearable technologies are expected to become an indispensable part of our daily life.</w:t>
      </w:r>
      <w:r>
        <w:t xml:space="preserve"> This wearable technology should be exploited to</w:t>
      </w:r>
      <w:r w:rsidR="00812709">
        <w:t xml:space="preserve"> assist workers in industrial settings</w:t>
      </w:r>
      <w:r w:rsidR="00AF006E">
        <w:t xml:space="preserve"> </w:t>
      </w:r>
      <w:r w:rsidR="00AF006E" w:rsidRPr="0099092A">
        <w:rPr>
          <w:szCs w:val="24"/>
        </w:rPr>
        <w:t>experience a safer work environment, and avoid high amounts of physical, emotional, and financial hardship associated with injury, while employers will avoid many direct and indirect costs associated with worker injuries.</w:t>
      </w:r>
    </w:p>
    <w:p w14:paraId="71541645" w14:textId="1A9C4D41" w:rsidR="00AF006E" w:rsidRDefault="00AF006E" w:rsidP="004F6CCA">
      <w:pPr>
        <w:spacing w:line="360" w:lineRule="auto"/>
        <w:jc w:val="both"/>
        <w:rPr>
          <w:szCs w:val="24"/>
        </w:rPr>
      </w:pPr>
      <w:r>
        <w:rPr>
          <w:szCs w:val="24"/>
        </w:rPr>
        <w:t xml:space="preserve">This project will provide a monitoring system that will allow both worker and supervisor to view </w:t>
      </w:r>
      <w:r w:rsidR="00121EBB">
        <w:rPr>
          <w:szCs w:val="24"/>
        </w:rPr>
        <w:t xml:space="preserve">the worker’s body temperature, heartrate and concussive force experienced in real time. At the same time, tracking the worker’s location, detecting falls. By using a heart pulse sensor, thermocouple, accelerometer, </w:t>
      </w:r>
      <w:r w:rsidR="00F66B48">
        <w:rPr>
          <w:szCs w:val="24"/>
        </w:rPr>
        <w:t>gyroscope, GPS and  GSM modules all connected to a</w:t>
      </w:r>
      <w:r w:rsidR="00BC20E7">
        <w:rPr>
          <w:szCs w:val="24"/>
        </w:rPr>
        <w:t>n Arduino</w:t>
      </w:r>
      <w:r w:rsidR="00F66B48">
        <w:rPr>
          <w:szCs w:val="24"/>
        </w:rPr>
        <w:t xml:space="preserve"> microcontroller</w:t>
      </w:r>
      <w:r w:rsidR="005B29F0">
        <w:rPr>
          <w:szCs w:val="24"/>
        </w:rPr>
        <w:t xml:space="preserve">, the system collects data </w:t>
      </w:r>
      <w:r w:rsidR="000C24F4">
        <w:rPr>
          <w:szCs w:val="24"/>
        </w:rPr>
        <w:t>and transmits it</w:t>
      </w:r>
      <w:r w:rsidR="00BC20E7">
        <w:rPr>
          <w:szCs w:val="24"/>
        </w:rPr>
        <w:t xml:space="preserve"> wirelessly using a communication module to</w:t>
      </w:r>
      <w:r w:rsidR="000C24F4">
        <w:rPr>
          <w:szCs w:val="24"/>
        </w:rPr>
        <w:t xml:space="preserve"> the parties involved</w:t>
      </w:r>
      <w:r w:rsidR="00BC20E7">
        <w:rPr>
          <w:szCs w:val="24"/>
        </w:rPr>
        <w:t xml:space="preserve"> so as informed decisions can be made</w:t>
      </w:r>
      <w:r w:rsidR="000C24F4">
        <w:rPr>
          <w:szCs w:val="24"/>
        </w:rPr>
        <w:t xml:space="preserve">. </w:t>
      </w:r>
    </w:p>
    <w:p w14:paraId="0F5881A6" w14:textId="3162D092" w:rsidR="00ED2A22" w:rsidRPr="00FA2752" w:rsidRDefault="00ED2A22">
      <w:pPr>
        <w:pStyle w:val="Heading2"/>
      </w:pPr>
      <w:bookmarkStart w:id="802" w:name="_Toc119591056"/>
      <w:r w:rsidRPr="0088677F">
        <w:t>OBJECTIVES</w:t>
      </w:r>
      <w:bookmarkEnd w:id="802"/>
    </w:p>
    <w:p w14:paraId="36E84A48" w14:textId="0B98CA74" w:rsidR="00ED2A22" w:rsidRPr="00FA2752" w:rsidRDefault="00ED2A22">
      <w:pPr>
        <w:pStyle w:val="Heading3"/>
      </w:pPr>
      <w:bookmarkStart w:id="803" w:name="_Toc119591057"/>
      <w:r w:rsidRPr="00FA2752">
        <w:t xml:space="preserve">Main </w:t>
      </w:r>
      <w:r w:rsidRPr="0088677F">
        <w:t>Objective</w:t>
      </w:r>
      <w:bookmarkEnd w:id="803"/>
    </w:p>
    <w:p w14:paraId="47C83A4A" w14:textId="0A2726B0" w:rsidR="00ED2A22" w:rsidRDefault="00ED2A22" w:rsidP="004F6CCA">
      <w:pPr>
        <w:spacing w:line="360" w:lineRule="auto"/>
        <w:jc w:val="both"/>
        <w:rPr>
          <w:szCs w:val="24"/>
        </w:rPr>
      </w:pPr>
      <w:r>
        <w:rPr>
          <w:szCs w:val="24"/>
        </w:rPr>
        <w:t xml:space="preserve">To </w:t>
      </w:r>
      <w:r w:rsidR="002B246D">
        <w:rPr>
          <w:szCs w:val="24"/>
        </w:rPr>
        <w:t xml:space="preserve">design and develop a smart </w:t>
      </w:r>
      <w:r w:rsidR="009E2511">
        <w:rPr>
          <w:szCs w:val="24"/>
        </w:rPr>
        <w:t>PPE</w:t>
      </w:r>
      <w:r w:rsidR="002B246D">
        <w:rPr>
          <w:szCs w:val="24"/>
        </w:rPr>
        <w:t xml:space="preserve"> for workers in industrial settings.</w:t>
      </w:r>
    </w:p>
    <w:p w14:paraId="0F627CE7" w14:textId="5D434B74" w:rsidR="00ED2A22" w:rsidRPr="00FA2752" w:rsidRDefault="00ED2A22">
      <w:pPr>
        <w:pStyle w:val="Heading3"/>
      </w:pPr>
      <w:bookmarkStart w:id="804" w:name="_Toc119591058"/>
      <w:r w:rsidRPr="00FA2752">
        <w:t>Specific objectives</w:t>
      </w:r>
      <w:bookmarkEnd w:id="804"/>
    </w:p>
    <w:p w14:paraId="662E49E4" w14:textId="794C76AC" w:rsidR="002B246D" w:rsidRPr="00A53E89" w:rsidRDefault="002B246D">
      <w:pPr>
        <w:pStyle w:val="ListParagraph"/>
        <w:numPr>
          <w:ilvl w:val="0"/>
          <w:numId w:val="31"/>
        </w:numPr>
        <w:spacing w:line="360" w:lineRule="auto"/>
        <w:jc w:val="both"/>
        <w:rPr>
          <w:szCs w:val="24"/>
        </w:rPr>
      </w:pPr>
      <w:bookmarkStart w:id="805" w:name="_Hlk108590270"/>
      <w:r w:rsidRPr="00A53E89">
        <w:rPr>
          <w:szCs w:val="24"/>
        </w:rPr>
        <w:t>To de</w:t>
      </w:r>
      <w:r w:rsidR="00B34377" w:rsidRPr="00A53E89">
        <w:rPr>
          <w:szCs w:val="24"/>
        </w:rPr>
        <w:t>sign</w:t>
      </w:r>
      <w:r w:rsidRPr="00A53E89">
        <w:rPr>
          <w:szCs w:val="24"/>
        </w:rPr>
        <w:t xml:space="preserve"> a </w:t>
      </w:r>
      <w:r w:rsidR="009E2511" w:rsidRPr="00A53E89">
        <w:rPr>
          <w:szCs w:val="24"/>
        </w:rPr>
        <w:t>PPE that</w:t>
      </w:r>
      <w:r w:rsidRPr="00A53E89">
        <w:rPr>
          <w:szCs w:val="24"/>
        </w:rPr>
        <w:t xml:space="preserve"> detect</w:t>
      </w:r>
      <w:r w:rsidR="009E2511" w:rsidRPr="00A53E89">
        <w:rPr>
          <w:szCs w:val="24"/>
        </w:rPr>
        <w:t>s</w:t>
      </w:r>
      <w:r w:rsidRPr="00A53E89">
        <w:rPr>
          <w:szCs w:val="24"/>
        </w:rPr>
        <w:t xml:space="preserve"> body temperature, heart rate</w:t>
      </w:r>
      <w:r w:rsidR="009E2511" w:rsidRPr="00A53E89">
        <w:rPr>
          <w:szCs w:val="24"/>
        </w:rPr>
        <w:t>,</w:t>
      </w:r>
      <w:r w:rsidRPr="00A53E89">
        <w:rPr>
          <w:szCs w:val="24"/>
        </w:rPr>
        <w:t xml:space="preserve"> impact forces</w:t>
      </w:r>
      <w:r w:rsidR="009E2511" w:rsidRPr="00A53E89">
        <w:rPr>
          <w:szCs w:val="24"/>
        </w:rPr>
        <w:t xml:space="preserve">, </w:t>
      </w:r>
      <w:r w:rsidR="00B34377" w:rsidRPr="00A53E89">
        <w:rPr>
          <w:szCs w:val="24"/>
        </w:rPr>
        <w:t>falls and location of the worker.</w:t>
      </w:r>
    </w:p>
    <w:p w14:paraId="4AA7F002" w14:textId="335E7F21" w:rsidR="00834ECD" w:rsidRPr="00A53E89" w:rsidRDefault="00B34377">
      <w:pPr>
        <w:pStyle w:val="ListParagraph"/>
        <w:numPr>
          <w:ilvl w:val="0"/>
          <w:numId w:val="31"/>
        </w:numPr>
        <w:spacing w:line="360" w:lineRule="auto"/>
        <w:jc w:val="both"/>
        <w:rPr>
          <w:szCs w:val="24"/>
        </w:rPr>
      </w:pPr>
      <w:r w:rsidRPr="00A53E89">
        <w:rPr>
          <w:szCs w:val="24"/>
        </w:rPr>
        <w:t xml:space="preserve">To design a </w:t>
      </w:r>
      <w:ins w:id="806" w:author="Admin" w:date="2022-11-14T10:49:00Z">
        <w:r w:rsidR="001D67C2">
          <w:rPr>
            <w:szCs w:val="24"/>
          </w:rPr>
          <w:t xml:space="preserve">wireless </w:t>
        </w:r>
      </w:ins>
      <w:r w:rsidRPr="00A53E89">
        <w:rPr>
          <w:szCs w:val="24"/>
        </w:rPr>
        <w:t xml:space="preserve">communication </w:t>
      </w:r>
      <w:r w:rsidR="00834ECD" w:rsidRPr="00A53E89">
        <w:rPr>
          <w:szCs w:val="24"/>
        </w:rPr>
        <w:t>system</w:t>
      </w:r>
      <w:r w:rsidRPr="00A53E89">
        <w:rPr>
          <w:szCs w:val="24"/>
        </w:rPr>
        <w:t xml:space="preserve"> that </w:t>
      </w:r>
      <w:r w:rsidR="00B15985" w:rsidRPr="00A53E89">
        <w:rPr>
          <w:szCs w:val="24"/>
        </w:rPr>
        <w:t xml:space="preserve">transmits information </w:t>
      </w:r>
      <w:ins w:id="807" w:author="Admin" w:date="2022-11-14T10:49:00Z">
        <w:r w:rsidR="001D67C2">
          <w:rPr>
            <w:szCs w:val="24"/>
          </w:rPr>
          <w:t>to a remote location</w:t>
        </w:r>
      </w:ins>
      <w:del w:id="808" w:author="Admin" w:date="2022-11-14T10:50:00Z">
        <w:r w:rsidR="00B15985" w:rsidRPr="00A53E89" w:rsidDel="001D67C2">
          <w:rPr>
            <w:szCs w:val="24"/>
          </w:rPr>
          <w:delText>from</w:delText>
        </w:r>
        <w:r w:rsidRPr="00A53E89" w:rsidDel="001D67C2">
          <w:rPr>
            <w:szCs w:val="24"/>
          </w:rPr>
          <w:delText xml:space="preserve"> worker</w:delText>
        </w:r>
        <w:r w:rsidR="00B15985" w:rsidRPr="00A53E89" w:rsidDel="001D67C2">
          <w:rPr>
            <w:szCs w:val="24"/>
          </w:rPr>
          <w:delText>s</w:delText>
        </w:r>
        <w:r w:rsidRPr="00A53E89" w:rsidDel="001D67C2">
          <w:rPr>
            <w:szCs w:val="24"/>
          </w:rPr>
          <w:delText xml:space="preserve"> </w:delText>
        </w:r>
        <w:r w:rsidR="00B15985" w:rsidRPr="00A53E89" w:rsidDel="001D67C2">
          <w:rPr>
            <w:szCs w:val="24"/>
          </w:rPr>
          <w:delText>to</w:delText>
        </w:r>
        <w:r w:rsidRPr="00A53E89" w:rsidDel="001D67C2">
          <w:rPr>
            <w:szCs w:val="24"/>
          </w:rPr>
          <w:delText xml:space="preserve"> superviso</w:delText>
        </w:r>
        <w:r w:rsidR="00B15985" w:rsidRPr="00A53E89" w:rsidDel="001D67C2">
          <w:rPr>
            <w:szCs w:val="24"/>
          </w:rPr>
          <w:delText>rs</w:delText>
        </w:r>
        <w:r w:rsidR="00834ECD" w:rsidRPr="00A53E89" w:rsidDel="001D67C2">
          <w:rPr>
            <w:szCs w:val="24"/>
          </w:rPr>
          <w:delText>.</w:delText>
        </w:r>
      </w:del>
    </w:p>
    <w:p w14:paraId="56B6419B" w14:textId="26F9DAD3" w:rsidR="006F5AAE" w:rsidRPr="00A53E89" w:rsidRDefault="00834ECD">
      <w:pPr>
        <w:pStyle w:val="ListParagraph"/>
        <w:numPr>
          <w:ilvl w:val="0"/>
          <w:numId w:val="31"/>
        </w:numPr>
        <w:spacing w:line="360" w:lineRule="auto"/>
        <w:jc w:val="both"/>
        <w:rPr>
          <w:szCs w:val="24"/>
        </w:rPr>
      </w:pPr>
      <w:r w:rsidRPr="00A53E89">
        <w:rPr>
          <w:szCs w:val="24"/>
        </w:rPr>
        <w:t>To design a</w:t>
      </w:r>
      <w:ins w:id="809" w:author="Admin" w:date="2022-11-14T10:51:00Z">
        <w:r w:rsidR="001D67C2">
          <w:rPr>
            <w:szCs w:val="24"/>
          </w:rPr>
          <w:t>n alerting</w:t>
        </w:r>
      </w:ins>
      <w:r w:rsidRPr="00A53E89">
        <w:rPr>
          <w:szCs w:val="24"/>
        </w:rPr>
        <w:t xml:space="preserve"> system </w:t>
      </w:r>
      <w:r w:rsidR="009E2511" w:rsidRPr="00A53E89">
        <w:rPr>
          <w:szCs w:val="24"/>
        </w:rPr>
        <w:t>that processes</w:t>
      </w:r>
      <w:r w:rsidRPr="00A53E89">
        <w:rPr>
          <w:szCs w:val="24"/>
        </w:rPr>
        <w:t xml:space="preserve"> and evaluat</w:t>
      </w:r>
      <w:r w:rsidR="009E2511" w:rsidRPr="00A53E89">
        <w:rPr>
          <w:szCs w:val="24"/>
        </w:rPr>
        <w:t>es set threshold biometric values</w:t>
      </w:r>
      <w:r w:rsidR="00B15985" w:rsidRPr="00A53E89">
        <w:rPr>
          <w:szCs w:val="24"/>
        </w:rPr>
        <w:t xml:space="preserve"> and</w:t>
      </w:r>
      <w:r w:rsidR="006F5AAE" w:rsidRPr="00A53E89">
        <w:rPr>
          <w:szCs w:val="24"/>
        </w:rPr>
        <w:t xml:space="preserve"> </w:t>
      </w:r>
      <w:del w:id="810" w:author="Admin" w:date="2022-11-14T10:53:00Z">
        <w:r w:rsidR="006F5AAE" w:rsidRPr="00A53E89" w:rsidDel="001D67C2">
          <w:rPr>
            <w:szCs w:val="24"/>
          </w:rPr>
          <w:delText xml:space="preserve">impacts sustained while on an industrial site </w:delText>
        </w:r>
      </w:del>
      <w:del w:id="811" w:author="magdaline ndere" w:date="2022-11-17T13:08:00Z">
        <w:r w:rsidR="006F5AAE" w:rsidRPr="00A53E89" w:rsidDel="0047037A">
          <w:rPr>
            <w:szCs w:val="24"/>
          </w:rPr>
          <w:delText>and</w:delText>
        </w:r>
      </w:del>
      <w:del w:id="812" w:author="magdaline ndere" w:date="2022-11-17T13:10:00Z">
        <w:r w:rsidR="006F5AAE" w:rsidRPr="00A53E89" w:rsidDel="0047037A">
          <w:rPr>
            <w:szCs w:val="24"/>
          </w:rPr>
          <w:delText xml:space="preserve"> </w:delText>
        </w:r>
      </w:del>
      <w:ins w:id="813" w:author="Admin" w:date="2022-11-14T10:53:00Z">
        <w:r w:rsidR="001D67C2">
          <w:rPr>
            <w:szCs w:val="24"/>
          </w:rPr>
          <w:t xml:space="preserve">sends </w:t>
        </w:r>
      </w:ins>
      <w:r w:rsidR="006F5AAE" w:rsidRPr="00A53E89">
        <w:rPr>
          <w:szCs w:val="24"/>
        </w:rPr>
        <w:t xml:space="preserve">alert </w:t>
      </w:r>
      <w:del w:id="814" w:author="Admin" w:date="2022-11-14T10:53:00Z">
        <w:r w:rsidR="006F5AAE" w:rsidRPr="00A53E89" w:rsidDel="001D67C2">
          <w:rPr>
            <w:szCs w:val="24"/>
          </w:rPr>
          <w:delText xml:space="preserve">the </w:delText>
        </w:r>
        <w:r w:rsidR="009E2511" w:rsidRPr="00A53E89" w:rsidDel="001D67C2">
          <w:rPr>
            <w:szCs w:val="24"/>
          </w:rPr>
          <w:delText>respective parties involved(workers, supervisors and emergency health services)</w:delText>
        </w:r>
        <w:r w:rsidR="006F5AAE" w:rsidRPr="00A53E89" w:rsidDel="001D67C2">
          <w:rPr>
            <w:szCs w:val="24"/>
          </w:rPr>
          <w:delText>.</w:delText>
        </w:r>
      </w:del>
    </w:p>
    <w:p w14:paraId="1B43E7B6" w14:textId="0EAA2CBC" w:rsidR="00B34377" w:rsidRPr="00A53E89" w:rsidRDefault="006F5AAE">
      <w:pPr>
        <w:pStyle w:val="ListParagraph"/>
        <w:numPr>
          <w:ilvl w:val="0"/>
          <w:numId w:val="31"/>
        </w:numPr>
        <w:spacing w:line="360" w:lineRule="auto"/>
        <w:jc w:val="both"/>
        <w:rPr>
          <w:szCs w:val="24"/>
        </w:rPr>
      </w:pPr>
      <w:r w:rsidRPr="00A53E89">
        <w:rPr>
          <w:szCs w:val="24"/>
        </w:rPr>
        <w:t>To implement and test performance of the designed system.</w:t>
      </w:r>
      <w:r w:rsidR="00834ECD" w:rsidRPr="00A53E89">
        <w:rPr>
          <w:szCs w:val="24"/>
        </w:rPr>
        <w:t xml:space="preserve">  </w:t>
      </w:r>
    </w:p>
    <w:p w14:paraId="3347203C" w14:textId="77777777" w:rsidR="00E501E7" w:rsidRPr="00FA2752" w:rsidRDefault="006F5AAE">
      <w:pPr>
        <w:pStyle w:val="Heading2"/>
      </w:pPr>
      <w:bookmarkStart w:id="815" w:name="_Toc119591059"/>
      <w:bookmarkEnd w:id="805"/>
      <w:r w:rsidRPr="00FA2752">
        <w:lastRenderedPageBreak/>
        <w:t xml:space="preserve">SCOPE OF </w:t>
      </w:r>
      <w:r w:rsidRPr="0088677F">
        <w:t>STUDY</w:t>
      </w:r>
      <w:bookmarkEnd w:id="815"/>
    </w:p>
    <w:p w14:paraId="4F41F74F" w14:textId="1150AAD1" w:rsidR="006F5AAE" w:rsidRDefault="00DD0A91" w:rsidP="004F6CCA">
      <w:pPr>
        <w:spacing w:line="360" w:lineRule="auto"/>
        <w:jc w:val="both"/>
        <w:rPr>
          <w:ins w:id="816" w:author="Admin" w:date="2022-11-14T10:54:00Z"/>
        </w:rPr>
      </w:pPr>
      <w:r>
        <w:t xml:space="preserve">This </w:t>
      </w:r>
      <w:r w:rsidR="009E3709">
        <w:t xml:space="preserve">project’s scope </w:t>
      </w:r>
      <w:del w:id="817" w:author="Admin" w:date="2022-11-14T10:53:00Z">
        <w:r w:rsidR="009E3709" w:rsidDel="001D67C2">
          <w:delText xml:space="preserve">will </w:delText>
        </w:r>
      </w:del>
      <w:r w:rsidR="009E3709">
        <w:t>utilize</w:t>
      </w:r>
      <w:ins w:id="818" w:author="Admin" w:date="2022-11-14T10:53:00Z">
        <w:r w:rsidR="001D67C2">
          <w:t>d</w:t>
        </w:r>
      </w:ins>
      <w:r w:rsidR="009E3709">
        <w:t xml:space="preserve"> a heart rate sensor to detect heart pulses, an infrared thermometer to measure the temperature, an accelerometer sensor to measure the impact in 3D, </w:t>
      </w:r>
      <w:r w:rsidR="0079518D">
        <w:t>a gyroscope to detect a person’s inclination angle, a GPS module that gives the location of a given worker and a GSM module that will aid in communication. Overall, the wireless communication will alert the given parties (worker, supervisor and the emergen</w:t>
      </w:r>
      <w:r w:rsidR="007D5FC6">
        <w:t>cy health care team</w:t>
      </w:r>
      <w:r w:rsidR="0079518D">
        <w:t>)</w:t>
      </w:r>
      <w:r w:rsidR="007D5FC6">
        <w:t xml:space="preserve"> </w:t>
      </w:r>
      <w:r w:rsidR="00443919">
        <w:t>in case</w:t>
      </w:r>
      <w:r w:rsidR="007D5FC6">
        <w:t xml:space="preserve"> any values detected by the sensors go above or below the set threshold values.</w:t>
      </w:r>
      <w:r w:rsidR="00B15985">
        <w:t xml:space="preserve"> This project will not involve creating a web-based user interface</w:t>
      </w:r>
      <w:r w:rsidR="007D2312">
        <w:t>.</w:t>
      </w:r>
    </w:p>
    <w:p w14:paraId="5EB5D9FB" w14:textId="6E780017" w:rsidR="001D67C2" w:rsidRDefault="001D67C2" w:rsidP="004F6CCA">
      <w:pPr>
        <w:spacing w:line="360" w:lineRule="auto"/>
        <w:jc w:val="both"/>
      </w:pPr>
      <w:ins w:id="819" w:author="Admin" w:date="2022-11-14T10:54:00Z">
        <w:r>
          <w:t xml:space="preserve">This project is limited to use of 3 </w:t>
        </w:r>
      </w:ins>
      <w:ins w:id="820" w:author="Admin" w:date="2022-11-14T10:55:00Z">
        <w:r>
          <w:t>sensors</w:t>
        </w:r>
      </w:ins>
      <w:ins w:id="821" w:author="Admin" w:date="2022-11-14T10:54:00Z">
        <w:r>
          <w:t xml:space="preserve"> and a wireless communication system</w:t>
        </w:r>
      </w:ins>
      <w:ins w:id="822" w:author="Admin" w:date="2022-11-14T10:55:00Z">
        <w:r>
          <w:t>. It has a</w:t>
        </w:r>
        <w:del w:id="823" w:author="magdaline ndere" w:date="2022-11-17T13:08:00Z">
          <w:r w:rsidDel="0047037A">
            <w:delText xml:space="preserve"> web</w:delText>
          </w:r>
        </w:del>
      </w:ins>
      <w:ins w:id="824" w:author="magdaline ndere" w:date="2022-11-17T13:08:00Z">
        <w:r w:rsidR="0047037A">
          <w:t xml:space="preserve">n </w:t>
        </w:r>
      </w:ins>
      <w:ins w:id="825" w:author="magdaline ndere" w:date="2022-11-17T13:09:00Z">
        <w:r w:rsidR="0047037A">
          <w:t>SMS</w:t>
        </w:r>
      </w:ins>
      <w:ins w:id="826" w:author="Admin" w:date="2022-11-14T10:55:00Z">
        <w:r>
          <w:t xml:space="preserve"> based interface</w:t>
        </w:r>
        <w:del w:id="827" w:author="magdaline ndere" w:date="2022-11-17T13:09:00Z">
          <w:r w:rsidDel="0047037A">
            <w:delText xml:space="preserve"> for monitoring the alerts</w:delText>
          </w:r>
        </w:del>
      </w:ins>
      <w:ins w:id="828" w:author="magdaline ndere" w:date="2022-11-17T13:09:00Z">
        <w:r w:rsidR="0047037A">
          <w:t>.</w:t>
        </w:r>
      </w:ins>
    </w:p>
    <w:p w14:paraId="09563A10" w14:textId="77777777" w:rsidR="00DF42D6" w:rsidRDefault="00DF42D6">
      <w:pPr>
        <w:rPr>
          <w:rFonts w:eastAsiaTheme="majorEastAsia"/>
          <w:b/>
          <w:bCs/>
          <w:szCs w:val="24"/>
        </w:rPr>
      </w:pPr>
      <w:r>
        <w:br w:type="page"/>
      </w:r>
    </w:p>
    <w:p w14:paraId="11248077" w14:textId="35D2D983" w:rsidR="0025465C" w:rsidRDefault="004665E0" w:rsidP="0088677F">
      <w:pPr>
        <w:pStyle w:val="Title"/>
      </w:pPr>
      <w:bookmarkStart w:id="829" w:name="_Toc119591060"/>
      <w:r w:rsidRPr="0088677F">
        <w:lastRenderedPageBreak/>
        <w:t>CHAPTER</w:t>
      </w:r>
      <w:r w:rsidRPr="00595B64">
        <w:t xml:space="preserve"> TWO</w:t>
      </w:r>
      <w:bookmarkEnd w:id="829"/>
      <w:r w:rsidR="004F6CCA" w:rsidRPr="00595B64">
        <w:t xml:space="preserve"> </w:t>
      </w:r>
    </w:p>
    <w:p w14:paraId="393A2EFF" w14:textId="77777777" w:rsidR="0088677F" w:rsidRDefault="004665E0">
      <w:pPr>
        <w:pStyle w:val="Heading1"/>
      </w:pPr>
      <w:bookmarkStart w:id="830" w:name="_Toc119591061"/>
      <w:r w:rsidRPr="0088677F">
        <w:t>LITERATURE</w:t>
      </w:r>
      <w:r w:rsidRPr="00595B64">
        <w:t xml:space="preserve"> REVIEW</w:t>
      </w:r>
      <w:bookmarkEnd w:id="830"/>
    </w:p>
    <w:p w14:paraId="4A9A3A12" w14:textId="61E21485" w:rsidR="004F6CCA" w:rsidRPr="00595B64" w:rsidRDefault="004F6CCA">
      <w:pPr>
        <w:pStyle w:val="Heading2"/>
      </w:pPr>
      <w:bookmarkStart w:id="831" w:name="_Toc119591062"/>
      <w:r w:rsidRPr="0088677F">
        <w:rPr>
          <w:rStyle w:val="Heading2Char"/>
          <w:b/>
          <w:bCs/>
        </w:rPr>
        <w:t>INTRODUCTION</w:t>
      </w:r>
      <w:bookmarkEnd w:id="831"/>
    </w:p>
    <w:p w14:paraId="44B98D12" w14:textId="6CAF1B2F" w:rsidR="004F6CCA" w:rsidRPr="004F6CCA" w:rsidRDefault="004F6CCA" w:rsidP="004F6CCA">
      <w:pPr>
        <w:spacing w:line="360" w:lineRule="auto"/>
        <w:jc w:val="both"/>
      </w:pPr>
      <w:r w:rsidRPr="004F6CCA">
        <w:t xml:space="preserve">Construction sites are inherently hazardous environments. To mitigate job-related risks, however, </w:t>
      </w:r>
      <w:r w:rsidR="00DD4FE5" w:rsidRPr="004F6CCA">
        <w:t>companies’</w:t>
      </w:r>
      <w:r w:rsidRPr="004F6CCA">
        <w:t xml:space="preserve"> industry wide are increasingly turning to advanced safety technologies. The tech</w:t>
      </w:r>
      <w:ins w:id="832" w:author="Admin" w:date="2022-11-14T10:57:00Z">
        <w:r w:rsidR="001D67C2">
          <w:t>nology</w:t>
        </w:r>
      </w:ins>
      <w:r w:rsidRPr="004F6CCA">
        <w:t xml:space="preserve"> that’s on the rise: wearables. Smart, wearable technology on construction sites can increase productivity, prevent injury and keep workers aware of situational hazards and their health.</w:t>
      </w:r>
    </w:p>
    <w:p w14:paraId="3C770158" w14:textId="0FD8DC54" w:rsidR="004F6CCA" w:rsidRPr="004F6CCA" w:rsidRDefault="004F6CCA" w:rsidP="004F6CCA">
      <w:pPr>
        <w:spacing w:line="360" w:lineRule="auto"/>
        <w:jc w:val="both"/>
      </w:pPr>
      <w:r w:rsidRPr="004F6CCA">
        <w:t>Head to toe wearables are the future of jobsite safety. Smart hard hats, watches, monitors and boots, augmented reality glasses, exoskeletons and wearable sensors not only enhance workplace safety, but also benefit businesses by providing critical lines of communication and actionable data collection. Of the potential solutions construction firms can implement, wearable devices offer a high level of user functionality and are among the most insightful. Equipped with sensors, GPS, heart-rate monitors, activity trackers, pressure, fall and gas detection, wearables can track a plethora of worker health and safety metrics. This data can in turn be used by companies to better address safety concerns across jobsites, before accidents or injuries occur.</w:t>
      </w:r>
    </w:p>
    <w:p w14:paraId="0D893EA6" w14:textId="0205267A" w:rsidR="004F6CCA" w:rsidRPr="004F6CCA" w:rsidRDefault="004F6CCA" w:rsidP="004F6CCA">
      <w:pPr>
        <w:spacing w:line="360" w:lineRule="auto"/>
        <w:jc w:val="both"/>
      </w:pPr>
      <w:r w:rsidRPr="004F6CCA">
        <w:t>Wearable technology is also transforming boots, helmets and safety glasses into powerful, data-collecting and sharing devices. Pressure and location sensors placed in footwear can detect falls and shocks, track worker location and alert help. Fitted with sensor bands, hard hats become an even more critical piece of safety equipment — tracking vital signs to detect fatigue and alerting workers and equipment operators of potential collisions when paired with heavy machinery sensors. Smart safety glasses are providing workers with live-field data and updates on hazardous materials, leading edges and safety protocols.</w:t>
      </w:r>
    </w:p>
    <w:p w14:paraId="1AA1D629" w14:textId="7DB08659" w:rsidR="004F6CCA" w:rsidRPr="00595B64" w:rsidRDefault="004F6CCA">
      <w:pPr>
        <w:pStyle w:val="Heading2"/>
      </w:pPr>
      <w:bookmarkStart w:id="833" w:name="_Toc119591063"/>
      <w:commentRangeStart w:id="834"/>
      <w:r w:rsidRPr="003034BD">
        <w:rPr>
          <w:rStyle w:val="Heading2Char"/>
          <w:b/>
          <w:bCs/>
        </w:rPr>
        <w:t>WIRELESS</w:t>
      </w:r>
      <w:r w:rsidRPr="00595B64">
        <w:rPr>
          <w:rStyle w:val="Heading2Char"/>
          <w:b/>
          <w:bCs/>
        </w:rPr>
        <w:t xml:space="preserve"> TECHNOLOGIES</w:t>
      </w:r>
      <w:r w:rsidRPr="00595B64">
        <w:t xml:space="preserve"> </w:t>
      </w:r>
      <w:commentRangeEnd w:id="834"/>
      <w:r w:rsidR="00B63C95">
        <w:rPr>
          <w:rStyle w:val="CommentReference"/>
          <w:rFonts w:eastAsiaTheme="minorHAnsi"/>
          <w:b w:val="0"/>
          <w:bCs w:val="0"/>
        </w:rPr>
        <w:commentReference w:id="834"/>
      </w:r>
      <w:bookmarkEnd w:id="833"/>
    </w:p>
    <w:p w14:paraId="6789095C" w14:textId="4660094D" w:rsidR="004F6CCA" w:rsidRPr="004F6CCA" w:rsidRDefault="004F6CCA" w:rsidP="004F6CCA">
      <w:pPr>
        <w:spacing w:line="360" w:lineRule="auto"/>
        <w:jc w:val="both"/>
      </w:pPr>
      <w:r w:rsidRPr="004F6CCA">
        <w:t xml:space="preserve">Wireless communication plays a significant role in day-to-day life. Besides communication, wireless technology has become an integral part of our daily activities. The transmission of data or information from one place to another wirelessly is referred to as wireless communication. This provides an exchange of data without any conductor through RF and radio signals. The information </w:t>
      </w:r>
      <w:r w:rsidRPr="004F6CCA">
        <w:lastRenderedPageBreak/>
        <w:t>is transmitted across the devices over some meters to hundreds of kilometers through well-defined channels</w:t>
      </w:r>
      <w:r w:rsidR="002D74D4">
        <w:t xml:space="preserve"> </w:t>
      </w:r>
      <w:sdt>
        <w:sdtPr>
          <w:id w:val="34019184"/>
          <w:citation/>
        </w:sdtPr>
        <w:sdtContent>
          <w:r w:rsidR="002D74D4">
            <w:fldChar w:fldCharType="begin"/>
          </w:r>
          <w:r w:rsidR="002D74D4">
            <w:instrText xml:space="preserve"> CITATION Ray11 \l 1033 </w:instrText>
          </w:r>
          <w:r w:rsidR="002D74D4">
            <w:fldChar w:fldCharType="separate"/>
          </w:r>
          <w:r w:rsidR="00927C6B" w:rsidRPr="00927C6B">
            <w:rPr>
              <w:noProof/>
            </w:rPr>
            <w:t>[9]</w:t>
          </w:r>
          <w:r w:rsidR="002D74D4">
            <w:fldChar w:fldCharType="end"/>
          </w:r>
        </w:sdtContent>
      </w:sdt>
      <w:r w:rsidRPr="004F6CCA">
        <w:t>.</w:t>
      </w:r>
    </w:p>
    <w:p w14:paraId="39861DBC" w14:textId="77777777" w:rsidR="004F6CCA" w:rsidRPr="004F6CCA" w:rsidRDefault="004F6CCA" w:rsidP="004F6CCA">
      <w:pPr>
        <w:spacing w:line="360" w:lineRule="auto"/>
        <w:jc w:val="both"/>
      </w:pPr>
      <w:r w:rsidRPr="004F6CCA">
        <w:t>Different types of signals are used in communication between the devices for wireless transmission of data. The following are the different electromagnetic signals used depending on their wavelength and frequency.</w:t>
      </w:r>
    </w:p>
    <w:p w14:paraId="0E40C665" w14:textId="77777777" w:rsidR="004F6CCA" w:rsidRPr="0088677F" w:rsidRDefault="004F6CCA">
      <w:pPr>
        <w:pStyle w:val="Heading3"/>
      </w:pPr>
      <w:bookmarkStart w:id="835" w:name="_Toc112758641"/>
      <w:bookmarkStart w:id="836" w:name="_Toc112758773"/>
      <w:bookmarkStart w:id="837" w:name="_Toc112759232"/>
      <w:bookmarkStart w:id="838" w:name="_Toc112759314"/>
      <w:bookmarkStart w:id="839" w:name="_Toc112759438"/>
      <w:bookmarkStart w:id="840" w:name="_Toc112759539"/>
      <w:bookmarkStart w:id="841" w:name="_Toc112760671"/>
      <w:bookmarkStart w:id="842" w:name="_Toc112760754"/>
      <w:bookmarkStart w:id="843" w:name="_Toc112761706"/>
      <w:bookmarkStart w:id="844" w:name="_Toc112761934"/>
      <w:bookmarkStart w:id="845" w:name="_Toc112762024"/>
      <w:bookmarkStart w:id="846" w:name="_Toc112766915"/>
      <w:bookmarkStart w:id="847" w:name="_Toc112821737"/>
      <w:bookmarkStart w:id="848" w:name="_Toc112823134"/>
      <w:bookmarkStart w:id="849" w:name="_Toc112758642"/>
      <w:bookmarkStart w:id="850" w:name="_Toc112758774"/>
      <w:bookmarkStart w:id="851" w:name="_Toc112759233"/>
      <w:bookmarkStart w:id="852" w:name="_Toc112759315"/>
      <w:bookmarkStart w:id="853" w:name="_Toc112759439"/>
      <w:bookmarkStart w:id="854" w:name="_Toc112759540"/>
      <w:bookmarkStart w:id="855" w:name="_Toc112760672"/>
      <w:bookmarkStart w:id="856" w:name="_Toc112760755"/>
      <w:bookmarkStart w:id="857" w:name="_Toc112761707"/>
      <w:bookmarkStart w:id="858" w:name="_Toc112761935"/>
      <w:bookmarkStart w:id="859" w:name="_Toc112762025"/>
      <w:bookmarkStart w:id="860" w:name="_Toc112766916"/>
      <w:bookmarkStart w:id="861" w:name="_Toc112821738"/>
      <w:bookmarkStart w:id="862" w:name="_Toc112823135"/>
      <w:bookmarkStart w:id="863" w:name="_Toc112758643"/>
      <w:bookmarkStart w:id="864" w:name="_Toc112758775"/>
      <w:bookmarkStart w:id="865" w:name="_Toc112759234"/>
      <w:bookmarkStart w:id="866" w:name="_Toc112759316"/>
      <w:bookmarkStart w:id="867" w:name="_Toc112759440"/>
      <w:bookmarkStart w:id="868" w:name="_Toc112759541"/>
      <w:bookmarkStart w:id="869" w:name="_Toc112760673"/>
      <w:bookmarkStart w:id="870" w:name="_Toc112760756"/>
      <w:bookmarkStart w:id="871" w:name="_Toc112761708"/>
      <w:bookmarkStart w:id="872" w:name="_Toc112761936"/>
      <w:bookmarkStart w:id="873" w:name="_Toc112762026"/>
      <w:bookmarkStart w:id="874" w:name="_Toc112766917"/>
      <w:bookmarkStart w:id="875" w:name="_Toc112821739"/>
      <w:bookmarkStart w:id="876" w:name="_Toc112823136"/>
      <w:bookmarkStart w:id="877" w:name="_Toc112758644"/>
      <w:bookmarkStart w:id="878" w:name="_Toc112758776"/>
      <w:bookmarkStart w:id="879" w:name="_Toc112759235"/>
      <w:bookmarkStart w:id="880" w:name="_Toc112759317"/>
      <w:bookmarkStart w:id="881" w:name="_Toc112759441"/>
      <w:bookmarkStart w:id="882" w:name="_Toc112759542"/>
      <w:bookmarkStart w:id="883" w:name="_Toc112760674"/>
      <w:bookmarkStart w:id="884" w:name="_Toc112760757"/>
      <w:bookmarkStart w:id="885" w:name="_Toc112761709"/>
      <w:bookmarkStart w:id="886" w:name="_Toc112761937"/>
      <w:bookmarkStart w:id="887" w:name="_Toc112762027"/>
      <w:bookmarkStart w:id="888" w:name="_Toc112766918"/>
      <w:bookmarkStart w:id="889" w:name="_Toc112821740"/>
      <w:bookmarkStart w:id="890" w:name="_Toc112823137"/>
      <w:bookmarkStart w:id="891" w:name="_Toc112758645"/>
      <w:bookmarkStart w:id="892" w:name="_Toc112758777"/>
      <w:bookmarkStart w:id="893" w:name="_Toc112759236"/>
      <w:bookmarkStart w:id="894" w:name="_Toc112759318"/>
      <w:bookmarkStart w:id="895" w:name="_Toc112759442"/>
      <w:bookmarkStart w:id="896" w:name="_Toc112759543"/>
      <w:bookmarkStart w:id="897" w:name="_Toc112760675"/>
      <w:bookmarkStart w:id="898" w:name="_Toc112760758"/>
      <w:bookmarkStart w:id="899" w:name="_Toc112761710"/>
      <w:bookmarkStart w:id="900" w:name="_Toc112761938"/>
      <w:bookmarkStart w:id="901" w:name="_Toc112762028"/>
      <w:bookmarkStart w:id="902" w:name="_Toc112766919"/>
      <w:bookmarkStart w:id="903" w:name="_Toc112821741"/>
      <w:bookmarkStart w:id="904" w:name="_Toc112823138"/>
      <w:bookmarkStart w:id="905" w:name="_Toc11959106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r w:rsidRPr="0088677F">
        <w:t>Radio Frequency Transmission</w:t>
      </w:r>
      <w:bookmarkEnd w:id="905"/>
    </w:p>
    <w:p w14:paraId="6607BE3F" w14:textId="77777777" w:rsidR="004F6CCA" w:rsidRPr="004F6CCA" w:rsidRDefault="004F6CCA" w:rsidP="004F6CCA">
      <w:pPr>
        <w:spacing w:line="360" w:lineRule="auto"/>
        <w:jc w:val="both"/>
      </w:pPr>
      <w:r w:rsidRPr="004F6CCA">
        <w:t>Radiofrequency is a form of electromagnetic transmission used in wireless communication. RF signals are easily generated, ranging 3kHz to 300GHz. These are used in wireless communication because of their property to penetrate through objects and travel long distances.</w:t>
      </w:r>
    </w:p>
    <w:p w14:paraId="521A6182" w14:textId="482378AE" w:rsidR="004F6CCA" w:rsidRPr="004F6CCA" w:rsidRDefault="004F6CCA" w:rsidP="004F6CCA">
      <w:pPr>
        <w:spacing w:line="360" w:lineRule="auto"/>
        <w:jc w:val="both"/>
      </w:pPr>
      <w:r w:rsidRPr="004F6CCA">
        <w:t>The radio system is one type of wireless data transmission, and it is a wireless media that transfers data by carrying electromagnetic waves with low frequencies to distant locations through an electrical conductor and an antenna. Ham radio enthusiasts share information and serve as emergency communication aids during disasters with their powerful amateur broadcasting equipment and can even communicate digital data over the radio spectrum</w:t>
      </w:r>
      <w:r w:rsidR="00B50FD8">
        <w:t xml:space="preserve"> </w:t>
      </w:r>
      <w:sdt>
        <w:sdtPr>
          <w:id w:val="-1261364641"/>
          <w:citation/>
        </w:sdtPr>
        <w:sdtContent>
          <w:r w:rsidR="00B50FD8">
            <w:fldChar w:fldCharType="begin"/>
          </w:r>
          <w:r w:rsidR="00B50FD8">
            <w:instrText xml:space="preserve"> CITATION Whi91 \l 1033 </w:instrText>
          </w:r>
          <w:r w:rsidR="00B50FD8">
            <w:fldChar w:fldCharType="separate"/>
          </w:r>
          <w:r w:rsidR="00927C6B" w:rsidRPr="00927C6B">
            <w:rPr>
              <w:noProof/>
            </w:rPr>
            <w:t>[10]</w:t>
          </w:r>
          <w:r w:rsidR="00B50FD8">
            <w:fldChar w:fldCharType="end"/>
          </w:r>
        </w:sdtContent>
      </w:sdt>
      <w:r w:rsidRPr="004F6CCA">
        <w:t>.</w:t>
      </w:r>
    </w:p>
    <w:p w14:paraId="51F12819" w14:textId="77777777" w:rsidR="004F6CCA" w:rsidRPr="004F6CCA" w:rsidRDefault="004F6CCA" w:rsidP="004F6CCA">
      <w:pPr>
        <w:spacing w:line="360" w:lineRule="auto"/>
        <w:jc w:val="both"/>
      </w:pPr>
      <w:r w:rsidRPr="004F6CCA">
        <w:t>Radio communication depends on the wavelength, transmitter power, receiver quality, type, size, and height of the antenna.</w:t>
      </w:r>
    </w:p>
    <w:p w14:paraId="2B9C39A6" w14:textId="77777777" w:rsidR="004F6CCA" w:rsidRPr="004F6CCA" w:rsidRDefault="004F6CCA" w:rsidP="004F6CCA">
      <w:pPr>
        <w:spacing w:line="360" w:lineRule="auto"/>
        <w:jc w:val="both"/>
        <w:rPr>
          <w:b/>
          <w:bCs/>
        </w:rPr>
      </w:pPr>
      <w:r w:rsidRPr="004F6CCA">
        <w:rPr>
          <w:b/>
          <w:bCs/>
        </w:rPr>
        <w:t>Drawbacks</w:t>
      </w:r>
    </w:p>
    <w:p w14:paraId="235C64BB" w14:textId="15BF0F6A" w:rsidR="004F6CCA" w:rsidRPr="004F6CCA" w:rsidRDefault="004F6CCA">
      <w:pPr>
        <w:pStyle w:val="ListParagraph"/>
        <w:numPr>
          <w:ilvl w:val="0"/>
          <w:numId w:val="2"/>
        </w:numPr>
        <w:spacing w:line="360" w:lineRule="auto"/>
        <w:jc w:val="both"/>
      </w:pPr>
      <w:r w:rsidRPr="004F6CCA">
        <w:t>These are frequency-dependent</w:t>
      </w:r>
      <w:r w:rsidR="00B50FD8">
        <w:t>.</w:t>
      </w:r>
    </w:p>
    <w:p w14:paraId="2A912217" w14:textId="1A11FEE2" w:rsidR="004F6CCA" w:rsidRPr="004F6CCA" w:rsidRDefault="004F6CCA">
      <w:pPr>
        <w:pStyle w:val="ListParagraph"/>
        <w:numPr>
          <w:ilvl w:val="0"/>
          <w:numId w:val="2"/>
        </w:numPr>
        <w:spacing w:line="360" w:lineRule="auto"/>
        <w:jc w:val="both"/>
      </w:pPr>
      <w:r w:rsidRPr="004F6CCA">
        <w:t>These have a relatively low bandwidth for data transmission.</w:t>
      </w:r>
    </w:p>
    <w:p w14:paraId="1CD5A320" w14:textId="77777777" w:rsidR="004F6CCA" w:rsidRPr="00A10836" w:rsidRDefault="004F6CCA">
      <w:pPr>
        <w:pStyle w:val="Heading3"/>
      </w:pPr>
      <w:bookmarkStart w:id="906" w:name="_Toc119591065"/>
      <w:r w:rsidRPr="00A10836">
        <w:t xml:space="preserve">Infrared </w:t>
      </w:r>
      <w:r w:rsidRPr="0088677F">
        <w:t>Transmission</w:t>
      </w:r>
      <w:bookmarkEnd w:id="906"/>
    </w:p>
    <w:p w14:paraId="4ADFC323" w14:textId="0FFEB855" w:rsidR="004F6CCA" w:rsidRPr="004F6CCA" w:rsidRDefault="004F6CCA" w:rsidP="004F6CCA">
      <w:pPr>
        <w:spacing w:line="360" w:lineRule="auto"/>
        <w:jc w:val="both"/>
      </w:pPr>
      <w:r w:rsidRPr="004F6CCA">
        <w:t xml:space="preserve">Infrared radiations are electromagnetic radiations with longer wavelengths than visible light. These are usually used for short-range communications. These signals do not </w:t>
      </w:r>
      <w:r w:rsidR="00DD4FE5" w:rsidRPr="004F6CCA">
        <w:t>pass-through</w:t>
      </w:r>
      <w:r w:rsidRPr="004F6CCA">
        <w:t xml:space="preserve"> solid objects.</w:t>
      </w:r>
    </w:p>
    <w:p w14:paraId="054DFE9E" w14:textId="376E030B" w:rsidR="004F6CCA" w:rsidRPr="004F6CCA" w:rsidRDefault="004F6CCA" w:rsidP="004F6CCA">
      <w:pPr>
        <w:spacing w:line="360" w:lineRule="auto"/>
        <w:jc w:val="both"/>
      </w:pPr>
      <w:r w:rsidRPr="004F6CCA">
        <w:t>Infrared is a media transmission system that transmits data signals through light-emitting diodes (LEDs) or Lasers. Infrared is electromagnetic energy at a wavelength that is longer than that of red light. The information cannot be traveled through obstacles in an infrared system but can be inhibited by light. One type of infrared is the point-to-point system in which transmission is possible between two points limited to a range and line of sight</w:t>
      </w:r>
      <w:del w:id="907" w:author="magdaline ndere" w:date="2022-11-17T13:18:00Z">
        <w:r w:rsidR="00D64065" w:rsidDel="00117CB3">
          <w:delText xml:space="preserve">, as shown in </w:delText>
        </w:r>
        <w:commentRangeStart w:id="908"/>
        <w:r w:rsidR="00D64065" w:rsidDel="00117CB3">
          <w:delText>figure 2-1</w:delText>
        </w:r>
        <w:r w:rsidR="009D5FE6" w:rsidDel="00117CB3">
          <w:delText xml:space="preserve"> </w:delText>
        </w:r>
        <w:commentRangeEnd w:id="908"/>
        <w:r w:rsidR="00B63C95" w:rsidDel="00117CB3">
          <w:rPr>
            <w:rStyle w:val="CommentReference"/>
          </w:rPr>
          <w:commentReference w:id="908"/>
        </w:r>
      </w:del>
      <w:customXmlDelRangeStart w:id="909" w:author="magdaline ndere" w:date="2022-11-17T13:18:00Z"/>
      <w:sdt>
        <w:sdtPr>
          <w:id w:val="1936557848"/>
          <w:citation/>
        </w:sdtPr>
        <w:sdtContent>
          <w:customXmlDelRangeEnd w:id="909"/>
          <w:del w:id="910" w:author="magdaline ndere" w:date="2022-11-17T13:18:00Z">
            <w:r w:rsidR="009D5FE6" w:rsidDel="00117CB3">
              <w:fldChar w:fldCharType="begin"/>
            </w:r>
            <w:r w:rsidR="009D5FE6" w:rsidDel="00117CB3">
              <w:delInstrText xml:space="preserve"> CITATION adm21 \l 1033 </w:delInstrText>
            </w:r>
            <w:r w:rsidR="009D5FE6" w:rsidDel="00117CB3">
              <w:fldChar w:fldCharType="separate"/>
            </w:r>
            <w:r w:rsidR="00927C6B" w:rsidRPr="00927C6B" w:rsidDel="00117CB3">
              <w:rPr>
                <w:noProof/>
              </w:rPr>
              <w:delText>[11]</w:delText>
            </w:r>
            <w:r w:rsidR="009D5FE6" w:rsidDel="00117CB3">
              <w:fldChar w:fldCharType="end"/>
            </w:r>
          </w:del>
          <w:customXmlDelRangeStart w:id="911" w:author="magdaline ndere" w:date="2022-11-17T13:18:00Z"/>
        </w:sdtContent>
      </w:sdt>
      <w:customXmlDelRangeEnd w:id="911"/>
      <w:r w:rsidRPr="004F6CCA">
        <w:t>.</w:t>
      </w:r>
    </w:p>
    <w:p w14:paraId="1C2DB244" w14:textId="5DAB5B76" w:rsidR="004F6CCA" w:rsidRPr="004F6CCA" w:rsidDel="00117CB3" w:rsidRDefault="004F6CCA" w:rsidP="004F6CCA">
      <w:pPr>
        <w:spacing w:line="360" w:lineRule="auto"/>
        <w:jc w:val="both"/>
        <w:rPr>
          <w:del w:id="912" w:author="magdaline ndere" w:date="2022-11-17T13:18:00Z"/>
        </w:rPr>
      </w:pPr>
      <w:r w:rsidRPr="004F6CCA">
        <w:lastRenderedPageBreak/>
        <w:t>The signal frequency to transmit in a point-to-point system is 100 GHz to 1,000 terahertz (THz), and the speed ranges from 100 Kbps to 16 Mbps. Another method of transmission of infrared includes the broadcast system – and, in this method, reflective material or a transmission unit amplifies and retransmits a data signal to several other units</w:t>
      </w:r>
      <w:r w:rsidR="00C87019">
        <w:t xml:space="preserve"> </w:t>
      </w:r>
      <w:sdt>
        <w:sdtPr>
          <w:id w:val="-1886019550"/>
          <w:citation/>
        </w:sdtPr>
        <w:sdtContent>
          <w:r w:rsidR="00C87019">
            <w:fldChar w:fldCharType="begin"/>
          </w:r>
          <w:r w:rsidR="00C87019">
            <w:instrText xml:space="preserve"> CITATION adm21 \l 1033 </w:instrText>
          </w:r>
          <w:r w:rsidR="00C87019">
            <w:fldChar w:fldCharType="separate"/>
          </w:r>
          <w:r w:rsidR="00927C6B" w:rsidRPr="00927C6B">
            <w:rPr>
              <w:noProof/>
            </w:rPr>
            <w:t>[11]</w:t>
          </w:r>
          <w:r w:rsidR="00C87019">
            <w:fldChar w:fldCharType="end"/>
          </w:r>
        </w:sdtContent>
      </w:sdt>
      <w:r w:rsidRPr="004F6CCA">
        <w:t>. The normal frequency of an infrared broadcast system is 100 GHz to 1,000 THz with a limited speed of 1 Mbps.</w:t>
      </w:r>
    </w:p>
    <w:p w14:paraId="29A52DB0" w14:textId="737B0D28" w:rsidR="004F6CCA" w:rsidRPr="004F6CCA" w:rsidDel="00117CB3" w:rsidRDefault="004F6CCA" w:rsidP="004F6CCA">
      <w:pPr>
        <w:spacing w:line="360" w:lineRule="auto"/>
        <w:jc w:val="both"/>
        <w:rPr>
          <w:del w:id="913" w:author="magdaline ndere" w:date="2022-11-17T13:17:00Z"/>
        </w:rPr>
      </w:pPr>
      <w:del w:id="914" w:author="magdaline ndere" w:date="2022-11-17T13:17:00Z">
        <w:r w:rsidRPr="004F6CCA" w:rsidDel="00117CB3">
          <w:delText>Examples like Television remote control, mobile data sharing.</w:delText>
        </w:r>
      </w:del>
    </w:p>
    <w:p w14:paraId="1F1900D3" w14:textId="3D2E8CDA" w:rsidR="00DF42D6" w:rsidDel="00117CB3" w:rsidRDefault="00FD050B" w:rsidP="00DF42D6">
      <w:pPr>
        <w:keepNext/>
        <w:spacing w:line="360" w:lineRule="auto"/>
        <w:jc w:val="center"/>
        <w:rPr>
          <w:del w:id="915" w:author="magdaline ndere" w:date="2022-11-17T13:17:00Z"/>
        </w:rPr>
      </w:pPr>
      <w:commentRangeStart w:id="916"/>
      <w:del w:id="917" w:author="magdaline ndere" w:date="2022-11-17T13:17:00Z">
        <w:r w:rsidDel="00117CB3">
          <w:rPr>
            <w:noProof/>
          </w:rPr>
          <w:drawing>
            <wp:inline distT="0" distB="0" distL="0" distR="0" wp14:anchorId="2FBA80DF" wp14:editId="59387176">
              <wp:extent cx="4290632" cy="2124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biLevel thresh="75000"/>
                        <a:extLst>
                          <a:ext uri="{BEBA8EAE-BF5A-486C-A8C5-ECC9F3942E4B}">
                            <a14:imgProps xmlns:a14="http://schemas.microsoft.com/office/drawing/2010/main">
                              <a14:imgLayer r:embed="rId16">
                                <a14:imgEffect>
                                  <a14:colorTemperature colorTemp="10428"/>
                                </a14:imgEffect>
                                <a14:imgEffect>
                                  <a14:saturation sat="99000"/>
                                </a14:imgEffect>
                              </a14:imgLayer>
                            </a14:imgProps>
                          </a:ext>
                        </a:extLst>
                      </a:blip>
                      <a:stretch>
                        <a:fillRect/>
                      </a:stretch>
                    </pic:blipFill>
                    <pic:spPr>
                      <a:xfrm>
                        <a:off x="0" y="0"/>
                        <a:ext cx="4320007" cy="2138617"/>
                      </a:xfrm>
                      <a:prstGeom prst="rect">
                        <a:avLst/>
                      </a:prstGeom>
                    </pic:spPr>
                  </pic:pic>
                </a:graphicData>
              </a:graphic>
            </wp:inline>
          </w:drawing>
        </w:r>
        <w:commentRangeEnd w:id="916"/>
        <w:r w:rsidR="00E24187" w:rsidDel="00117CB3">
          <w:rPr>
            <w:rStyle w:val="CommentReference"/>
          </w:rPr>
          <w:commentReference w:id="916"/>
        </w:r>
      </w:del>
    </w:p>
    <w:p w14:paraId="609E0019" w14:textId="6886B114" w:rsidR="0097267F" w:rsidRPr="00992B48" w:rsidRDefault="00DF42D6" w:rsidP="00117CB3">
      <w:pPr>
        <w:spacing w:line="360" w:lineRule="auto"/>
        <w:jc w:val="both"/>
        <w:pPrChange w:id="918" w:author="magdaline ndere" w:date="2022-11-17T13:18:00Z">
          <w:pPr>
            <w:pStyle w:val="mycaptions"/>
          </w:pPr>
        </w:pPrChange>
      </w:pPr>
      <w:del w:id="919" w:author="magdaline ndere" w:date="2022-11-17T13:17:00Z">
        <w:r w:rsidRPr="00992B48" w:rsidDel="00117CB3">
          <w:delText xml:space="preserve">Figure </w:delText>
        </w:r>
        <w:r w:rsidRPr="00992B48" w:rsidDel="00117CB3">
          <w:fldChar w:fldCharType="begin"/>
        </w:r>
        <w:r w:rsidRPr="00992B48" w:rsidDel="00117CB3">
          <w:delInstrText xml:space="preserve"> STYLEREF 1 \s </w:delInstrText>
        </w:r>
        <w:r w:rsidRPr="00992B48" w:rsidDel="00117CB3">
          <w:fldChar w:fldCharType="separate"/>
        </w:r>
        <w:r w:rsidR="0075568D" w:rsidRPr="00992B48" w:rsidDel="00117CB3">
          <w:rPr>
            <w:noProof/>
          </w:rPr>
          <w:delText>2</w:delText>
        </w:r>
        <w:r w:rsidRPr="00992B48" w:rsidDel="00117CB3">
          <w:rPr>
            <w:noProof/>
          </w:rPr>
          <w:fldChar w:fldCharType="end"/>
        </w:r>
        <w:r w:rsidR="0075568D" w:rsidRPr="00992B48" w:rsidDel="00117CB3">
          <w:delText>.</w:delText>
        </w:r>
        <w:r w:rsidRPr="00992B48" w:rsidDel="00117CB3">
          <w:fldChar w:fldCharType="begin"/>
        </w:r>
        <w:r w:rsidRPr="00992B48" w:rsidDel="00117CB3">
          <w:delInstrText xml:space="preserve"> SEQ Figure \* ARABIC \s 1 </w:delInstrText>
        </w:r>
        <w:r w:rsidRPr="00992B48" w:rsidDel="00117CB3">
          <w:fldChar w:fldCharType="separate"/>
        </w:r>
        <w:r w:rsidR="0075568D" w:rsidRPr="00992B48" w:rsidDel="00117CB3">
          <w:rPr>
            <w:noProof/>
          </w:rPr>
          <w:delText>1</w:delText>
        </w:r>
        <w:r w:rsidRPr="00992B48" w:rsidDel="00117CB3">
          <w:rPr>
            <w:noProof/>
          </w:rPr>
          <w:fldChar w:fldCharType="end"/>
        </w:r>
        <w:r w:rsidRPr="00992B48" w:rsidDel="00117CB3">
          <w:delText>: Infrared Transmission</w:delText>
        </w:r>
      </w:del>
    </w:p>
    <w:p w14:paraId="4B92CDEE" w14:textId="77777777" w:rsidR="004F6CCA" w:rsidRPr="00A10836" w:rsidRDefault="004F6CCA">
      <w:pPr>
        <w:pStyle w:val="Heading3"/>
      </w:pPr>
      <w:bookmarkStart w:id="920" w:name="_Toc119591066"/>
      <w:r w:rsidRPr="00A10836">
        <w:t>Microwave Transmission</w:t>
      </w:r>
      <w:bookmarkEnd w:id="920"/>
    </w:p>
    <w:p w14:paraId="5C64A831" w14:textId="6120FC01" w:rsidR="004F6CCA" w:rsidRDefault="004F6CCA" w:rsidP="004F6CCA">
      <w:pPr>
        <w:spacing w:line="360" w:lineRule="auto"/>
        <w:jc w:val="both"/>
      </w:pPr>
      <w:r w:rsidRPr="004F6CCA">
        <w:t>Microwaves are the form of electromagnetic transmission used in wireless communication systems. The wavelength of microwaves ranges from one meter to one millimeter. The frequency varies from 300MHz to 300GHz. These are widely used for long-distance communications and are relatively less expensive. Microwave is an effective type of wireless data transmission that transfers information using two separate methods</w:t>
      </w:r>
      <w:r w:rsidR="00C87019">
        <w:t xml:space="preserve"> </w:t>
      </w:r>
      <w:sdt>
        <w:sdtPr>
          <w:id w:val="1331255336"/>
          <w:citation/>
        </w:sdtPr>
        <w:sdtContent>
          <w:r w:rsidR="00C87019">
            <w:fldChar w:fldCharType="begin"/>
          </w:r>
          <w:r w:rsidR="00C87019">
            <w:instrText xml:space="preserve"> CITATION adm21 \l 1033 </w:instrText>
          </w:r>
          <w:r w:rsidR="00C87019">
            <w:fldChar w:fldCharType="separate"/>
          </w:r>
          <w:r w:rsidR="00927C6B" w:rsidRPr="00927C6B">
            <w:rPr>
              <w:noProof/>
            </w:rPr>
            <w:t>[11]</w:t>
          </w:r>
          <w:r w:rsidR="00C87019">
            <w:fldChar w:fldCharType="end"/>
          </w:r>
        </w:sdtContent>
      </w:sdt>
      <w:r w:rsidRPr="004F6CCA">
        <w:t xml:space="preserve">. One method which is used to transmit data through the wireless media of a microwave is the satellite method that transmits information via a satellite that orbits 22,300 miles above the Earth. Stations on the ground send and receive data signals to and from the satellite with a frequency ranging from 11 GHz to 14 GHz and with a transmission speed of 1 Mbps to 10 Mbps. Another method is a terrestrial method, in which two microwave towers with a clear line of sight between them are used ensuring no obstacles to disrupt that line of sight. For the purpose of privacy, it is used often. The frequency of data transmission for terrestrial systems is typically 4 GHz to 6 GHz or 21 GHz to 23 GHz, and the speed is usually 1 megabit per second (Mbps) to 10 Mbps. </w:t>
      </w:r>
      <w:ins w:id="921" w:author="Admin" w:date="2022-11-14T11:20:00Z">
        <w:r w:rsidR="00B63C95">
          <w:t xml:space="preserve">The feature Microwaves are </w:t>
        </w:r>
      </w:ins>
      <w:customXmlInsRangeStart w:id="922" w:author="Admin" w:date="2022-11-14T11:20:00Z"/>
      <w:sdt>
        <w:sdtPr>
          <w:id w:val="-1540511762"/>
          <w:citation/>
        </w:sdtPr>
        <w:sdtContent>
          <w:customXmlInsRangeEnd w:id="922"/>
          <w:ins w:id="923" w:author="Admin" w:date="2022-11-14T11:20:00Z">
            <w:r w:rsidR="00B63C95">
              <w:fldChar w:fldCharType="begin"/>
            </w:r>
            <w:r w:rsidR="00B63C95">
              <w:instrText xml:space="preserve"> CITATION Arj20 \l 1033 </w:instrText>
            </w:r>
            <w:r w:rsidR="00B63C95">
              <w:fldChar w:fldCharType="separate"/>
            </w:r>
            <w:r w:rsidR="00B63C95" w:rsidRPr="00927C6B">
              <w:rPr>
                <w:noProof/>
              </w:rPr>
              <w:t>[12]</w:t>
            </w:r>
            <w:r w:rsidR="00B63C95">
              <w:fldChar w:fldCharType="end"/>
            </w:r>
          </w:ins>
          <w:customXmlInsRangeStart w:id="924" w:author="Admin" w:date="2022-11-14T11:20:00Z"/>
        </w:sdtContent>
      </w:sdt>
      <w:customXmlInsRangeEnd w:id="924"/>
      <w:ins w:id="925" w:author="Admin" w:date="2022-11-14T11:20:00Z">
        <w:r w:rsidR="00B63C95" w:rsidRPr="00C87019">
          <w:t>.</w:t>
        </w:r>
      </w:ins>
    </w:p>
    <w:p w14:paraId="2CE68C90" w14:textId="77777777" w:rsidR="00C87019" w:rsidRPr="00C87019" w:rsidRDefault="00C87019" w:rsidP="00C87019">
      <w:pPr>
        <w:spacing w:line="360" w:lineRule="auto"/>
        <w:jc w:val="both"/>
        <w:rPr>
          <w:b/>
          <w:bCs/>
        </w:rPr>
      </w:pPr>
      <w:r w:rsidRPr="00C87019">
        <w:rPr>
          <w:rFonts w:hint="cs"/>
          <w:b/>
          <w:bCs/>
        </w:rPr>
        <w:t>Features of Microwaves</w:t>
      </w:r>
    </w:p>
    <w:p w14:paraId="23AB4775" w14:textId="05E18726" w:rsidR="00C87019" w:rsidRPr="00C87019" w:rsidRDefault="00C87019">
      <w:pPr>
        <w:pStyle w:val="ListParagraph"/>
        <w:numPr>
          <w:ilvl w:val="0"/>
          <w:numId w:val="12"/>
        </w:numPr>
        <w:spacing w:line="360" w:lineRule="auto"/>
        <w:jc w:val="both"/>
      </w:pPr>
      <w:commentRangeStart w:id="926"/>
      <w:r w:rsidRPr="00C87019">
        <w:t>Microwaves travel in straight lines, and so the transmitter and receiver stations should be accurately aligned to each other</w:t>
      </w:r>
      <w:del w:id="927" w:author="magdaline ndere" w:date="2022-11-17T13:18:00Z">
        <w:r w:rsidR="00226682" w:rsidDel="00117CB3">
          <w:delText xml:space="preserve"> </w:delText>
        </w:r>
      </w:del>
      <w:customXmlDelRangeStart w:id="928" w:author="magdaline ndere" w:date="2022-11-17T13:18:00Z"/>
      <w:sdt>
        <w:sdtPr>
          <w:id w:val="-1441222284"/>
          <w:citation/>
        </w:sdtPr>
        <w:sdtContent>
          <w:customXmlDelRangeEnd w:id="928"/>
          <w:del w:id="929" w:author="magdaline ndere" w:date="2022-11-17T13:18: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30" w:author="magdaline ndere" w:date="2022-11-17T13:18:00Z"/>
        </w:sdtContent>
      </w:sdt>
      <w:customXmlDelRangeEnd w:id="930"/>
      <w:r w:rsidRPr="00C87019">
        <w:t>.</w:t>
      </w:r>
    </w:p>
    <w:p w14:paraId="7CE1107E" w14:textId="1072E07C" w:rsidR="00C87019" w:rsidRPr="00C87019" w:rsidRDefault="00C87019">
      <w:pPr>
        <w:pStyle w:val="ListParagraph"/>
        <w:numPr>
          <w:ilvl w:val="0"/>
          <w:numId w:val="12"/>
        </w:numPr>
        <w:spacing w:line="360" w:lineRule="auto"/>
        <w:jc w:val="both"/>
      </w:pPr>
      <w:r w:rsidRPr="00C87019">
        <w:t>Microwave propagation is line – of – sight propagation. So, towers hoisting the stations should be placed so that the curvature of the earth or any other obstacle does not interfere with the communication</w:t>
      </w:r>
      <w:del w:id="931" w:author="magdaline ndere" w:date="2022-11-17T13:18:00Z">
        <w:r w:rsidR="00226682" w:rsidDel="00117CB3">
          <w:delText xml:space="preserve"> </w:delText>
        </w:r>
      </w:del>
      <w:customXmlDelRangeStart w:id="932" w:author="magdaline ndere" w:date="2022-11-17T13:18:00Z"/>
      <w:sdt>
        <w:sdtPr>
          <w:id w:val="1841879621"/>
          <w:citation/>
        </w:sdtPr>
        <w:sdtContent>
          <w:customXmlDelRangeEnd w:id="932"/>
          <w:del w:id="933" w:author="magdaline ndere" w:date="2022-11-17T13:18: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34" w:author="magdaline ndere" w:date="2022-11-17T13:18:00Z"/>
        </w:sdtContent>
      </w:sdt>
      <w:customXmlDelRangeEnd w:id="934"/>
      <w:r w:rsidRPr="00C87019">
        <w:t>.</w:t>
      </w:r>
    </w:p>
    <w:p w14:paraId="6142AC6E" w14:textId="0FD9265D" w:rsidR="00C87019" w:rsidRPr="00C87019" w:rsidRDefault="00C87019">
      <w:pPr>
        <w:pStyle w:val="ListParagraph"/>
        <w:numPr>
          <w:ilvl w:val="0"/>
          <w:numId w:val="12"/>
        </w:numPr>
        <w:spacing w:line="360" w:lineRule="auto"/>
        <w:jc w:val="both"/>
      </w:pPr>
      <w:r w:rsidRPr="00C87019">
        <w:t>Since it is unidirectional, it allows multiple receivers in a row to receive the signals without interference</w:t>
      </w:r>
      <w:del w:id="935" w:author="magdaline ndere" w:date="2022-11-17T13:19:00Z">
        <w:r w:rsidR="00226682" w:rsidDel="00117CB3">
          <w:delText xml:space="preserve"> </w:delText>
        </w:r>
      </w:del>
      <w:customXmlDelRangeStart w:id="936" w:author="magdaline ndere" w:date="2022-11-17T13:19:00Z"/>
      <w:sdt>
        <w:sdtPr>
          <w:id w:val="-2062166073"/>
          <w:citation/>
        </w:sdtPr>
        <w:sdtContent>
          <w:customXmlDelRangeEnd w:id="936"/>
          <w:del w:id="937" w:author="magdaline ndere" w:date="2022-11-17T13:19: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38" w:author="magdaline ndere" w:date="2022-11-17T13:19:00Z"/>
        </w:sdtContent>
      </w:sdt>
      <w:customXmlDelRangeEnd w:id="938"/>
      <w:r w:rsidRPr="00C87019">
        <w:t>.</w:t>
      </w:r>
    </w:p>
    <w:p w14:paraId="55DDDF23" w14:textId="2767C272" w:rsidR="00C87019" w:rsidRPr="00C87019" w:rsidRDefault="00C87019">
      <w:pPr>
        <w:pStyle w:val="ListParagraph"/>
        <w:numPr>
          <w:ilvl w:val="0"/>
          <w:numId w:val="12"/>
        </w:numPr>
        <w:spacing w:line="360" w:lineRule="auto"/>
        <w:jc w:val="both"/>
      </w:pPr>
      <w:r w:rsidRPr="00C87019">
        <w:t>Microwaves do not pass</w:t>
      </w:r>
      <w:r w:rsidR="00226682">
        <w:t>-</w:t>
      </w:r>
      <w:r w:rsidRPr="00C87019">
        <w:t>through buildings. So, indoor receivers cannot be used effectively</w:t>
      </w:r>
      <w:del w:id="939" w:author="magdaline ndere" w:date="2022-11-17T13:19:00Z">
        <w:r w:rsidR="00226682" w:rsidDel="00117CB3">
          <w:delText xml:space="preserve"> </w:delText>
        </w:r>
      </w:del>
      <w:customXmlDelRangeStart w:id="940" w:author="magdaline ndere" w:date="2022-11-17T13:19:00Z"/>
      <w:sdt>
        <w:sdtPr>
          <w:id w:val="1743749801"/>
          <w:citation/>
        </w:sdtPr>
        <w:sdtContent>
          <w:customXmlDelRangeEnd w:id="940"/>
          <w:del w:id="941" w:author="magdaline ndere" w:date="2022-11-17T13:19: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42" w:author="magdaline ndere" w:date="2022-11-17T13:19:00Z"/>
        </w:sdtContent>
      </w:sdt>
      <w:customXmlDelRangeEnd w:id="942"/>
      <w:r w:rsidRPr="00C87019">
        <w:t>.</w:t>
      </w:r>
    </w:p>
    <w:p w14:paraId="3BC62020" w14:textId="5D262F7D" w:rsidR="00C87019" w:rsidRPr="00C87019" w:rsidRDefault="00C87019">
      <w:pPr>
        <w:pStyle w:val="ListParagraph"/>
        <w:numPr>
          <w:ilvl w:val="0"/>
          <w:numId w:val="12"/>
        </w:numPr>
        <w:spacing w:line="360" w:lineRule="auto"/>
        <w:jc w:val="both"/>
      </w:pPr>
      <w:r w:rsidRPr="00C87019">
        <w:lastRenderedPageBreak/>
        <w:t>Microwaves are often refracted by the atmospheric layers. The refracted rays take longer time to reach the destination than the direct rays. This causes out of phase transmission, called multipath fading</w:t>
      </w:r>
      <w:del w:id="943" w:author="magdaline ndere" w:date="2022-11-17T13:19:00Z">
        <w:r w:rsidR="00226682" w:rsidDel="00117CB3">
          <w:delText xml:space="preserve"> </w:delText>
        </w:r>
      </w:del>
      <w:customXmlDelRangeStart w:id="944" w:author="magdaline ndere" w:date="2022-11-17T13:19:00Z"/>
      <w:sdt>
        <w:sdtPr>
          <w:id w:val="-1970192150"/>
          <w:citation/>
        </w:sdtPr>
        <w:sdtContent>
          <w:customXmlDelRangeEnd w:id="944"/>
          <w:del w:id="945" w:author="magdaline ndere" w:date="2022-11-17T13:19: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46" w:author="magdaline ndere" w:date="2022-11-17T13:19:00Z"/>
        </w:sdtContent>
      </w:sdt>
      <w:customXmlDelRangeEnd w:id="946"/>
      <w:r w:rsidRPr="00C87019">
        <w:t>.</w:t>
      </w:r>
    </w:p>
    <w:p w14:paraId="3ACB405F" w14:textId="3573AE6F" w:rsidR="00C87019" w:rsidRPr="00C87019" w:rsidRDefault="00C87019">
      <w:pPr>
        <w:pStyle w:val="ListParagraph"/>
        <w:numPr>
          <w:ilvl w:val="0"/>
          <w:numId w:val="12"/>
        </w:numPr>
        <w:spacing w:line="360" w:lineRule="auto"/>
        <w:jc w:val="both"/>
      </w:pPr>
      <w:r w:rsidRPr="00C87019">
        <w:t>Microwaves need unidirectional antennas to send out signals</w:t>
      </w:r>
      <w:del w:id="947" w:author="magdaline ndere" w:date="2022-11-17T13:19:00Z">
        <w:r w:rsidR="00226682" w:rsidDel="00117CB3">
          <w:delText xml:space="preserve"> </w:delText>
        </w:r>
      </w:del>
      <w:customXmlDelRangeStart w:id="948" w:author="magdaline ndere" w:date="2022-11-17T13:19:00Z"/>
      <w:sdt>
        <w:sdtPr>
          <w:id w:val="-1135102254"/>
          <w:citation/>
        </w:sdtPr>
        <w:sdtContent>
          <w:customXmlDelRangeEnd w:id="948"/>
          <w:del w:id="949" w:author="magdaline ndere" w:date="2022-11-17T13:19:00Z">
            <w:r w:rsidR="00226682" w:rsidDel="00117CB3">
              <w:fldChar w:fldCharType="begin"/>
            </w:r>
            <w:r w:rsidR="00226682" w:rsidDel="00117CB3">
              <w:delInstrText xml:space="preserve"> CITATION Arj20 \l 1033 </w:delInstrText>
            </w:r>
            <w:r w:rsidR="00226682" w:rsidDel="00117CB3">
              <w:fldChar w:fldCharType="separate"/>
            </w:r>
            <w:r w:rsidR="00927C6B" w:rsidRPr="00927C6B" w:rsidDel="00117CB3">
              <w:rPr>
                <w:noProof/>
              </w:rPr>
              <w:delText>[12]</w:delText>
            </w:r>
            <w:r w:rsidR="00226682" w:rsidDel="00117CB3">
              <w:fldChar w:fldCharType="end"/>
            </w:r>
          </w:del>
          <w:customXmlDelRangeStart w:id="950" w:author="magdaline ndere" w:date="2022-11-17T13:19:00Z"/>
        </w:sdtContent>
      </w:sdt>
      <w:customXmlDelRangeEnd w:id="950"/>
      <w:r w:rsidRPr="00C87019">
        <w:t>.</w:t>
      </w:r>
      <w:commentRangeEnd w:id="926"/>
      <w:r w:rsidR="00B63C95">
        <w:rPr>
          <w:rStyle w:val="CommentReference"/>
        </w:rPr>
        <w:commentReference w:id="926"/>
      </w:r>
    </w:p>
    <w:p w14:paraId="5E6946F9" w14:textId="5C0CCCFE" w:rsidR="00C87019" w:rsidRPr="00C87019" w:rsidRDefault="00C87019" w:rsidP="00C87019">
      <w:pPr>
        <w:spacing w:line="360" w:lineRule="auto"/>
        <w:jc w:val="both"/>
      </w:pPr>
      <w:r w:rsidRPr="00C87019">
        <w:t>Two types of antennas are needed</w:t>
      </w:r>
      <w:r>
        <w:t>:</w:t>
      </w:r>
    </w:p>
    <w:p w14:paraId="07D49694" w14:textId="77777777" w:rsidR="00C87019" w:rsidRPr="00C87019" w:rsidRDefault="00C87019">
      <w:pPr>
        <w:pStyle w:val="ListParagraph"/>
        <w:numPr>
          <w:ilvl w:val="0"/>
          <w:numId w:val="14"/>
        </w:numPr>
        <w:spacing w:line="360" w:lineRule="auto"/>
        <w:jc w:val="both"/>
      </w:pPr>
      <w:r w:rsidRPr="00C87019">
        <w:t>Parabolic Dish Antenna − It is used by the receiving station. It is parabolic in shape, which concentrates all energy to a small beam thus achieving a strong signal with high SNR.</w:t>
      </w:r>
    </w:p>
    <w:p w14:paraId="01A16743" w14:textId="77777777" w:rsidR="00C87019" w:rsidRPr="00C87019" w:rsidRDefault="00C87019">
      <w:pPr>
        <w:pStyle w:val="ListParagraph"/>
        <w:numPr>
          <w:ilvl w:val="0"/>
          <w:numId w:val="14"/>
        </w:numPr>
        <w:spacing w:line="360" w:lineRule="auto"/>
        <w:jc w:val="both"/>
      </w:pPr>
      <w:r w:rsidRPr="00C87019">
        <w:t>Horn Antenna − It has a stem with a curved head. In sending stations, outgoing waves from the stem are broadcast by the curved head as a series of parallel beams. In the receiving station, the rays are collected by the curved head and deflected in the stem.</w:t>
      </w:r>
    </w:p>
    <w:p w14:paraId="2803315C" w14:textId="77777777" w:rsidR="00C87019" w:rsidRPr="00A10836" w:rsidRDefault="00C87019" w:rsidP="00C87019">
      <w:pPr>
        <w:spacing w:line="360" w:lineRule="auto"/>
        <w:jc w:val="both"/>
        <w:rPr>
          <w:i/>
          <w:iCs/>
        </w:rPr>
      </w:pPr>
      <w:r w:rsidRPr="00A10836">
        <w:rPr>
          <w:rFonts w:hint="cs"/>
          <w:i/>
          <w:iCs/>
        </w:rPr>
        <w:t>Applications</w:t>
      </w:r>
    </w:p>
    <w:p w14:paraId="1D895CDC" w14:textId="77777777" w:rsidR="00C87019" w:rsidRPr="00C87019" w:rsidRDefault="00C87019">
      <w:pPr>
        <w:pStyle w:val="ListParagraph"/>
        <w:numPr>
          <w:ilvl w:val="0"/>
          <w:numId w:val="13"/>
        </w:numPr>
        <w:spacing w:line="360" w:lineRule="auto"/>
        <w:jc w:val="both"/>
      </w:pPr>
      <w:r w:rsidRPr="00C87019">
        <w:t>Long distance telephone communication</w:t>
      </w:r>
    </w:p>
    <w:p w14:paraId="39BC1902" w14:textId="77777777" w:rsidR="00C87019" w:rsidRPr="00C87019" w:rsidRDefault="00C87019">
      <w:pPr>
        <w:pStyle w:val="ListParagraph"/>
        <w:numPr>
          <w:ilvl w:val="0"/>
          <w:numId w:val="13"/>
        </w:numPr>
        <w:spacing w:line="360" w:lineRule="auto"/>
        <w:jc w:val="both"/>
      </w:pPr>
      <w:r w:rsidRPr="00C87019">
        <w:t>Cellular phones</w:t>
      </w:r>
    </w:p>
    <w:p w14:paraId="001842F3" w14:textId="77777777" w:rsidR="00C87019" w:rsidRPr="00C87019" w:rsidRDefault="00C87019">
      <w:pPr>
        <w:pStyle w:val="ListParagraph"/>
        <w:numPr>
          <w:ilvl w:val="0"/>
          <w:numId w:val="13"/>
        </w:numPr>
        <w:spacing w:line="360" w:lineRule="auto"/>
        <w:jc w:val="both"/>
      </w:pPr>
      <w:r w:rsidRPr="00C87019">
        <w:t>Television networks</w:t>
      </w:r>
    </w:p>
    <w:p w14:paraId="3DCD1E92" w14:textId="77777777" w:rsidR="00C87019" w:rsidRPr="00C87019" w:rsidRDefault="00C87019">
      <w:pPr>
        <w:pStyle w:val="ListParagraph"/>
        <w:numPr>
          <w:ilvl w:val="0"/>
          <w:numId w:val="13"/>
        </w:numPr>
        <w:spacing w:line="360" w:lineRule="auto"/>
        <w:jc w:val="both"/>
      </w:pPr>
      <w:r w:rsidRPr="00C87019">
        <w:t>Satellites</w:t>
      </w:r>
    </w:p>
    <w:p w14:paraId="011AAD06" w14:textId="77777777" w:rsidR="00C87019" w:rsidRPr="00C87019" w:rsidRDefault="00C87019">
      <w:pPr>
        <w:pStyle w:val="ListParagraph"/>
        <w:numPr>
          <w:ilvl w:val="0"/>
          <w:numId w:val="13"/>
        </w:numPr>
        <w:spacing w:line="360" w:lineRule="auto"/>
        <w:jc w:val="both"/>
      </w:pPr>
      <w:r w:rsidRPr="00C87019">
        <w:t>Wireless LANs</w:t>
      </w:r>
    </w:p>
    <w:p w14:paraId="7C252AE4" w14:textId="77777777" w:rsidR="004F6CCA" w:rsidRPr="00A10836" w:rsidRDefault="004F6CCA" w:rsidP="004F6CCA">
      <w:pPr>
        <w:spacing w:line="360" w:lineRule="auto"/>
        <w:jc w:val="both"/>
        <w:rPr>
          <w:i/>
          <w:iCs/>
        </w:rPr>
      </w:pPr>
      <w:r w:rsidRPr="00A10836">
        <w:rPr>
          <w:i/>
          <w:iCs/>
        </w:rPr>
        <w:t>Drawbacks</w:t>
      </w:r>
    </w:p>
    <w:p w14:paraId="38EB591A" w14:textId="1FA63309" w:rsidR="004F6CCA" w:rsidRPr="004F6CCA" w:rsidRDefault="004F6CCA">
      <w:pPr>
        <w:pStyle w:val="ListParagraph"/>
        <w:numPr>
          <w:ilvl w:val="0"/>
          <w:numId w:val="3"/>
        </w:numPr>
        <w:spacing w:line="360" w:lineRule="auto"/>
        <w:jc w:val="both"/>
      </w:pPr>
      <w:r w:rsidRPr="004F6CCA">
        <w:t xml:space="preserve">The microwave does not </w:t>
      </w:r>
      <w:r w:rsidR="00DD4FE5" w:rsidRPr="004F6CCA">
        <w:t>pass-through</w:t>
      </w:r>
      <w:r w:rsidRPr="004F6CCA">
        <w:t xml:space="preserve"> buildings.</w:t>
      </w:r>
    </w:p>
    <w:p w14:paraId="37C6000E" w14:textId="77777777" w:rsidR="004F6CCA" w:rsidRPr="004F6CCA" w:rsidRDefault="004F6CCA">
      <w:pPr>
        <w:pStyle w:val="ListParagraph"/>
        <w:numPr>
          <w:ilvl w:val="0"/>
          <w:numId w:val="3"/>
        </w:numPr>
        <w:spacing w:line="360" w:lineRule="auto"/>
        <w:jc w:val="both"/>
      </w:pPr>
      <w:r w:rsidRPr="004F6CCA">
        <w:t>Bad weather affects signal transmission.</w:t>
      </w:r>
    </w:p>
    <w:p w14:paraId="41FCE91C" w14:textId="77777777" w:rsidR="004F6CCA" w:rsidRPr="004F6CCA" w:rsidRDefault="004F6CCA">
      <w:pPr>
        <w:pStyle w:val="ListParagraph"/>
        <w:numPr>
          <w:ilvl w:val="0"/>
          <w:numId w:val="3"/>
        </w:numPr>
        <w:spacing w:line="360" w:lineRule="auto"/>
        <w:jc w:val="both"/>
      </w:pPr>
      <w:r w:rsidRPr="004F6CCA">
        <w:t>These are frequency-dependent.</w:t>
      </w:r>
    </w:p>
    <w:p w14:paraId="1E87B0B7" w14:textId="77777777" w:rsidR="004F6CCA" w:rsidRPr="00A10836" w:rsidRDefault="004F6CCA">
      <w:pPr>
        <w:pStyle w:val="Heading3"/>
      </w:pPr>
      <w:bookmarkStart w:id="951" w:name="_Toc119591067"/>
      <w:commentRangeStart w:id="952"/>
      <w:r w:rsidRPr="00A10836">
        <w:t xml:space="preserve">Lightwave </w:t>
      </w:r>
      <w:r w:rsidRPr="0088677F">
        <w:t>Transmission</w:t>
      </w:r>
      <w:commentRangeEnd w:id="952"/>
      <w:r w:rsidR="00B63C95">
        <w:rPr>
          <w:rStyle w:val="CommentReference"/>
          <w:rFonts w:eastAsiaTheme="minorHAnsi"/>
          <w:b w:val="0"/>
          <w:bCs w:val="0"/>
        </w:rPr>
        <w:commentReference w:id="952"/>
      </w:r>
      <w:bookmarkEnd w:id="951"/>
    </w:p>
    <w:p w14:paraId="56931247" w14:textId="08368EEB" w:rsidR="004F6CCA" w:rsidRDefault="004F6CCA" w:rsidP="004F6CCA">
      <w:pPr>
        <w:spacing w:line="360" w:lineRule="auto"/>
        <w:jc w:val="both"/>
        <w:rPr>
          <w:ins w:id="953" w:author="magdaline ndere" w:date="2022-11-17T13:30:00Z"/>
        </w:rPr>
      </w:pPr>
      <w:r w:rsidRPr="004F6CCA">
        <w:t>Light is electromagnetic radiation with a wavelength ranging between infrared radiations and ultraviolet radiations. The wavelength ranges from 430 to 750THz. These are unguided optical signals such as lasers and are unidirectional.</w:t>
      </w:r>
    </w:p>
    <w:p w14:paraId="30158844" w14:textId="4E7D1E4C" w:rsidR="00FD5B01" w:rsidRPr="00FD5B01" w:rsidRDefault="00FD5B01" w:rsidP="00FD5B01">
      <w:pPr>
        <w:spacing w:line="360" w:lineRule="auto"/>
        <w:jc w:val="both"/>
      </w:pPr>
      <w:ins w:id="954" w:author="magdaline ndere" w:date="2022-11-17T13:30:00Z">
        <w:r w:rsidRPr="00FD5B01">
          <w:rPr>
            <w:rPrChange w:id="955" w:author="magdaline ndere" w:date="2022-11-17T13:31:00Z">
              <w:rPr>
                <w:rFonts w:ascii="Roboto" w:hAnsi="Roboto"/>
                <w:color w:val="38404F"/>
                <w:spacing w:val="-3"/>
                <w:sz w:val="27"/>
                <w:szCs w:val="27"/>
                <w:shd w:val="clear" w:color="auto" w:fill="FFFFFF"/>
              </w:rPr>
            </w:rPrChange>
          </w:rPr>
          <w:t>A form of communication that utilizes </w:t>
        </w:r>
        <w:r w:rsidRPr="00FD5B01">
          <w:fldChar w:fldCharType="begin"/>
        </w:r>
        <w:r w:rsidRPr="00FD5B01">
          <w:instrText xml:space="preserve"> HYPERLINK "https://www.timbercon.com/resources/glossary/fiber/" \o "Fiber" </w:instrText>
        </w:r>
        <w:r w:rsidRPr="00FD5B01">
          <w:fldChar w:fldCharType="separate"/>
        </w:r>
        <w:r w:rsidRPr="00FD5B01">
          <w:rPr>
            <w:rStyle w:val="Hyperlink"/>
            <w:color w:val="auto"/>
            <w:u w:val="none"/>
            <w:rPrChange w:id="956" w:author="magdaline ndere" w:date="2022-11-17T13:31:00Z">
              <w:rPr>
                <w:rStyle w:val="Hyperlink"/>
                <w:rFonts w:ascii="Roboto" w:hAnsi="Roboto"/>
                <w:spacing w:val="-3"/>
                <w:u w:val="none"/>
                <w:shd w:val="clear" w:color="auto" w:fill="FFFFFF"/>
              </w:rPr>
            </w:rPrChange>
          </w:rPr>
          <w:t>Fiber</w:t>
        </w:r>
        <w:r w:rsidRPr="00FD5B01">
          <w:fldChar w:fldCharType="end"/>
        </w:r>
        <w:r w:rsidRPr="00FD5B01">
          <w:rPr>
            <w:rPrChange w:id="957" w:author="magdaline ndere" w:date="2022-11-17T13:31:00Z">
              <w:rPr>
                <w:rFonts w:ascii="Roboto" w:hAnsi="Roboto"/>
                <w:color w:val="38404F"/>
                <w:spacing w:val="-3"/>
                <w:sz w:val="27"/>
                <w:szCs w:val="27"/>
                <w:shd w:val="clear" w:color="auto" w:fill="FFFFFF"/>
              </w:rPr>
            </w:rPrChange>
          </w:rPr>
          <w:t> optic technology. Pulses of </w:t>
        </w:r>
        <w:r w:rsidRPr="00FD5B01">
          <w:fldChar w:fldCharType="begin"/>
        </w:r>
        <w:r w:rsidRPr="00FD5B01">
          <w:instrText xml:space="preserve"> HYPERLINK "https://www.timbercon.com/resources/glossary/light/" \o "Light" </w:instrText>
        </w:r>
        <w:r w:rsidRPr="00FD5B01">
          <w:fldChar w:fldCharType="separate"/>
        </w:r>
        <w:r w:rsidRPr="00FD5B01">
          <w:rPr>
            <w:rStyle w:val="Hyperlink"/>
            <w:color w:val="auto"/>
            <w:u w:val="none"/>
            <w:rPrChange w:id="958" w:author="magdaline ndere" w:date="2022-11-17T13:31:00Z">
              <w:rPr>
                <w:rStyle w:val="Hyperlink"/>
                <w:rFonts w:ascii="Roboto" w:hAnsi="Roboto"/>
                <w:spacing w:val="-3"/>
                <w:u w:val="none"/>
                <w:shd w:val="clear" w:color="auto" w:fill="FFFFFF"/>
              </w:rPr>
            </w:rPrChange>
          </w:rPr>
          <w:t>Light</w:t>
        </w:r>
        <w:r w:rsidRPr="00FD5B01">
          <w:fldChar w:fldCharType="end"/>
        </w:r>
        <w:r w:rsidRPr="00FD5B01">
          <w:rPr>
            <w:rPrChange w:id="959" w:author="magdaline ndere" w:date="2022-11-17T13:31:00Z">
              <w:rPr>
                <w:rFonts w:ascii="Roboto" w:hAnsi="Roboto"/>
                <w:color w:val="38404F"/>
                <w:spacing w:val="-3"/>
                <w:sz w:val="27"/>
                <w:szCs w:val="27"/>
                <w:shd w:val="clear" w:color="auto" w:fill="FFFFFF"/>
              </w:rPr>
            </w:rPrChange>
          </w:rPr>
          <w:t> transmitted over fiber will enable computer networks to communicate over greater distances at higher rates of speed with complete immunity to electrical </w:t>
        </w:r>
        <w:r w:rsidRPr="00FD5B01">
          <w:fldChar w:fldCharType="begin"/>
        </w:r>
        <w:r w:rsidRPr="00FD5B01">
          <w:instrText xml:space="preserve"> HYPERLINK "https://www.timbercon.com/resources/glossary/interference/" \o "Interference" </w:instrText>
        </w:r>
        <w:r w:rsidRPr="00FD5B01">
          <w:fldChar w:fldCharType="separate"/>
        </w:r>
        <w:r w:rsidRPr="00FD5B01">
          <w:rPr>
            <w:rStyle w:val="Hyperlink"/>
            <w:color w:val="auto"/>
            <w:u w:val="none"/>
            <w:rPrChange w:id="960" w:author="magdaline ndere" w:date="2022-11-17T13:31:00Z">
              <w:rPr>
                <w:rStyle w:val="Hyperlink"/>
                <w:rFonts w:ascii="Roboto" w:hAnsi="Roboto"/>
                <w:spacing w:val="-3"/>
                <w:u w:val="none"/>
                <w:shd w:val="clear" w:color="auto" w:fill="FFFFFF"/>
              </w:rPr>
            </w:rPrChange>
          </w:rPr>
          <w:t>Interference</w:t>
        </w:r>
        <w:r w:rsidRPr="00FD5B01">
          <w:fldChar w:fldCharType="end"/>
        </w:r>
        <w:r w:rsidRPr="00FD5B01">
          <w:rPr>
            <w:rPrChange w:id="961" w:author="magdaline ndere" w:date="2022-11-17T13:31:00Z">
              <w:rPr>
                <w:rFonts w:ascii="Roboto" w:hAnsi="Roboto"/>
                <w:color w:val="38404F"/>
                <w:spacing w:val="-3"/>
                <w:sz w:val="27"/>
                <w:szCs w:val="27"/>
                <w:shd w:val="clear" w:color="auto" w:fill="FFFFFF"/>
              </w:rPr>
            </w:rPrChange>
          </w:rPr>
          <w:t> of any type. The conversion of electrical signals to light</w:t>
        </w:r>
      </w:ins>
      <w:ins w:id="962" w:author="magdaline ndere" w:date="2022-11-17T13:31:00Z">
        <w:r>
          <w:t xml:space="preserve"> </w:t>
        </w:r>
      </w:ins>
      <w:ins w:id="963" w:author="magdaline ndere" w:date="2022-11-17T13:30:00Z">
        <w:r w:rsidRPr="00FD5B01">
          <w:rPr>
            <w:rPrChange w:id="964" w:author="magdaline ndere" w:date="2022-11-17T13:31:00Z">
              <w:rPr>
                <w:rFonts w:ascii="Roboto" w:hAnsi="Roboto"/>
                <w:color w:val="38404F"/>
                <w:spacing w:val="-3"/>
                <w:sz w:val="27"/>
                <w:szCs w:val="27"/>
                <w:shd w:val="clear" w:color="auto" w:fill="FFFFFF"/>
              </w:rPr>
            </w:rPrChange>
          </w:rPr>
          <w:t xml:space="preserve">wave signals is accomplished via transceivers containing special compound </w:t>
        </w:r>
        <w:r w:rsidRPr="00FD5B01">
          <w:rPr>
            <w:rPrChange w:id="965" w:author="magdaline ndere" w:date="2022-11-17T13:31:00Z">
              <w:rPr>
                <w:rFonts w:ascii="Roboto" w:hAnsi="Roboto"/>
                <w:color w:val="38404F"/>
                <w:spacing w:val="-3"/>
                <w:sz w:val="27"/>
                <w:szCs w:val="27"/>
                <w:shd w:val="clear" w:color="auto" w:fill="FFFFFF"/>
              </w:rPr>
            </w:rPrChange>
          </w:rPr>
          <w:lastRenderedPageBreak/>
          <w:t>semiconductors made of gallium arsenide and indium phosphide. These two compounds have enabled the implementation of light</w:t>
        </w:r>
      </w:ins>
      <w:ins w:id="966" w:author="magdaline ndere" w:date="2022-11-17T13:31:00Z">
        <w:r>
          <w:t xml:space="preserve"> </w:t>
        </w:r>
      </w:ins>
      <w:ins w:id="967" w:author="magdaline ndere" w:date="2022-11-17T13:30:00Z">
        <w:r w:rsidRPr="00FD5B01">
          <w:rPr>
            <w:rPrChange w:id="968" w:author="magdaline ndere" w:date="2022-11-17T13:31:00Z">
              <w:rPr>
                <w:rFonts w:ascii="Roboto" w:hAnsi="Roboto"/>
                <w:color w:val="38404F"/>
                <w:spacing w:val="-3"/>
                <w:sz w:val="27"/>
                <w:szCs w:val="27"/>
                <w:shd w:val="clear" w:color="auto" w:fill="FFFFFF"/>
              </w:rPr>
            </w:rPrChange>
          </w:rPr>
          <w:t>wave communication at extremely high </w:t>
        </w:r>
        <w:r w:rsidRPr="00FD5B01">
          <w:fldChar w:fldCharType="begin"/>
        </w:r>
        <w:r w:rsidRPr="00FD5B01">
          <w:instrText xml:space="preserve"> HYPERLINK "https://www.timbercon.com/resources/glossary/data/" \o "Data" </w:instrText>
        </w:r>
        <w:r w:rsidRPr="00FD5B01">
          <w:fldChar w:fldCharType="separate"/>
        </w:r>
        <w:r w:rsidRPr="00FD5B01">
          <w:rPr>
            <w:rStyle w:val="Hyperlink"/>
            <w:color w:val="auto"/>
            <w:u w:val="none"/>
            <w:rPrChange w:id="969" w:author="magdaline ndere" w:date="2022-11-17T13:31:00Z">
              <w:rPr>
                <w:rStyle w:val="Hyperlink"/>
                <w:rFonts w:ascii="Roboto" w:hAnsi="Roboto"/>
                <w:spacing w:val="-3"/>
                <w:u w:val="none"/>
                <w:shd w:val="clear" w:color="auto" w:fill="FFFFFF"/>
              </w:rPr>
            </w:rPrChange>
          </w:rPr>
          <w:t>Data</w:t>
        </w:r>
        <w:r w:rsidRPr="00FD5B01">
          <w:fldChar w:fldCharType="end"/>
        </w:r>
        <w:r w:rsidRPr="00FD5B01">
          <w:rPr>
            <w:rPrChange w:id="970" w:author="magdaline ndere" w:date="2022-11-17T13:31:00Z">
              <w:rPr>
                <w:rFonts w:ascii="Roboto" w:hAnsi="Roboto"/>
                <w:color w:val="38404F"/>
                <w:spacing w:val="-3"/>
                <w:sz w:val="27"/>
                <w:szCs w:val="27"/>
                <w:shd w:val="clear" w:color="auto" w:fill="FFFFFF"/>
              </w:rPr>
            </w:rPrChange>
          </w:rPr>
          <w:t> rates.</w:t>
        </w:r>
      </w:ins>
    </w:p>
    <w:p w14:paraId="288CE5DE" w14:textId="3717ECD8" w:rsidR="004F6CCA" w:rsidRPr="00A10836" w:rsidRDefault="004F6CCA" w:rsidP="004F6CCA">
      <w:pPr>
        <w:spacing w:line="360" w:lineRule="auto"/>
        <w:jc w:val="both"/>
        <w:rPr>
          <w:i/>
          <w:iCs/>
        </w:rPr>
      </w:pPr>
      <w:r w:rsidRPr="00A10836">
        <w:rPr>
          <w:i/>
          <w:iCs/>
        </w:rPr>
        <w:t>Drawbacks</w:t>
      </w:r>
    </w:p>
    <w:p w14:paraId="7844F416" w14:textId="77777777" w:rsidR="004F6CCA" w:rsidRPr="004F6CCA" w:rsidRDefault="004F6CCA">
      <w:pPr>
        <w:pStyle w:val="ListParagraph"/>
        <w:numPr>
          <w:ilvl w:val="0"/>
          <w:numId w:val="4"/>
        </w:numPr>
        <w:spacing w:line="360" w:lineRule="auto"/>
        <w:jc w:val="both"/>
      </w:pPr>
      <w:r w:rsidRPr="004F6CCA">
        <w:t>These signals cannot penetrate through rain and fog.</w:t>
      </w:r>
    </w:p>
    <w:p w14:paraId="57BFFAC7" w14:textId="25C2BE9D" w:rsidR="00226682" w:rsidRDefault="004F6CCA">
      <w:pPr>
        <w:pStyle w:val="ListParagraph"/>
        <w:numPr>
          <w:ilvl w:val="0"/>
          <w:numId w:val="4"/>
        </w:numPr>
        <w:spacing w:line="360" w:lineRule="auto"/>
        <w:jc w:val="both"/>
      </w:pPr>
      <w:r w:rsidRPr="004F6CCA">
        <w:t>The laser beam gets easily diverted by air.</w:t>
      </w:r>
    </w:p>
    <w:p w14:paraId="3F86D2C8" w14:textId="1118C0D2" w:rsidR="004F6CCA" w:rsidRPr="002E026A" w:rsidRDefault="004F6CCA">
      <w:pPr>
        <w:pStyle w:val="Heading3"/>
        <w:rPr>
          <w:b w:val="0"/>
          <w:bCs w:val="0"/>
        </w:rPr>
      </w:pPr>
      <w:bookmarkStart w:id="971" w:name="_Toc112758650"/>
      <w:bookmarkStart w:id="972" w:name="_Toc112758782"/>
      <w:bookmarkStart w:id="973" w:name="_Toc112759241"/>
      <w:bookmarkStart w:id="974" w:name="_Toc112759323"/>
      <w:bookmarkStart w:id="975" w:name="_Toc112759447"/>
      <w:bookmarkStart w:id="976" w:name="_Toc112759548"/>
      <w:bookmarkStart w:id="977" w:name="_Toc112760680"/>
      <w:bookmarkStart w:id="978" w:name="_Toc112760763"/>
      <w:bookmarkStart w:id="979" w:name="_Toc112761715"/>
      <w:bookmarkStart w:id="980" w:name="_Toc112761943"/>
      <w:bookmarkStart w:id="981" w:name="_Toc112762033"/>
      <w:bookmarkStart w:id="982" w:name="_Toc112766924"/>
      <w:bookmarkStart w:id="983" w:name="_Toc112821746"/>
      <w:bookmarkStart w:id="984" w:name="_Toc112823143"/>
      <w:bookmarkStart w:id="985" w:name="_Toc112758651"/>
      <w:bookmarkStart w:id="986" w:name="_Toc112758783"/>
      <w:bookmarkStart w:id="987" w:name="_Toc112759242"/>
      <w:bookmarkStart w:id="988" w:name="_Toc112759324"/>
      <w:bookmarkStart w:id="989" w:name="_Toc112759448"/>
      <w:bookmarkStart w:id="990" w:name="_Toc112759549"/>
      <w:bookmarkStart w:id="991" w:name="_Toc112760681"/>
      <w:bookmarkStart w:id="992" w:name="_Toc112760764"/>
      <w:bookmarkStart w:id="993" w:name="_Toc112761716"/>
      <w:bookmarkStart w:id="994" w:name="_Toc112761944"/>
      <w:bookmarkStart w:id="995" w:name="_Toc112762034"/>
      <w:bookmarkStart w:id="996" w:name="_Toc112766925"/>
      <w:bookmarkStart w:id="997" w:name="_Toc112821747"/>
      <w:bookmarkStart w:id="998" w:name="_Toc112823144"/>
      <w:bookmarkStart w:id="999" w:name="_Toc112758652"/>
      <w:bookmarkStart w:id="1000" w:name="_Toc112758784"/>
      <w:bookmarkStart w:id="1001" w:name="_Toc112759243"/>
      <w:bookmarkStart w:id="1002" w:name="_Toc112759325"/>
      <w:bookmarkStart w:id="1003" w:name="_Toc112759449"/>
      <w:bookmarkStart w:id="1004" w:name="_Toc112759550"/>
      <w:bookmarkStart w:id="1005" w:name="_Toc112760682"/>
      <w:bookmarkStart w:id="1006" w:name="_Toc112760765"/>
      <w:bookmarkStart w:id="1007" w:name="_Toc112761717"/>
      <w:bookmarkStart w:id="1008" w:name="_Toc112761945"/>
      <w:bookmarkStart w:id="1009" w:name="_Toc112762035"/>
      <w:bookmarkStart w:id="1010" w:name="_Toc112766926"/>
      <w:bookmarkStart w:id="1011" w:name="_Toc112821748"/>
      <w:bookmarkStart w:id="1012" w:name="_Toc112823145"/>
      <w:bookmarkStart w:id="1013" w:name="_Toc112758653"/>
      <w:bookmarkStart w:id="1014" w:name="_Toc112758785"/>
      <w:bookmarkStart w:id="1015" w:name="_Toc112759244"/>
      <w:bookmarkStart w:id="1016" w:name="_Toc112759326"/>
      <w:bookmarkStart w:id="1017" w:name="_Toc112759450"/>
      <w:bookmarkStart w:id="1018" w:name="_Toc112759551"/>
      <w:bookmarkStart w:id="1019" w:name="_Toc112760683"/>
      <w:bookmarkStart w:id="1020" w:name="_Toc112760766"/>
      <w:bookmarkStart w:id="1021" w:name="_Toc112761718"/>
      <w:bookmarkStart w:id="1022" w:name="_Toc112761946"/>
      <w:bookmarkStart w:id="1023" w:name="_Toc112762036"/>
      <w:bookmarkStart w:id="1024" w:name="_Toc112766927"/>
      <w:bookmarkStart w:id="1025" w:name="_Toc112821749"/>
      <w:bookmarkStart w:id="1026" w:name="_Toc112823146"/>
      <w:bookmarkStart w:id="1027" w:name="_Toc112758654"/>
      <w:bookmarkStart w:id="1028" w:name="_Toc112758786"/>
      <w:bookmarkStart w:id="1029" w:name="_Toc112759245"/>
      <w:bookmarkStart w:id="1030" w:name="_Toc112759327"/>
      <w:bookmarkStart w:id="1031" w:name="_Toc112759451"/>
      <w:bookmarkStart w:id="1032" w:name="_Toc112759552"/>
      <w:bookmarkStart w:id="1033" w:name="_Toc112760684"/>
      <w:bookmarkStart w:id="1034" w:name="_Toc112760767"/>
      <w:bookmarkStart w:id="1035" w:name="_Toc112761719"/>
      <w:bookmarkStart w:id="1036" w:name="_Toc112761947"/>
      <w:bookmarkStart w:id="1037" w:name="_Toc112762037"/>
      <w:bookmarkStart w:id="1038" w:name="_Toc112766928"/>
      <w:bookmarkStart w:id="1039" w:name="_Toc112821750"/>
      <w:bookmarkStart w:id="1040" w:name="_Toc112823147"/>
      <w:bookmarkStart w:id="1041" w:name="_Toc112758655"/>
      <w:bookmarkStart w:id="1042" w:name="_Toc112758787"/>
      <w:bookmarkStart w:id="1043" w:name="_Toc112759246"/>
      <w:bookmarkStart w:id="1044" w:name="_Toc112759328"/>
      <w:bookmarkStart w:id="1045" w:name="_Toc112759452"/>
      <w:bookmarkStart w:id="1046" w:name="_Toc112759553"/>
      <w:bookmarkStart w:id="1047" w:name="_Toc112760685"/>
      <w:bookmarkStart w:id="1048" w:name="_Toc112760768"/>
      <w:bookmarkStart w:id="1049" w:name="_Toc112761720"/>
      <w:bookmarkStart w:id="1050" w:name="_Toc112761948"/>
      <w:bookmarkStart w:id="1051" w:name="_Toc112762038"/>
      <w:bookmarkStart w:id="1052" w:name="_Toc112766929"/>
      <w:bookmarkStart w:id="1053" w:name="_Toc112821751"/>
      <w:bookmarkStart w:id="1054" w:name="_Toc112823148"/>
      <w:bookmarkStart w:id="1055" w:name="_Toc112758656"/>
      <w:bookmarkStart w:id="1056" w:name="_Toc112758788"/>
      <w:bookmarkStart w:id="1057" w:name="_Toc112759247"/>
      <w:bookmarkStart w:id="1058" w:name="_Toc112759329"/>
      <w:bookmarkStart w:id="1059" w:name="_Toc112759453"/>
      <w:bookmarkStart w:id="1060" w:name="_Toc112759554"/>
      <w:bookmarkStart w:id="1061" w:name="_Toc112760686"/>
      <w:bookmarkStart w:id="1062" w:name="_Toc112760769"/>
      <w:bookmarkStart w:id="1063" w:name="_Toc112761721"/>
      <w:bookmarkStart w:id="1064" w:name="_Toc112761949"/>
      <w:bookmarkStart w:id="1065" w:name="_Toc112762039"/>
      <w:bookmarkStart w:id="1066" w:name="_Toc112766930"/>
      <w:bookmarkStart w:id="1067" w:name="_Toc112821752"/>
      <w:bookmarkStart w:id="1068" w:name="_Toc112823149"/>
      <w:bookmarkStart w:id="1069" w:name="_Toc112758657"/>
      <w:bookmarkStart w:id="1070" w:name="_Toc112758789"/>
      <w:bookmarkStart w:id="1071" w:name="_Toc112759248"/>
      <w:bookmarkStart w:id="1072" w:name="_Toc112759330"/>
      <w:bookmarkStart w:id="1073" w:name="_Toc112759454"/>
      <w:bookmarkStart w:id="1074" w:name="_Toc112759555"/>
      <w:bookmarkStart w:id="1075" w:name="_Toc112760687"/>
      <w:bookmarkStart w:id="1076" w:name="_Toc112760770"/>
      <w:bookmarkStart w:id="1077" w:name="_Toc112761722"/>
      <w:bookmarkStart w:id="1078" w:name="_Toc112761950"/>
      <w:bookmarkStart w:id="1079" w:name="_Toc112762040"/>
      <w:bookmarkStart w:id="1080" w:name="_Toc112766931"/>
      <w:bookmarkStart w:id="1081" w:name="_Toc112821753"/>
      <w:bookmarkStart w:id="1082" w:name="_Toc112823150"/>
      <w:bookmarkStart w:id="1083" w:name="_Toc112758658"/>
      <w:bookmarkStart w:id="1084" w:name="_Toc112758790"/>
      <w:bookmarkStart w:id="1085" w:name="_Toc112759249"/>
      <w:bookmarkStart w:id="1086" w:name="_Toc112759331"/>
      <w:bookmarkStart w:id="1087" w:name="_Toc112759455"/>
      <w:bookmarkStart w:id="1088" w:name="_Toc112759556"/>
      <w:bookmarkStart w:id="1089" w:name="_Toc112760688"/>
      <w:bookmarkStart w:id="1090" w:name="_Toc112760771"/>
      <w:bookmarkStart w:id="1091" w:name="_Toc112761723"/>
      <w:bookmarkStart w:id="1092" w:name="_Toc112761951"/>
      <w:bookmarkStart w:id="1093" w:name="_Toc112762041"/>
      <w:bookmarkStart w:id="1094" w:name="_Toc112766932"/>
      <w:bookmarkStart w:id="1095" w:name="_Toc112821754"/>
      <w:bookmarkStart w:id="1096" w:name="_Toc112823151"/>
      <w:bookmarkStart w:id="1097" w:name="_Toc112758659"/>
      <w:bookmarkStart w:id="1098" w:name="_Toc112758791"/>
      <w:bookmarkStart w:id="1099" w:name="_Toc112759250"/>
      <w:bookmarkStart w:id="1100" w:name="_Toc112759332"/>
      <w:bookmarkStart w:id="1101" w:name="_Toc112759456"/>
      <w:bookmarkStart w:id="1102" w:name="_Toc112759557"/>
      <w:bookmarkStart w:id="1103" w:name="_Toc112760689"/>
      <w:bookmarkStart w:id="1104" w:name="_Toc112760772"/>
      <w:bookmarkStart w:id="1105" w:name="_Toc112761724"/>
      <w:bookmarkStart w:id="1106" w:name="_Toc112761952"/>
      <w:bookmarkStart w:id="1107" w:name="_Toc112762042"/>
      <w:bookmarkStart w:id="1108" w:name="_Toc112766933"/>
      <w:bookmarkStart w:id="1109" w:name="_Toc112821755"/>
      <w:bookmarkStart w:id="1110" w:name="_Toc112823152"/>
      <w:bookmarkStart w:id="1111" w:name="_Toc112758660"/>
      <w:bookmarkStart w:id="1112" w:name="_Toc112758792"/>
      <w:bookmarkStart w:id="1113" w:name="_Toc112759251"/>
      <w:bookmarkStart w:id="1114" w:name="_Toc112759333"/>
      <w:bookmarkStart w:id="1115" w:name="_Toc112759457"/>
      <w:bookmarkStart w:id="1116" w:name="_Toc112759558"/>
      <w:bookmarkStart w:id="1117" w:name="_Toc112760690"/>
      <w:bookmarkStart w:id="1118" w:name="_Toc112760773"/>
      <w:bookmarkStart w:id="1119" w:name="_Toc112761725"/>
      <w:bookmarkStart w:id="1120" w:name="_Toc112761953"/>
      <w:bookmarkStart w:id="1121" w:name="_Toc112762043"/>
      <w:bookmarkStart w:id="1122" w:name="_Toc112766934"/>
      <w:bookmarkStart w:id="1123" w:name="_Toc112821756"/>
      <w:bookmarkStart w:id="1124" w:name="_Toc112823153"/>
      <w:bookmarkStart w:id="1125" w:name="_Toc112758661"/>
      <w:bookmarkStart w:id="1126" w:name="_Toc112758793"/>
      <w:bookmarkStart w:id="1127" w:name="_Toc112759252"/>
      <w:bookmarkStart w:id="1128" w:name="_Toc112759334"/>
      <w:bookmarkStart w:id="1129" w:name="_Toc112759458"/>
      <w:bookmarkStart w:id="1130" w:name="_Toc112759559"/>
      <w:bookmarkStart w:id="1131" w:name="_Toc112760691"/>
      <w:bookmarkStart w:id="1132" w:name="_Toc112760774"/>
      <w:bookmarkStart w:id="1133" w:name="_Toc112761726"/>
      <w:bookmarkStart w:id="1134" w:name="_Toc112761954"/>
      <w:bookmarkStart w:id="1135" w:name="_Toc112762044"/>
      <w:bookmarkStart w:id="1136" w:name="_Toc112766935"/>
      <w:bookmarkStart w:id="1137" w:name="_Toc112821757"/>
      <w:bookmarkStart w:id="1138" w:name="_Toc112823154"/>
      <w:bookmarkStart w:id="1139" w:name="_Toc112758662"/>
      <w:bookmarkStart w:id="1140" w:name="_Toc112758794"/>
      <w:bookmarkStart w:id="1141" w:name="_Toc112759253"/>
      <w:bookmarkStart w:id="1142" w:name="_Toc112759335"/>
      <w:bookmarkStart w:id="1143" w:name="_Toc112759459"/>
      <w:bookmarkStart w:id="1144" w:name="_Toc112759560"/>
      <w:bookmarkStart w:id="1145" w:name="_Toc112760692"/>
      <w:bookmarkStart w:id="1146" w:name="_Toc112760775"/>
      <w:bookmarkStart w:id="1147" w:name="_Toc112761727"/>
      <w:bookmarkStart w:id="1148" w:name="_Toc112761955"/>
      <w:bookmarkStart w:id="1149" w:name="_Toc112762045"/>
      <w:bookmarkStart w:id="1150" w:name="_Toc112766936"/>
      <w:bookmarkStart w:id="1151" w:name="_Toc112821758"/>
      <w:bookmarkStart w:id="1152" w:name="_Toc112823155"/>
      <w:bookmarkStart w:id="1153" w:name="_Toc112758663"/>
      <w:bookmarkStart w:id="1154" w:name="_Toc112758795"/>
      <w:bookmarkStart w:id="1155" w:name="_Toc112759254"/>
      <w:bookmarkStart w:id="1156" w:name="_Toc112759336"/>
      <w:bookmarkStart w:id="1157" w:name="_Toc112759460"/>
      <w:bookmarkStart w:id="1158" w:name="_Toc112759561"/>
      <w:bookmarkStart w:id="1159" w:name="_Toc112760693"/>
      <w:bookmarkStart w:id="1160" w:name="_Toc112760776"/>
      <w:bookmarkStart w:id="1161" w:name="_Toc112761728"/>
      <w:bookmarkStart w:id="1162" w:name="_Toc112761956"/>
      <w:bookmarkStart w:id="1163" w:name="_Toc112762046"/>
      <w:bookmarkStart w:id="1164" w:name="_Toc112766937"/>
      <w:bookmarkStart w:id="1165" w:name="_Toc112821759"/>
      <w:bookmarkStart w:id="1166" w:name="_Toc112823156"/>
      <w:bookmarkStart w:id="1167" w:name="_Toc112758664"/>
      <w:bookmarkStart w:id="1168" w:name="_Toc112758796"/>
      <w:bookmarkStart w:id="1169" w:name="_Toc112759255"/>
      <w:bookmarkStart w:id="1170" w:name="_Toc112759337"/>
      <w:bookmarkStart w:id="1171" w:name="_Toc112759461"/>
      <w:bookmarkStart w:id="1172" w:name="_Toc112759562"/>
      <w:bookmarkStart w:id="1173" w:name="_Toc112760694"/>
      <w:bookmarkStart w:id="1174" w:name="_Toc112760777"/>
      <w:bookmarkStart w:id="1175" w:name="_Toc112761729"/>
      <w:bookmarkStart w:id="1176" w:name="_Toc112761957"/>
      <w:bookmarkStart w:id="1177" w:name="_Toc112762047"/>
      <w:bookmarkStart w:id="1178" w:name="_Toc112766938"/>
      <w:bookmarkStart w:id="1179" w:name="_Toc112821760"/>
      <w:bookmarkStart w:id="1180" w:name="_Toc112823157"/>
      <w:bookmarkStart w:id="1181" w:name="_Toc112758665"/>
      <w:bookmarkStart w:id="1182" w:name="_Toc112758797"/>
      <w:bookmarkStart w:id="1183" w:name="_Toc112759256"/>
      <w:bookmarkStart w:id="1184" w:name="_Toc112759338"/>
      <w:bookmarkStart w:id="1185" w:name="_Toc112759462"/>
      <w:bookmarkStart w:id="1186" w:name="_Toc112759563"/>
      <w:bookmarkStart w:id="1187" w:name="_Toc112760695"/>
      <w:bookmarkStart w:id="1188" w:name="_Toc112760778"/>
      <w:bookmarkStart w:id="1189" w:name="_Toc112761730"/>
      <w:bookmarkStart w:id="1190" w:name="_Toc112761958"/>
      <w:bookmarkStart w:id="1191" w:name="_Toc112762048"/>
      <w:bookmarkStart w:id="1192" w:name="_Toc112766939"/>
      <w:bookmarkStart w:id="1193" w:name="_Toc112821761"/>
      <w:bookmarkStart w:id="1194" w:name="_Toc112823158"/>
      <w:bookmarkStart w:id="1195" w:name="_Toc112758666"/>
      <w:bookmarkStart w:id="1196" w:name="_Toc112758798"/>
      <w:bookmarkStart w:id="1197" w:name="_Toc112759257"/>
      <w:bookmarkStart w:id="1198" w:name="_Toc112759339"/>
      <w:bookmarkStart w:id="1199" w:name="_Toc112759463"/>
      <w:bookmarkStart w:id="1200" w:name="_Toc112759564"/>
      <w:bookmarkStart w:id="1201" w:name="_Toc112760696"/>
      <w:bookmarkStart w:id="1202" w:name="_Toc112760779"/>
      <w:bookmarkStart w:id="1203" w:name="_Toc112761731"/>
      <w:bookmarkStart w:id="1204" w:name="_Toc112761959"/>
      <w:bookmarkStart w:id="1205" w:name="_Toc112762049"/>
      <w:bookmarkStart w:id="1206" w:name="_Toc112766940"/>
      <w:bookmarkStart w:id="1207" w:name="_Toc112821762"/>
      <w:bookmarkStart w:id="1208" w:name="_Toc112823159"/>
      <w:bookmarkStart w:id="1209" w:name="_Toc112758667"/>
      <w:bookmarkStart w:id="1210" w:name="_Toc112758799"/>
      <w:bookmarkStart w:id="1211" w:name="_Toc112759258"/>
      <w:bookmarkStart w:id="1212" w:name="_Toc112759340"/>
      <w:bookmarkStart w:id="1213" w:name="_Toc112759464"/>
      <w:bookmarkStart w:id="1214" w:name="_Toc112759565"/>
      <w:bookmarkStart w:id="1215" w:name="_Toc112760697"/>
      <w:bookmarkStart w:id="1216" w:name="_Toc112760780"/>
      <w:bookmarkStart w:id="1217" w:name="_Toc112761732"/>
      <w:bookmarkStart w:id="1218" w:name="_Toc112761960"/>
      <w:bookmarkStart w:id="1219" w:name="_Toc112762050"/>
      <w:bookmarkStart w:id="1220" w:name="_Toc112766941"/>
      <w:bookmarkStart w:id="1221" w:name="_Toc112821763"/>
      <w:bookmarkStart w:id="1222" w:name="_Toc112823160"/>
      <w:bookmarkStart w:id="1223" w:name="_Toc112758668"/>
      <w:bookmarkStart w:id="1224" w:name="_Toc112758800"/>
      <w:bookmarkStart w:id="1225" w:name="_Toc112759259"/>
      <w:bookmarkStart w:id="1226" w:name="_Toc112759341"/>
      <w:bookmarkStart w:id="1227" w:name="_Toc112759465"/>
      <w:bookmarkStart w:id="1228" w:name="_Toc112759566"/>
      <w:bookmarkStart w:id="1229" w:name="_Toc112760698"/>
      <w:bookmarkStart w:id="1230" w:name="_Toc112760781"/>
      <w:bookmarkStart w:id="1231" w:name="_Toc112761733"/>
      <w:bookmarkStart w:id="1232" w:name="_Toc112761961"/>
      <w:bookmarkStart w:id="1233" w:name="_Toc112762051"/>
      <w:bookmarkStart w:id="1234" w:name="_Toc112766942"/>
      <w:bookmarkStart w:id="1235" w:name="_Toc112821764"/>
      <w:bookmarkStart w:id="1236" w:name="_Toc112823161"/>
      <w:bookmarkStart w:id="1237" w:name="_Toc112758669"/>
      <w:bookmarkStart w:id="1238" w:name="_Toc112758801"/>
      <w:bookmarkStart w:id="1239" w:name="_Toc112759260"/>
      <w:bookmarkStart w:id="1240" w:name="_Toc112759342"/>
      <w:bookmarkStart w:id="1241" w:name="_Toc112759466"/>
      <w:bookmarkStart w:id="1242" w:name="_Toc112759567"/>
      <w:bookmarkStart w:id="1243" w:name="_Toc112760699"/>
      <w:bookmarkStart w:id="1244" w:name="_Toc112760782"/>
      <w:bookmarkStart w:id="1245" w:name="_Toc112761734"/>
      <w:bookmarkStart w:id="1246" w:name="_Toc112761962"/>
      <w:bookmarkStart w:id="1247" w:name="_Toc112762052"/>
      <w:bookmarkStart w:id="1248" w:name="_Toc112766943"/>
      <w:bookmarkStart w:id="1249" w:name="_Toc112821765"/>
      <w:bookmarkStart w:id="1250" w:name="_Toc112823162"/>
      <w:bookmarkStart w:id="1251" w:name="_Toc112758670"/>
      <w:bookmarkStart w:id="1252" w:name="_Toc112758802"/>
      <w:bookmarkStart w:id="1253" w:name="_Toc112759261"/>
      <w:bookmarkStart w:id="1254" w:name="_Toc112759343"/>
      <w:bookmarkStart w:id="1255" w:name="_Toc112759467"/>
      <w:bookmarkStart w:id="1256" w:name="_Toc112759568"/>
      <w:bookmarkStart w:id="1257" w:name="_Toc112760700"/>
      <w:bookmarkStart w:id="1258" w:name="_Toc112760783"/>
      <w:bookmarkStart w:id="1259" w:name="_Toc112761735"/>
      <w:bookmarkStart w:id="1260" w:name="_Toc112761963"/>
      <w:bookmarkStart w:id="1261" w:name="_Toc112762053"/>
      <w:bookmarkStart w:id="1262" w:name="_Toc112766944"/>
      <w:bookmarkStart w:id="1263" w:name="_Toc112821766"/>
      <w:bookmarkStart w:id="1264" w:name="_Toc112823163"/>
      <w:bookmarkStart w:id="1265" w:name="_Toc112758671"/>
      <w:bookmarkStart w:id="1266" w:name="_Toc112758803"/>
      <w:bookmarkStart w:id="1267" w:name="_Toc112759262"/>
      <w:bookmarkStart w:id="1268" w:name="_Toc112759344"/>
      <w:bookmarkStart w:id="1269" w:name="_Toc112759468"/>
      <w:bookmarkStart w:id="1270" w:name="_Toc112759569"/>
      <w:bookmarkStart w:id="1271" w:name="_Toc112760701"/>
      <w:bookmarkStart w:id="1272" w:name="_Toc112760784"/>
      <w:bookmarkStart w:id="1273" w:name="_Toc112761736"/>
      <w:bookmarkStart w:id="1274" w:name="_Toc112761964"/>
      <w:bookmarkStart w:id="1275" w:name="_Toc112762054"/>
      <w:bookmarkStart w:id="1276" w:name="_Toc112766945"/>
      <w:bookmarkStart w:id="1277" w:name="_Toc112821767"/>
      <w:bookmarkStart w:id="1278" w:name="_Toc112823164"/>
      <w:bookmarkStart w:id="1279" w:name="_Toc112758672"/>
      <w:bookmarkStart w:id="1280" w:name="_Toc112758804"/>
      <w:bookmarkStart w:id="1281" w:name="_Toc112759263"/>
      <w:bookmarkStart w:id="1282" w:name="_Toc112759345"/>
      <w:bookmarkStart w:id="1283" w:name="_Toc112759469"/>
      <w:bookmarkStart w:id="1284" w:name="_Toc112759570"/>
      <w:bookmarkStart w:id="1285" w:name="_Toc112760702"/>
      <w:bookmarkStart w:id="1286" w:name="_Toc112760785"/>
      <w:bookmarkStart w:id="1287" w:name="_Toc112761737"/>
      <w:bookmarkStart w:id="1288" w:name="_Toc112761965"/>
      <w:bookmarkStart w:id="1289" w:name="_Toc112762055"/>
      <w:bookmarkStart w:id="1290" w:name="_Toc112766946"/>
      <w:bookmarkStart w:id="1291" w:name="_Toc112821768"/>
      <w:bookmarkStart w:id="1292" w:name="_Toc112823165"/>
      <w:bookmarkStart w:id="1293" w:name="_Toc119591068"/>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r w:rsidRPr="002E026A">
        <w:rPr>
          <w:rStyle w:val="Heading3Char"/>
          <w:b/>
          <w:bCs/>
        </w:rPr>
        <w:t>Radio</w:t>
      </w:r>
      <w:bookmarkEnd w:id="1293"/>
    </w:p>
    <w:p w14:paraId="32512650" w14:textId="1C56C8BF" w:rsidR="004F6CCA" w:rsidRPr="004F6CCA" w:rsidRDefault="004F6CCA" w:rsidP="004F6CCA">
      <w:pPr>
        <w:spacing w:line="360" w:lineRule="auto"/>
        <w:jc w:val="both"/>
      </w:pPr>
      <w:r w:rsidRPr="004F6CCA">
        <w:t>Radio communication was one of the first wireless technology developed and it is still in use. The portable multi-channel radios allow the user to communicate over short distances whereas citizen band and maritime radios provide communication services over long distances for truckers and sailors.</w:t>
      </w:r>
    </w:p>
    <w:p w14:paraId="53C278A2" w14:textId="77777777" w:rsidR="004F6CCA" w:rsidRPr="004F6CCA" w:rsidRDefault="004F6CCA" w:rsidP="004F6CCA">
      <w:pPr>
        <w:spacing w:line="360" w:lineRule="auto"/>
        <w:jc w:val="both"/>
      </w:pPr>
      <w:r w:rsidRPr="004F6CCA">
        <w:t>Mostly radio broadcasts sound through the air as radio waves. Radio has a transmitter that transmits the data in the form of radio signals to the receiver antenna.</w:t>
      </w:r>
    </w:p>
    <w:p w14:paraId="669AC2BB" w14:textId="77777777" w:rsidR="004F6CCA" w:rsidRPr="004F6CCA" w:rsidRDefault="004F6CCA" w:rsidP="004F6CCA">
      <w:pPr>
        <w:spacing w:line="360" w:lineRule="auto"/>
        <w:jc w:val="both"/>
      </w:pPr>
      <w:r w:rsidRPr="004F6CCA">
        <w:t>To broadcast common programming stations are associated with the radio networks. The broadcast happens either in simulcast or syndication or both forms. Radio broadcasting may be done via cable FM, and satellites over long distances at up to two megabits/Sec.</w:t>
      </w:r>
    </w:p>
    <w:p w14:paraId="5A2D5EA4" w14:textId="3A855F34" w:rsidR="004F6CCA" w:rsidRPr="004F6CCA" w:rsidRDefault="004F6CCA">
      <w:pPr>
        <w:pStyle w:val="Heading3"/>
      </w:pPr>
      <w:bookmarkStart w:id="1294" w:name="_Toc119591069"/>
      <w:r w:rsidRPr="0088677F">
        <w:t>Cellular</w:t>
      </w:r>
      <w:bookmarkEnd w:id="1294"/>
    </w:p>
    <w:p w14:paraId="4DD8E976" w14:textId="754688D2" w:rsidR="00343FC0" w:rsidRPr="004F6CCA" w:rsidRDefault="004F6CCA" w:rsidP="004F6CCA">
      <w:pPr>
        <w:spacing w:line="360" w:lineRule="auto"/>
        <w:jc w:val="both"/>
      </w:pPr>
      <w:r w:rsidRPr="004F6CCA">
        <w:t xml:space="preserve">A cellular </w:t>
      </w:r>
      <w:r w:rsidR="00DD4FE5" w:rsidRPr="004F6CCA">
        <w:t>network Elect</w:t>
      </w:r>
      <w:r w:rsidRPr="004F6CCA">
        <w:t xml:space="preserve"> uses encrypted radio links, modulated to allow many users to communicate across the single frequency band. As the individual handsets lack significant broadcasting power, the system depends on a network of cellular towers which are capable of triangulating the source of any signal and handing reception duties off to the most suitable antenna</w:t>
      </w:r>
      <w:sdt>
        <w:sdtPr>
          <w:id w:val="-35593626"/>
          <w:citation/>
        </w:sdtPr>
        <w:sdtContent>
          <w:r w:rsidR="00462CA7">
            <w:fldChar w:fldCharType="begin"/>
          </w:r>
          <w:r w:rsidR="00462CA7">
            <w:instrText xml:space="preserve"> CITATION adm21 \l 1033 </w:instrText>
          </w:r>
          <w:r w:rsidR="00462CA7">
            <w:fldChar w:fldCharType="separate"/>
          </w:r>
          <w:r w:rsidR="00927C6B">
            <w:rPr>
              <w:noProof/>
            </w:rPr>
            <w:t xml:space="preserve"> </w:t>
          </w:r>
          <w:r w:rsidR="00927C6B" w:rsidRPr="00927C6B">
            <w:rPr>
              <w:noProof/>
            </w:rPr>
            <w:t>[11]</w:t>
          </w:r>
          <w:r w:rsidR="00462CA7">
            <w:fldChar w:fldCharType="end"/>
          </w:r>
        </w:sdtContent>
      </w:sdt>
      <w:r w:rsidRPr="004F6CCA">
        <w:t>.</w:t>
      </w:r>
    </w:p>
    <w:p w14:paraId="7FB5BD3B" w14:textId="213A7C33" w:rsidR="004F6CCA" w:rsidRPr="00071AE5" w:rsidRDefault="004F6CCA" w:rsidP="00343FC0">
      <w:pPr>
        <w:spacing w:line="360" w:lineRule="auto"/>
        <w:jc w:val="both"/>
        <w:rPr>
          <w:rFonts w:ascii="Roboto" w:hAnsi="Roboto"/>
          <w:color w:val="222222"/>
        </w:rPr>
      </w:pPr>
      <w:bookmarkStart w:id="1295" w:name="_Toc108973550"/>
      <w:r w:rsidRPr="004F6CCA">
        <w:t>The data transmission over cellular networks is possible with modern 4G systems capable of speeds reaching that of wired DSL. Cellular companies charge their customers by a minute of their voice and by the kilobytes for data.</w:t>
      </w:r>
      <w:bookmarkEnd w:id="1295"/>
    </w:p>
    <w:p w14:paraId="7A297BFD" w14:textId="7EC7D3D8" w:rsidR="004F6CCA" w:rsidRPr="004F6CCA" w:rsidRDefault="004F6CCA">
      <w:pPr>
        <w:pStyle w:val="Heading3"/>
      </w:pPr>
      <w:bookmarkStart w:id="1296" w:name="_Toc119591070"/>
      <w:r w:rsidRPr="0088677F">
        <w:lastRenderedPageBreak/>
        <w:t>Satellite</w:t>
      </w:r>
      <w:bookmarkEnd w:id="1296"/>
    </w:p>
    <w:p w14:paraId="72F2BC4F" w14:textId="7C1E6678" w:rsidR="004F6CCA" w:rsidRPr="004F6CCA" w:rsidRDefault="00000000" w:rsidP="00343FC0">
      <w:pPr>
        <w:spacing w:line="360" w:lineRule="auto"/>
        <w:jc w:val="both"/>
      </w:pPr>
      <w:hyperlink r:id="rId17" w:history="1">
        <w:r w:rsidR="004F6CCA" w:rsidRPr="004F6CCA">
          <w:rPr>
            <w:rStyle w:val="Hyperlink"/>
            <w:color w:val="auto"/>
            <w:u w:val="none"/>
          </w:rPr>
          <w:t>Satellite communication</w:t>
        </w:r>
      </w:hyperlink>
      <w:r w:rsidR="004F6CCA" w:rsidRPr="004F6CCA">
        <w:t> is a wireless technology having significant importance across the globe. They have found widespread use in specialized situations.</w:t>
      </w:r>
      <w:r w:rsidR="00343FC0">
        <w:t xml:space="preserve"> </w:t>
      </w:r>
      <w:r w:rsidR="004F6CCA" w:rsidRPr="004F6CCA">
        <w:t>The devices using satellite technology to communicate directly with the orbiting satellite through radio signals.</w:t>
      </w:r>
    </w:p>
    <w:p w14:paraId="652F28BE" w14:textId="77777777" w:rsidR="004F6CCA" w:rsidRPr="004F6CCA" w:rsidRDefault="004F6CCA" w:rsidP="004F6CCA">
      <w:pPr>
        <w:spacing w:line="360" w:lineRule="auto"/>
        <w:jc w:val="both"/>
      </w:pPr>
      <w:r w:rsidRPr="004F6CCA">
        <w:t>This allows users to stay connected virtually from anywhere on the earth. Portable satellite phones and modems have powerful broadcast features and reception hardware than cellular devices due to the increased range.</w:t>
      </w:r>
    </w:p>
    <w:p w14:paraId="5D3AFF93" w14:textId="354E071A" w:rsidR="004F6CCA" w:rsidRPr="004F6CCA" w:rsidRDefault="004F6CCA" w:rsidP="004F6CCA">
      <w:pPr>
        <w:spacing w:line="360" w:lineRule="auto"/>
        <w:jc w:val="both"/>
      </w:pPr>
      <w:r w:rsidRPr="004F6CCA">
        <w:t>Satellite communication consists of a space segment and a ground segment. When the signal is sent to the satellite through a device, the satellite amplifies the signal and sent it back to the receiver antenna which is located on the earth’s surface. The ground segment consists of a transmitter, receiver, and the space segment, which is the satellite itself</w:t>
      </w:r>
      <w:r w:rsidR="00071AE5">
        <w:t xml:space="preserve">  </w:t>
      </w:r>
      <w:sdt>
        <w:sdtPr>
          <w:id w:val="-1501039787"/>
          <w:citation/>
        </w:sdtPr>
        <w:sdtContent>
          <w:r w:rsidR="00071AE5">
            <w:fldChar w:fldCharType="begin"/>
          </w:r>
          <w:r w:rsidR="00071AE5">
            <w:instrText xml:space="preserve"> CITATION adm21 \l 1033 </w:instrText>
          </w:r>
          <w:r w:rsidR="00071AE5">
            <w:fldChar w:fldCharType="separate"/>
          </w:r>
          <w:r w:rsidR="00927C6B" w:rsidRPr="00927C6B">
            <w:rPr>
              <w:noProof/>
            </w:rPr>
            <w:t>[11]</w:t>
          </w:r>
          <w:r w:rsidR="00071AE5">
            <w:fldChar w:fldCharType="end"/>
          </w:r>
        </w:sdtContent>
      </w:sdt>
      <w:r w:rsidRPr="004F6CCA">
        <w:t>.</w:t>
      </w:r>
    </w:p>
    <w:p w14:paraId="3B6BA297" w14:textId="672E70F2" w:rsidR="004F6CCA" w:rsidRPr="00F45BE6" w:rsidRDefault="004F6CCA">
      <w:pPr>
        <w:pStyle w:val="Heading3"/>
      </w:pPr>
      <w:bookmarkStart w:id="1297" w:name="_Toc119591071"/>
      <w:r w:rsidRPr="00F45BE6">
        <w:t>Wi-</w:t>
      </w:r>
      <w:r w:rsidRPr="0088677F">
        <w:t>Fi</w:t>
      </w:r>
      <w:bookmarkEnd w:id="1297"/>
    </w:p>
    <w:p w14:paraId="2B493BD2" w14:textId="1AC46CA0" w:rsidR="004F6CCA" w:rsidRPr="004F6CCA" w:rsidRDefault="004F6CCA" w:rsidP="004F6CCA">
      <w:pPr>
        <w:spacing w:line="360" w:lineRule="auto"/>
        <w:jc w:val="both"/>
      </w:pPr>
      <w:r w:rsidRPr="004F6CCA">
        <w:t xml:space="preserve">Wi-Fi is low-cost wireless communication technology. A </w:t>
      </w:r>
      <w:r w:rsidR="00DD4FE5" w:rsidRPr="004F6CCA">
        <w:t>Wi-Fi</w:t>
      </w:r>
      <w:r w:rsidRPr="004F6CCA">
        <w:t xml:space="preserve"> setup consists of a wireless router which serves a communication hub, linking portable device with an internet connection. This network facilitates the connection of many devices depending on the router configuration. These networks are limited in range due to the low power transmission, allowing the user to connect only in close proximity.</w:t>
      </w:r>
    </w:p>
    <w:p w14:paraId="36271CD4" w14:textId="3552EE6D" w:rsidR="004F6CCA" w:rsidRPr="004F6CCA" w:rsidRDefault="004F6CCA" w:rsidP="004F6CCA">
      <w:pPr>
        <w:spacing w:line="360" w:lineRule="auto"/>
        <w:jc w:val="both"/>
      </w:pPr>
      <w:r w:rsidRPr="004F6CCA">
        <w:t>Wi-Fi is a form of low-power wireless communication used by many electronic devices such as laptops, systems, smartphones,</w:t>
      </w:r>
      <w:del w:id="1298" w:author="Admin" w:date="2022-11-14T11:25:00Z">
        <w:r w:rsidRPr="004F6CCA" w:rsidDel="00B63C95">
          <w:delText xml:space="preserve"> </w:delText>
        </w:r>
        <w:commentRangeStart w:id="1299"/>
        <w:r w:rsidRPr="004F6CCA" w:rsidDel="00B63C95">
          <w:delText>etc</w:delText>
        </w:r>
      </w:del>
      <w:commentRangeEnd w:id="1299"/>
      <w:r w:rsidR="00B63C95">
        <w:rPr>
          <w:rStyle w:val="CommentReference"/>
        </w:rPr>
        <w:commentReference w:id="1299"/>
      </w:r>
      <w:r w:rsidRPr="004F6CCA">
        <w:t xml:space="preserve">. In a Wi-Fi setup, a wireless router serves as the communication hub. These networks are extremely limited in range due to the low power of transmissions allowing users to connect only within close proximity to a router or signal repeater. Wi-Fi is common </w:t>
      </w:r>
      <w:r w:rsidR="00DD4FE5" w:rsidRPr="004F6CCA">
        <w:t>in-home</w:t>
      </w:r>
      <w:r w:rsidRPr="004F6CCA">
        <w:t xml:space="preserve"> networking applications which provides portability without any need for cables. Wi-Fi networks need to be secured with passwords for security purposes in order not to be accessed by others.</w:t>
      </w:r>
    </w:p>
    <w:p w14:paraId="41F9C5F9" w14:textId="0AD0033E" w:rsidR="004F6CCA" w:rsidRPr="004F6CCA" w:rsidRDefault="004F6CCA" w:rsidP="004F6CCA">
      <w:pPr>
        <w:spacing w:line="360" w:lineRule="auto"/>
        <w:jc w:val="both"/>
      </w:pPr>
      <w:r w:rsidRPr="004F6CCA">
        <w:t>This network facilitates the connection of many devices depending on the router configuration. These networks are limited in range due to the low power transmission, allowing the user to connect only in close proximity.</w:t>
      </w:r>
    </w:p>
    <w:p w14:paraId="2F5A3F9F" w14:textId="77777777" w:rsidR="004F6CCA" w:rsidRPr="00A10836" w:rsidRDefault="004F6CCA" w:rsidP="004F6CCA">
      <w:pPr>
        <w:spacing w:line="360" w:lineRule="auto"/>
        <w:jc w:val="both"/>
        <w:rPr>
          <w:i/>
          <w:iCs/>
        </w:rPr>
      </w:pPr>
      <w:r w:rsidRPr="00A10836">
        <w:rPr>
          <w:i/>
          <w:iCs/>
        </w:rPr>
        <w:t>Advantages</w:t>
      </w:r>
    </w:p>
    <w:p w14:paraId="34477A93" w14:textId="77777777" w:rsidR="004F6CCA" w:rsidRPr="004F6CCA" w:rsidRDefault="004F6CCA">
      <w:pPr>
        <w:pStyle w:val="ListParagraph"/>
        <w:numPr>
          <w:ilvl w:val="0"/>
          <w:numId w:val="5"/>
        </w:numPr>
        <w:spacing w:line="360" w:lineRule="auto"/>
        <w:jc w:val="both"/>
      </w:pPr>
      <w:r w:rsidRPr="004F6CCA">
        <w:lastRenderedPageBreak/>
        <w:t>Ease of Integration and Convenience – The wireless nature of such networks allows users to access network resources from nearly any convenient location.</w:t>
      </w:r>
    </w:p>
    <w:p w14:paraId="35361BA4" w14:textId="77777777" w:rsidR="004F6CCA" w:rsidRPr="004F6CCA" w:rsidRDefault="004F6CCA">
      <w:pPr>
        <w:pStyle w:val="ListParagraph"/>
        <w:numPr>
          <w:ilvl w:val="0"/>
          <w:numId w:val="5"/>
        </w:numPr>
        <w:spacing w:line="360" w:lineRule="auto"/>
        <w:jc w:val="both"/>
      </w:pPr>
      <w:r w:rsidRPr="004F6CCA">
        <w:t>Mobility – With the emergence of public wireless networks, users can access the internet even outside their normal working environment.</w:t>
      </w:r>
    </w:p>
    <w:p w14:paraId="77CF2BEE" w14:textId="77777777" w:rsidR="004F6CCA" w:rsidRPr="004F6CCA" w:rsidRDefault="004F6CCA">
      <w:pPr>
        <w:pStyle w:val="ListParagraph"/>
        <w:numPr>
          <w:ilvl w:val="0"/>
          <w:numId w:val="5"/>
        </w:numPr>
        <w:spacing w:line="360" w:lineRule="auto"/>
        <w:jc w:val="both"/>
      </w:pPr>
      <w:r w:rsidRPr="004F6CCA">
        <w:t>Expandability – Wireless networks are capable of serving a suddenly increased number of clients with the existing equipment. In a wired network, additional clients require additional wiring.</w:t>
      </w:r>
    </w:p>
    <w:p w14:paraId="0C66B4A0" w14:textId="77777777" w:rsidR="004F6CCA" w:rsidRPr="00A10836" w:rsidRDefault="004F6CCA" w:rsidP="004F6CCA">
      <w:pPr>
        <w:spacing w:line="360" w:lineRule="auto"/>
        <w:jc w:val="both"/>
        <w:rPr>
          <w:i/>
          <w:iCs/>
        </w:rPr>
      </w:pPr>
      <w:r w:rsidRPr="00A10836">
        <w:rPr>
          <w:i/>
          <w:iCs/>
        </w:rPr>
        <w:t>Disadvantages</w:t>
      </w:r>
    </w:p>
    <w:p w14:paraId="5B2C0EE7" w14:textId="77777777" w:rsidR="004F6CCA" w:rsidRPr="004F6CCA" w:rsidRDefault="004F6CCA">
      <w:pPr>
        <w:pStyle w:val="ListParagraph"/>
        <w:numPr>
          <w:ilvl w:val="0"/>
          <w:numId w:val="6"/>
        </w:numPr>
        <w:spacing w:line="360" w:lineRule="auto"/>
        <w:jc w:val="both"/>
      </w:pPr>
      <w:r w:rsidRPr="004F6CCA">
        <w:t>Wireless LANs may not be desirable for a number of reasons.</w:t>
      </w:r>
    </w:p>
    <w:p w14:paraId="44449746" w14:textId="77777777" w:rsidR="004F6CCA" w:rsidRPr="004F6CCA" w:rsidRDefault="004F6CCA">
      <w:pPr>
        <w:pStyle w:val="ListParagraph"/>
        <w:numPr>
          <w:ilvl w:val="0"/>
          <w:numId w:val="6"/>
        </w:numPr>
        <w:spacing w:line="360" w:lineRule="auto"/>
        <w:jc w:val="both"/>
      </w:pPr>
      <w:r w:rsidRPr="004F6CCA">
        <w:t>Radio Frequency transmission and wireless networking signals are subjected to a wide variety of interference including the complex propagation effects that are beyond the control of the network administrator.</w:t>
      </w:r>
    </w:p>
    <w:p w14:paraId="166C2CBA" w14:textId="77777777" w:rsidR="004F6CCA" w:rsidRPr="004F6CCA" w:rsidRDefault="004F6CCA">
      <w:pPr>
        <w:pStyle w:val="ListParagraph"/>
        <w:numPr>
          <w:ilvl w:val="0"/>
          <w:numId w:val="6"/>
        </w:numPr>
        <w:spacing w:line="360" w:lineRule="auto"/>
        <w:jc w:val="both"/>
      </w:pPr>
      <w:r w:rsidRPr="004F6CCA">
        <w:t>Security Problems – Wireless networks may choose to utilize some of the various encryption technologies.</w:t>
      </w:r>
    </w:p>
    <w:p w14:paraId="4EFC9C4F" w14:textId="77777777" w:rsidR="004F6CCA" w:rsidRPr="004F6CCA" w:rsidRDefault="004F6CCA">
      <w:pPr>
        <w:pStyle w:val="ListParagraph"/>
        <w:numPr>
          <w:ilvl w:val="0"/>
          <w:numId w:val="6"/>
        </w:numPr>
        <w:spacing w:line="360" w:lineRule="auto"/>
        <w:jc w:val="both"/>
      </w:pPr>
      <w:r w:rsidRPr="004F6CCA">
        <w:t>The range will be insufficient for a larger structure – and, in order to increase its range, repeaters or additional access points have to be purchased.</w:t>
      </w:r>
    </w:p>
    <w:p w14:paraId="4C055A24" w14:textId="77777777" w:rsidR="004F6CCA" w:rsidRPr="004F6CCA" w:rsidRDefault="004F6CCA">
      <w:pPr>
        <w:pStyle w:val="ListParagraph"/>
        <w:numPr>
          <w:ilvl w:val="0"/>
          <w:numId w:val="6"/>
        </w:numPr>
        <w:spacing w:line="360" w:lineRule="auto"/>
        <w:jc w:val="both"/>
      </w:pPr>
      <w:r w:rsidRPr="004F6CCA">
        <w:t>The speed on most wireless networks will be slower than the slowest common wired networks.</w:t>
      </w:r>
    </w:p>
    <w:p w14:paraId="045FEFF2" w14:textId="3196BA28" w:rsidR="004F6CCA" w:rsidRDefault="004F6CCA">
      <w:pPr>
        <w:pStyle w:val="ListParagraph"/>
        <w:numPr>
          <w:ilvl w:val="0"/>
          <w:numId w:val="6"/>
        </w:numPr>
        <w:spacing w:line="360" w:lineRule="auto"/>
        <w:jc w:val="both"/>
      </w:pPr>
      <w:r w:rsidRPr="004F6CCA">
        <w:t>The installation of an infrastructure-based wireless network is complex to set up.</w:t>
      </w:r>
    </w:p>
    <w:p w14:paraId="6C9D797E" w14:textId="77777777" w:rsidR="00462CA7" w:rsidRPr="00A10836" w:rsidRDefault="00462CA7" w:rsidP="00462CA7">
      <w:pPr>
        <w:pStyle w:val="Subtitle"/>
      </w:pPr>
      <w:r w:rsidRPr="00A10836">
        <w:t>Applications of Wi-Fi Technology</w:t>
      </w:r>
    </w:p>
    <w:p w14:paraId="704AC6CA"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Mobile applications</w:t>
      </w:r>
    </w:p>
    <w:p w14:paraId="7FB92E09"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Business applications</w:t>
      </w:r>
    </w:p>
    <w:p w14:paraId="7E281CCE"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Home applications</w:t>
      </w:r>
    </w:p>
    <w:p w14:paraId="63E60FAF"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Computerized application</w:t>
      </w:r>
    </w:p>
    <w:p w14:paraId="0BF4885D"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Automotive segment</w:t>
      </w:r>
    </w:p>
    <w:p w14:paraId="3F201ED1" w14:textId="77777777" w:rsidR="00462CA7" w:rsidRPr="00FD0571"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Browsing internet</w:t>
      </w:r>
    </w:p>
    <w:p w14:paraId="45CBE725" w14:textId="5D2A701A" w:rsidR="00D235B0" w:rsidRPr="00071AE5" w:rsidRDefault="00462CA7">
      <w:pPr>
        <w:pStyle w:val="Normal1"/>
        <w:numPr>
          <w:ilvl w:val="0"/>
          <w:numId w:val="15"/>
        </w:numPr>
        <w:shd w:val="clear" w:color="auto" w:fill="FFFFFF"/>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Video conference</w:t>
      </w:r>
    </w:p>
    <w:p w14:paraId="5E3493B5" w14:textId="42E44DB3" w:rsidR="004F6CCA" w:rsidRPr="004F6CCA" w:rsidRDefault="004F6CCA">
      <w:pPr>
        <w:pStyle w:val="Heading3"/>
      </w:pPr>
      <w:bookmarkStart w:id="1300" w:name="_Toc119591072"/>
      <w:r w:rsidRPr="0088677F">
        <w:lastRenderedPageBreak/>
        <w:t>Bluetooth</w:t>
      </w:r>
      <w:r w:rsidRPr="004F6CCA">
        <w:t xml:space="preserve"> Technology</w:t>
      </w:r>
      <w:bookmarkEnd w:id="1300"/>
    </w:p>
    <w:p w14:paraId="0FB376CF" w14:textId="4E338C27" w:rsidR="000B2F1C" w:rsidRPr="00290CDE" w:rsidRDefault="004F6CCA" w:rsidP="0075568D">
      <w:pPr>
        <w:spacing w:line="360" w:lineRule="auto"/>
        <w:jc w:val="both"/>
      </w:pPr>
      <w:r w:rsidRPr="004F6CCA">
        <w:t>Bluetooth technology allows you to connect a variety of different electronic devices wirelessly to a system for the transfer and sharing of data and this is the main function of Bluetooth</w:t>
      </w:r>
      <w:r w:rsidR="00D235B0">
        <w:t xml:space="preserve"> </w:t>
      </w:r>
      <w:sdt>
        <w:sdtPr>
          <w:id w:val="1719004764"/>
          <w:citation/>
        </w:sdtPr>
        <w:sdtContent>
          <w:r w:rsidR="00D235B0">
            <w:fldChar w:fldCharType="begin"/>
          </w:r>
          <w:r w:rsidR="00D235B0">
            <w:instrText xml:space="preserve"> CITATION Pad22 \l 1033 </w:instrText>
          </w:r>
          <w:r w:rsidR="00D235B0">
            <w:fldChar w:fldCharType="separate"/>
          </w:r>
          <w:r w:rsidR="00927C6B" w:rsidRPr="00927C6B">
            <w:rPr>
              <w:noProof/>
            </w:rPr>
            <w:t>[13]</w:t>
          </w:r>
          <w:r w:rsidR="00D235B0">
            <w:fldChar w:fldCharType="end"/>
          </w:r>
        </w:sdtContent>
      </w:sdt>
      <w:r w:rsidRPr="004F6CCA">
        <w:t>. Cell phones are connected to hands-free earpieces, wireless keyboards, mouse and mike to laptops with the help of Bluetooth as it transmits information from one device to other devices. Bluetooth technology has many functions, and it is used most commonly in the wireless communications market.</w:t>
      </w:r>
    </w:p>
    <w:p w14:paraId="39515B88" w14:textId="77777777" w:rsidR="004F6CCA" w:rsidRPr="00A10836" w:rsidRDefault="004F6CCA" w:rsidP="004F6CCA">
      <w:pPr>
        <w:spacing w:line="360" w:lineRule="auto"/>
        <w:jc w:val="both"/>
        <w:rPr>
          <w:i/>
          <w:iCs/>
        </w:rPr>
      </w:pPr>
      <w:r w:rsidRPr="00A10836">
        <w:rPr>
          <w:i/>
          <w:iCs/>
        </w:rPr>
        <w:t>Features</w:t>
      </w:r>
    </w:p>
    <w:p w14:paraId="01314AD9" w14:textId="176E4C83" w:rsidR="004F6CCA" w:rsidRPr="004F6CCA" w:rsidRDefault="004F6CCA">
      <w:pPr>
        <w:pStyle w:val="ListParagraph"/>
        <w:numPr>
          <w:ilvl w:val="0"/>
          <w:numId w:val="7"/>
        </w:numPr>
        <w:spacing w:line="360" w:lineRule="auto"/>
        <w:jc w:val="both"/>
      </w:pPr>
      <w:r w:rsidRPr="004F6CCA">
        <w:t xml:space="preserve">Bluetooth technology uses radio waves to communicate between devices. Most of these radio waves have a range of </w:t>
      </w:r>
      <w:commentRangeStart w:id="1301"/>
      <w:del w:id="1302" w:author="magdaline ndere" w:date="2022-11-17T13:37:00Z">
        <w:r w:rsidRPr="004F6CCA" w:rsidDel="00A24F1A">
          <w:delText>1</w:delText>
        </w:r>
      </w:del>
      <w:r w:rsidRPr="004F6CCA">
        <w:t>5-</w:t>
      </w:r>
      <w:del w:id="1303" w:author="magdaline ndere" w:date="2022-11-17T13:37:00Z">
        <w:r w:rsidRPr="004F6CCA" w:rsidDel="00A24F1A">
          <w:delText xml:space="preserve">50 </w:delText>
        </w:r>
      </w:del>
      <w:ins w:id="1304" w:author="magdaline ndere" w:date="2022-11-17T13:37:00Z">
        <w:r w:rsidR="00A24F1A">
          <w:t>15</w:t>
        </w:r>
        <w:r w:rsidR="00A24F1A" w:rsidRPr="004F6CCA">
          <w:t xml:space="preserve"> </w:t>
        </w:r>
      </w:ins>
      <w:del w:id="1305" w:author="magdaline ndere" w:date="2022-11-17T13:37:00Z">
        <w:r w:rsidRPr="004F6CCA" w:rsidDel="00A24F1A">
          <w:delText>feet</w:delText>
        </w:r>
        <w:r w:rsidR="0014690C" w:rsidDel="00A24F1A">
          <w:delText xml:space="preserve"> </w:delText>
        </w:r>
      </w:del>
      <w:commentRangeEnd w:id="1301"/>
      <w:ins w:id="1306" w:author="magdaline ndere" w:date="2022-11-17T13:37:00Z">
        <w:r w:rsidR="00A24F1A">
          <w:t>meters</w:t>
        </w:r>
        <w:r w:rsidR="00A24F1A">
          <w:t xml:space="preserve"> </w:t>
        </w:r>
      </w:ins>
      <w:r w:rsidR="00B63C95">
        <w:rPr>
          <w:rStyle w:val="CommentReference"/>
        </w:rPr>
        <w:commentReference w:id="1301"/>
      </w:r>
      <w:sdt>
        <w:sdtPr>
          <w:id w:val="665453406"/>
          <w:citation/>
        </w:sdtPr>
        <w:sdtContent>
          <w:r w:rsidR="0014690C">
            <w:fldChar w:fldCharType="begin"/>
          </w:r>
          <w:r w:rsidR="0014690C">
            <w:instrText xml:space="preserve"> CITATION adm21 \l 1033 </w:instrText>
          </w:r>
          <w:r w:rsidR="0014690C">
            <w:fldChar w:fldCharType="separate"/>
          </w:r>
          <w:r w:rsidR="00927C6B" w:rsidRPr="00927C6B">
            <w:rPr>
              <w:noProof/>
            </w:rPr>
            <w:t>[11]</w:t>
          </w:r>
          <w:r w:rsidR="0014690C">
            <w:fldChar w:fldCharType="end"/>
          </w:r>
        </w:sdtContent>
      </w:sdt>
      <w:r w:rsidRPr="004F6CCA">
        <w:t>.</w:t>
      </w:r>
    </w:p>
    <w:p w14:paraId="5B112386" w14:textId="0C5CEC81" w:rsidR="004F6CCA" w:rsidRPr="004F6CCA" w:rsidRDefault="004F6CCA">
      <w:pPr>
        <w:pStyle w:val="ListParagraph"/>
        <w:numPr>
          <w:ilvl w:val="0"/>
          <w:numId w:val="7"/>
        </w:numPr>
        <w:spacing w:line="360" w:lineRule="auto"/>
        <w:jc w:val="both"/>
      </w:pPr>
      <w:r w:rsidRPr="004F6CCA">
        <w:t xml:space="preserve">According to the official Bluetooth website, Bluetooth uses a low-power signal with a maximum range of </w:t>
      </w:r>
      <w:del w:id="1307" w:author="magdaline ndere" w:date="2022-11-17T13:35:00Z">
        <w:r w:rsidRPr="00B63C95" w:rsidDel="00A24F1A">
          <w:rPr>
            <w:color w:val="FF0000"/>
            <w:rPrChange w:id="1308" w:author="Admin" w:date="2022-11-14T11:26:00Z">
              <w:rPr/>
            </w:rPrChange>
          </w:rPr>
          <w:delText>50 feet</w:delText>
        </w:r>
      </w:del>
      <w:ins w:id="1309" w:author="magdaline ndere" w:date="2022-11-17T13:35:00Z">
        <w:r w:rsidR="00A24F1A" w:rsidRPr="00A24F1A">
          <w:rPr>
            <w:rPrChange w:id="1310" w:author="magdaline ndere" w:date="2022-11-17T13:37:00Z">
              <w:rPr>
                <w:color w:val="FF0000"/>
              </w:rPr>
            </w:rPrChange>
          </w:rPr>
          <w:t>10 meters</w:t>
        </w:r>
      </w:ins>
      <w:r w:rsidRPr="00A24F1A">
        <w:t xml:space="preserve"> </w:t>
      </w:r>
      <w:r w:rsidRPr="004F6CCA">
        <w:t>with sufficient speed to enable the transmission of data</w:t>
      </w:r>
      <w:r w:rsidR="0014690C">
        <w:t xml:space="preserve"> </w:t>
      </w:r>
      <w:sdt>
        <w:sdtPr>
          <w:id w:val="-1549608759"/>
          <w:citation/>
        </w:sdtPr>
        <w:sdtContent>
          <w:r w:rsidR="0014690C">
            <w:fldChar w:fldCharType="begin"/>
          </w:r>
          <w:r w:rsidR="0014690C">
            <w:instrText xml:space="preserve"> CITATION adm21 \l 1033 </w:instrText>
          </w:r>
          <w:r w:rsidR="0014690C">
            <w:fldChar w:fldCharType="separate"/>
          </w:r>
          <w:r w:rsidR="00927C6B" w:rsidRPr="00927C6B">
            <w:rPr>
              <w:noProof/>
            </w:rPr>
            <w:t>[11]</w:t>
          </w:r>
          <w:r w:rsidR="0014690C">
            <w:fldChar w:fldCharType="end"/>
          </w:r>
        </w:sdtContent>
      </w:sdt>
      <w:r w:rsidRPr="004F6CCA">
        <w:t>.</w:t>
      </w:r>
    </w:p>
    <w:p w14:paraId="3B8CAA77" w14:textId="6B053C29" w:rsidR="004F6CCA" w:rsidRPr="004F6CCA" w:rsidRDefault="004F6CCA">
      <w:pPr>
        <w:pStyle w:val="ListParagraph"/>
        <w:numPr>
          <w:ilvl w:val="0"/>
          <w:numId w:val="7"/>
        </w:numPr>
        <w:spacing w:line="360" w:lineRule="auto"/>
        <w:jc w:val="both"/>
      </w:pPr>
      <w:r w:rsidRPr="004F6CCA">
        <w:t>The pairing process identifies and connects any two devices to each other. It also prevents interference from other non-paired Bluetooth devices in the area</w:t>
      </w:r>
      <w:r w:rsidR="0014690C">
        <w:t xml:space="preserve"> </w:t>
      </w:r>
      <w:sdt>
        <w:sdtPr>
          <w:id w:val="1927144352"/>
          <w:citation/>
        </w:sdtPr>
        <w:sdtContent>
          <w:r w:rsidR="0014690C">
            <w:fldChar w:fldCharType="begin"/>
          </w:r>
          <w:r w:rsidR="0014690C">
            <w:instrText xml:space="preserve"> CITATION adm21 \l 1033 </w:instrText>
          </w:r>
          <w:r w:rsidR="0014690C">
            <w:fldChar w:fldCharType="separate"/>
          </w:r>
          <w:r w:rsidR="00927C6B" w:rsidRPr="00927C6B">
            <w:rPr>
              <w:noProof/>
            </w:rPr>
            <w:t>[11]</w:t>
          </w:r>
          <w:r w:rsidR="0014690C">
            <w:fldChar w:fldCharType="end"/>
          </w:r>
        </w:sdtContent>
      </w:sdt>
      <w:r w:rsidRPr="004F6CCA">
        <w:t>.</w:t>
      </w:r>
    </w:p>
    <w:p w14:paraId="46F2CD48" w14:textId="71F68A30" w:rsidR="004F6CCA" w:rsidRPr="004F6CCA" w:rsidRDefault="004F6CCA">
      <w:pPr>
        <w:pStyle w:val="ListParagraph"/>
        <w:numPr>
          <w:ilvl w:val="0"/>
          <w:numId w:val="7"/>
        </w:numPr>
        <w:spacing w:line="360" w:lineRule="auto"/>
        <w:jc w:val="both"/>
      </w:pPr>
      <w:r w:rsidRPr="004F6CCA">
        <w:t>It uses maximum power only when it is required, thus preserving battery life.</w:t>
      </w:r>
    </w:p>
    <w:p w14:paraId="0869AB57" w14:textId="5ABF8623" w:rsidR="004F6CCA" w:rsidRPr="004F6CCA" w:rsidRDefault="004F6CCA">
      <w:pPr>
        <w:pStyle w:val="Heading3"/>
      </w:pPr>
      <w:bookmarkStart w:id="1311" w:name="_Toc119591073"/>
      <w:r w:rsidRPr="0088677F">
        <w:t>ZigBee</w:t>
      </w:r>
      <w:bookmarkEnd w:id="1311"/>
    </w:p>
    <w:p w14:paraId="45D6FF9B" w14:textId="4FB41AC3" w:rsidR="004F6CCA" w:rsidRPr="000B2F1C" w:rsidRDefault="004F6CCA" w:rsidP="000B2F1C">
      <w:pPr>
        <w:spacing w:line="360" w:lineRule="auto"/>
        <w:jc w:val="both"/>
      </w:pPr>
      <w:r w:rsidRPr="004F6CCA">
        <w:t>ZigBee is a wireless communication standard designed to address the unique needs of low-power, low-cost wireless sensor, and control networks. ZigBee can be used almost anywhere, as it is easy to implement and requires little power to operate. Zigbee has been developed looking into the needs of the communication of data with a simple structure like the data from the sensors</w:t>
      </w:r>
      <w:r w:rsidR="0014690C">
        <w:t xml:space="preserve"> </w:t>
      </w:r>
      <w:sdt>
        <w:sdtPr>
          <w:id w:val="1325390147"/>
          <w:citation/>
        </w:sdtPr>
        <w:sdtContent>
          <w:r w:rsidR="0014690C">
            <w:fldChar w:fldCharType="begin"/>
          </w:r>
          <w:r w:rsidR="0014690C">
            <w:instrText xml:space="preserve"> CITATION Din21 \l 1033 </w:instrText>
          </w:r>
          <w:r w:rsidR="0014690C">
            <w:fldChar w:fldCharType="separate"/>
          </w:r>
          <w:r w:rsidR="00927C6B" w:rsidRPr="00927C6B">
            <w:rPr>
              <w:noProof/>
            </w:rPr>
            <w:t>[14]</w:t>
          </w:r>
          <w:r w:rsidR="0014690C">
            <w:fldChar w:fldCharType="end"/>
          </w:r>
        </w:sdtContent>
      </w:sdt>
      <w:r w:rsidRPr="004F6CCA">
        <w:t>.</w:t>
      </w:r>
    </w:p>
    <w:p w14:paraId="1CA5C1F3" w14:textId="77777777" w:rsidR="004F6CCA" w:rsidRPr="00A10836" w:rsidRDefault="004F6CCA" w:rsidP="004F6CCA">
      <w:pPr>
        <w:spacing w:line="360" w:lineRule="auto"/>
        <w:jc w:val="both"/>
        <w:rPr>
          <w:i/>
          <w:iCs/>
        </w:rPr>
      </w:pPr>
      <w:r w:rsidRPr="00A10836">
        <w:rPr>
          <w:i/>
          <w:iCs/>
        </w:rPr>
        <w:t>Features</w:t>
      </w:r>
    </w:p>
    <w:p w14:paraId="1E0E4578" w14:textId="77777777" w:rsidR="004F6CCA" w:rsidRPr="004F6CCA" w:rsidRDefault="004F6CCA">
      <w:pPr>
        <w:pStyle w:val="ListParagraph"/>
        <w:numPr>
          <w:ilvl w:val="0"/>
          <w:numId w:val="8"/>
        </w:numPr>
        <w:spacing w:line="360" w:lineRule="auto"/>
        <w:jc w:val="both"/>
      </w:pPr>
      <w:r w:rsidRPr="004F6CCA">
        <w:t>ZigBee devices are designed for low-power consumption.</w:t>
      </w:r>
    </w:p>
    <w:p w14:paraId="248BDD4B" w14:textId="77777777" w:rsidR="004F6CCA" w:rsidRPr="004F6CCA" w:rsidRDefault="004F6CCA">
      <w:pPr>
        <w:pStyle w:val="ListParagraph"/>
        <w:numPr>
          <w:ilvl w:val="0"/>
          <w:numId w:val="8"/>
        </w:numPr>
        <w:spacing w:line="360" w:lineRule="auto"/>
        <w:jc w:val="both"/>
      </w:pPr>
      <w:r w:rsidRPr="004F6CCA">
        <w:t>ZigBee is used in Commercial Applications like sensing and monitoring applications.</w:t>
      </w:r>
    </w:p>
    <w:p w14:paraId="24B551C7" w14:textId="77777777" w:rsidR="004F6CCA" w:rsidRPr="004F6CCA" w:rsidRDefault="004F6CCA">
      <w:pPr>
        <w:pStyle w:val="ListParagraph"/>
        <w:numPr>
          <w:ilvl w:val="0"/>
          <w:numId w:val="8"/>
        </w:numPr>
        <w:spacing w:line="360" w:lineRule="auto"/>
        <w:jc w:val="both"/>
      </w:pPr>
      <w:r w:rsidRPr="004F6CCA">
        <w:t>ZigBee uses very low power and extremely long device battery life.</w:t>
      </w:r>
    </w:p>
    <w:p w14:paraId="5B0EF65D" w14:textId="77777777" w:rsidR="004F6CCA" w:rsidRPr="004F6CCA" w:rsidRDefault="004F6CCA">
      <w:pPr>
        <w:pStyle w:val="ListParagraph"/>
        <w:numPr>
          <w:ilvl w:val="0"/>
          <w:numId w:val="8"/>
        </w:numPr>
        <w:spacing w:line="360" w:lineRule="auto"/>
        <w:jc w:val="both"/>
      </w:pPr>
      <w:r w:rsidRPr="004F6CCA">
        <w:t>ZigBee gives the flexibility to do more with reliable wireless performance and battery operation.</w:t>
      </w:r>
    </w:p>
    <w:p w14:paraId="3A0DA1F1" w14:textId="77777777" w:rsidR="000B2F1C" w:rsidRDefault="000B2F1C" w:rsidP="004F6CCA">
      <w:pPr>
        <w:spacing w:line="360" w:lineRule="auto"/>
        <w:jc w:val="both"/>
        <w:rPr>
          <w:b/>
          <w:bCs/>
        </w:rPr>
      </w:pPr>
    </w:p>
    <w:p w14:paraId="3E053302" w14:textId="77777777" w:rsidR="00413496" w:rsidRDefault="00413496" w:rsidP="004F6CCA">
      <w:pPr>
        <w:spacing w:line="360" w:lineRule="auto"/>
        <w:jc w:val="both"/>
        <w:rPr>
          <w:b/>
          <w:bCs/>
        </w:rPr>
      </w:pPr>
    </w:p>
    <w:p w14:paraId="680E3B07" w14:textId="59078AB5" w:rsidR="004F6CCA" w:rsidRPr="004F6CCA" w:rsidRDefault="004F6CCA">
      <w:pPr>
        <w:pStyle w:val="Heading3"/>
      </w:pPr>
      <w:bookmarkStart w:id="1312" w:name="_Toc119591074"/>
      <w:r w:rsidRPr="0088677F">
        <w:lastRenderedPageBreak/>
        <w:t>WiMAX</w:t>
      </w:r>
      <w:bookmarkEnd w:id="1312"/>
    </w:p>
    <w:p w14:paraId="04FB754E" w14:textId="33BEE4C4" w:rsidR="004F6CCA" w:rsidRPr="004F6CCA" w:rsidRDefault="004F6CCA" w:rsidP="004F6CCA">
      <w:pPr>
        <w:spacing w:line="360" w:lineRule="auto"/>
        <w:jc w:val="both"/>
      </w:pPr>
      <w:r w:rsidRPr="004F6CCA">
        <w:t>There are wireless broadband systems that offer fast Web surfing without being getting connected through cable or DSL (An example of wireless broadband is WiMAX). Although WiMAX can potentially deliver data rates of more than 30 Megabits per second, yet the providers offer average 0 data rates of 6 Mbps and often deliver less, making the service significantly slower than the hard-wired broadband</w:t>
      </w:r>
      <w:r w:rsidR="00F66D64">
        <w:t xml:space="preserve"> </w:t>
      </w:r>
      <w:sdt>
        <w:sdtPr>
          <w:id w:val="-1408922046"/>
          <w:citation/>
        </w:sdtPr>
        <w:sdtContent>
          <w:r w:rsidR="00F66D64">
            <w:fldChar w:fldCharType="begin"/>
          </w:r>
          <w:r w:rsidR="00F66D64">
            <w:instrText xml:space="preserve"> CITATION Ade \l 1033 </w:instrText>
          </w:r>
          <w:r w:rsidR="00F66D64">
            <w:fldChar w:fldCharType="separate"/>
          </w:r>
          <w:r w:rsidR="00927C6B" w:rsidRPr="00927C6B">
            <w:rPr>
              <w:noProof/>
            </w:rPr>
            <w:t>[15]</w:t>
          </w:r>
          <w:r w:rsidR="00F66D64">
            <w:fldChar w:fldCharType="end"/>
          </w:r>
        </w:sdtContent>
      </w:sdt>
      <w:r w:rsidRPr="004F6CCA">
        <w:t>.</w:t>
      </w:r>
    </w:p>
    <w:p w14:paraId="3DCFEB2E" w14:textId="77777777" w:rsidR="004F6CCA" w:rsidRPr="004F6CCA" w:rsidRDefault="004F6CCA" w:rsidP="004F6CCA">
      <w:pPr>
        <w:spacing w:line="360" w:lineRule="auto"/>
        <w:jc w:val="both"/>
      </w:pPr>
      <w:r w:rsidRPr="004F6CCA">
        <w:t>The actual cost of the data available using WiMAX widely varies with the distance from the transmitter. WiMAX is also one of the versions of 4G wireless available in phones as Sprint’s 4G technology.</w:t>
      </w:r>
    </w:p>
    <w:p w14:paraId="338B26E9" w14:textId="77777777" w:rsidR="004F6CCA" w:rsidRPr="00A10836" w:rsidRDefault="004F6CCA" w:rsidP="004F6CCA">
      <w:pPr>
        <w:spacing w:line="360" w:lineRule="auto"/>
        <w:jc w:val="both"/>
        <w:rPr>
          <w:i/>
          <w:iCs/>
        </w:rPr>
      </w:pPr>
      <w:r w:rsidRPr="00A10836">
        <w:rPr>
          <w:i/>
          <w:iCs/>
        </w:rPr>
        <w:t>Advantages and Disadvantages of Wireless Communications</w:t>
      </w:r>
    </w:p>
    <w:p w14:paraId="7C6075C8" w14:textId="77777777" w:rsidR="004F6CCA" w:rsidRPr="00A10836" w:rsidRDefault="004F6CCA" w:rsidP="004F6CCA">
      <w:pPr>
        <w:spacing w:line="360" w:lineRule="auto"/>
        <w:jc w:val="both"/>
        <w:rPr>
          <w:i/>
          <w:iCs/>
        </w:rPr>
      </w:pPr>
      <w:r w:rsidRPr="00A10836">
        <w:rPr>
          <w:i/>
          <w:iCs/>
        </w:rPr>
        <w:t>Advantages</w:t>
      </w:r>
    </w:p>
    <w:p w14:paraId="1B938241" w14:textId="77777777" w:rsidR="004F6CCA" w:rsidRPr="004F6CCA" w:rsidRDefault="004F6CCA">
      <w:pPr>
        <w:pStyle w:val="ListParagraph"/>
        <w:numPr>
          <w:ilvl w:val="0"/>
          <w:numId w:val="9"/>
        </w:numPr>
        <w:spacing w:line="360" w:lineRule="auto"/>
        <w:jc w:val="both"/>
      </w:pPr>
      <w:r w:rsidRPr="004F6CCA">
        <w:t>Information can be transmitted quickly with high speed and accuracy.</w:t>
      </w:r>
    </w:p>
    <w:p w14:paraId="04F8B030" w14:textId="77777777" w:rsidR="004F6CCA" w:rsidRPr="004F6CCA" w:rsidRDefault="004F6CCA">
      <w:pPr>
        <w:pStyle w:val="ListParagraph"/>
        <w:numPr>
          <w:ilvl w:val="0"/>
          <w:numId w:val="9"/>
        </w:numPr>
        <w:spacing w:line="360" w:lineRule="auto"/>
        <w:jc w:val="both"/>
      </w:pPr>
      <w:r w:rsidRPr="004F6CCA">
        <w:t>The internet can be accessed from anywhere, at any time without any cables or wires.</w:t>
      </w:r>
    </w:p>
    <w:p w14:paraId="538BDA3B" w14:textId="77777777" w:rsidR="004F6CCA" w:rsidRPr="004F6CCA" w:rsidRDefault="004F6CCA">
      <w:pPr>
        <w:pStyle w:val="ListParagraph"/>
        <w:numPr>
          <w:ilvl w:val="0"/>
          <w:numId w:val="9"/>
        </w:numPr>
        <w:spacing w:line="360" w:lineRule="auto"/>
        <w:jc w:val="both"/>
      </w:pPr>
      <w:r w:rsidRPr="004F6CCA">
        <w:t>Emergency situations can be alerted through wireless communication.</w:t>
      </w:r>
    </w:p>
    <w:p w14:paraId="373FFD80" w14:textId="77777777" w:rsidR="004F6CCA" w:rsidRPr="004F6CCA" w:rsidRDefault="004F6CCA">
      <w:pPr>
        <w:pStyle w:val="ListParagraph"/>
        <w:numPr>
          <w:ilvl w:val="0"/>
          <w:numId w:val="9"/>
        </w:numPr>
        <w:spacing w:line="360" w:lineRule="auto"/>
        <w:jc w:val="both"/>
      </w:pPr>
      <w:r w:rsidRPr="004F6CCA">
        <w:t>Wireless, no bunches of wire running out.</w:t>
      </w:r>
    </w:p>
    <w:p w14:paraId="2CECD8D7" w14:textId="77777777" w:rsidR="004F6CCA" w:rsidRPr="004F6CCA" w:rsidRDefault="004F6CCA">
      <w:pPr>
        <w:pStyle w:val="ListParagraph"/>
        <w:numPr>
          <w:ilvl w:val="0"/>
          <w:numId w:val="9"/>
        </w:numPr>
        <w:spacing w:line="360" w:lineRule="auto"/>
        <w:jc w:val="both"/>
      </w:pPr>
      <w:r w:rsidRPr="004F6CCA">
        <w:t>Communication can reach where wiring is not feasible and costly.</w:t>
      </w:r>
    </w:p>
    <w:p w14:paraId="15477292" w14:textId="77777777" w:rsidR="004F6CCA" w:rsidRPr="00A10836" w:rsidRDefault="004F6CCA" w:rsidP="004F6CCA">
      <w:pPr>
        <w:spacing w:line="360" w:lineRule="auto"/>
        <w:jc w:val="both"/>
        <w:rPr>
          <w:i/>
          <w:iCs/>
        </w:rPr>
      </w:pPr>
      <w:r w:rsidRPr="00A10836">
        <w:rPr>
          <w:i/>
          <w:iCs/>
        </w:rPr>
        <w:t>Disadvantages</w:t>
      </w:r>
    </w:p>
    <w:p w14:paraId="710302EF" w14:textId="77777777" w:rsidR="004F6CCA" w:rsidRPr="004F6CCA" w:rsidRDefault="004F6CCA">
      <w:pPr>
        <w:pStyle w:val="ListParagraph"/>
        <w:numPr>
          <w:ilvl w:val="0"/>
          <w:numId w:val="10"/>
        </w:numPr>
        <w:spacing w:line="360" w:lineRule="auto"/>
        <w:jc w:val="both"/>
      </w:pPr>
      <w:r w:rsidRPr="004F6CCA">
        <w:t>An Unauthorized person can easily misuse the wireless signals which spread through the air.</w:t>
      </w:r>
    </w:p>
    <w:p w14:paraId="1B9477FF" w14:textId="77777777" w:rsidR="004F6CCA" w:rsidRPr="004F6CCA" w:rsidRDefault="004F6CCA">
      <w:pPr>
        <w:pStyle w:val="ListParagraph"/>
        <w:numPr>
          <w:ilvl w:val="0"/>
          <w:numId w:val="10"/>
        </w:numPr>
        <w:spacing w:line="360" w:lineRule="auto"/>
        <w:jc w:val="both"/>
      </w:pPr>
      <w:r w:rsidRPr="004F6CCA">
        <w:t>It is very important to secure the wireless network to protect information.</w:t>
      </w:r>
    </w:p>
    <w:p w14:paraId="29CC3E24" w14:textId="77777777" w:rsidR="004F6CCA" w:rsidRPr="004F6CCA" w:rsidRDefault="004F6CCA">
      <w:pPr>
        <w:pStyle w:val="ListParagraph"/>
        <w:numPr>
          <w:ilvl w:val="0"/>
          <w:numId w:val="10"/>
        </w:numPr>
        <w:spacing w:line="360" w:lineRule="auto"/>
        <w:jc w:val="both"/>
      </w:pPr>
      <w:r w:rsidRPr="004F6CCA">
        <w:t>High cost to set up the infrastructure.</w:t>
      </w:r>
    </w:p>
    <w:p w14:paraId="1B78B004" w14:textId="77777777" w:rsidR="004F6CCA" w:rsidRPr="004F6CCA" w:rsidRDefault="004F6CCA">
      <w:pPr>
        <w:pStyle w:val="ListParagraph"/>
        <w:numPr>
          <w:ilvl w:val="0"/>
          <w:numId w:val="10"/>
        </w:numPr>
        <w:spacing w:line="360" w:lineRule="auto"/>
        <w:jc w:val="both"/>
      </w:pPr>
      <w:r w:rsidRPr="004F6CCA">
        <w:t>Wireless communication is influenced by physical constructions, climatic conditions and interference from other wireless devices.</w:t>
      </w:r>
    </w:p>
    <w:p w14:paraId="7A6FAE37" w14:textId="77777777" w:rsidR="004F6CCA" w:rsidRPr="00A10836" w:rsidRDefault="004F6CCA" w:rsidP="004F6CCA">
      <w:pPr>
        <w:spacing w:line="360" w:lineRule="auto"/>
        <w:jc w:val="both"/>
        <w:rPr>
          <w:i/>
          <w:iCs/>
        </w:rPr>
      </w:pPr>
      <w:r w:rsidRPr="00A10836">
        <w:rPr>
          <w:i/>
          <w:iCs/>
        </w:rPr>
        <w:t>Applications Wireless Communication</w:t>
      </w:r>
    </w:p>
    <w:p w14:paraId="297B68A5" w14:textId="77777777" w:rsidR="004F6CCA" w:rsidRPr="004F6CCA" w:rsidRDefault="004F6CCA">
      <w:pPr>
        <w:pStyle w:val="ListParagraph"/>
        <w:numPr>
          <w:ilvl w:val="0"/>
          <w:numId w:val="11"/>
        </w:numPr>
        <w:spacing w:line="360" w:lineRule="auto"/>
        <w:jc w:val="both"/>
      </w:pPr>
      <w:r w:rsidRPr="004F6CCA">
        <w:t>Wireless communication has wide applications.</w:t>
      </w:r>
    </w:p>
    <w:p w14:paraId="7E6A54BC" w14:textId="77777777" w:rsidR="004F6CCA" w:rsidRPr="004F6CCA" w:rsidRDefault="004F6CCA">
      <w:pPr>
        <w:pStyle w:val="ListParagraph"/>
        <w:numPr>
          <w:ilvl w:val="0"/>
          <w:numId w:val="11"/>
        </w:numPr>
        <w:spacing w:line="360" w:lineRule="auto"/>
        <w:jc w:val="both"/>
      </w:pPr>
      <w:r w:rsidRPr="004F6CCA">
        <w:t>Space</w:t>
      </w:r>
    </w:p>
    <w:p w14:paraId="5041A57C" w14:textId="77777777" w:rsidR="004F6CCA" w:rsidRPr="004F6CCA" w:rsidRDefault="004F6CCA">
      <w:pPr>
        <w:pStyle w:val="ListParagraph"/>
        <w:numPr>
          <w:ilvl w:val="0"/>
          <w:numId w:val="11"/>
        </w:numPr>
        <w:spacing w:line="360" w:lineRule="auto"/>
        <w:jc w:val="both"/>
      </w:pPr>
      <w:r w:rsidRPr="004F6CCA">
        <w:t>Military</w:t>
      </w:r>
    </w:p>
    <w:p w14:paraId="01766330" w14:textId="77777777" w:rsidR="004F6CCA" w:rsidRPr="004F6CCA" w:rsidRDefault="004F6CCA">
      <w:pPr>
        <w:pStyle w:val="ListParagraph"/>
        <w:numPr>
          <w:ilvl w:val="0"/>
          <w:numId w:val="11"/>
        </w:numPr>
        <w:spacing w:line="360" w:lineRule="auto"/>
        <w:jc w:val="both"/>
      </w:pPr>
      <w:r w:rsidRPr="004F6CCA">
        <w:t>Telecommunications</w:t>
      </w:r>
    </w:p>
    <w:p w14:paraId="35C7D373" w14:textId="77777777" w:rsidR="004F6CCA" w:rsidRPr="004F6CCA" w:rsidRDefault="004F6CCA">
      <w:pPr>
        <w:pStyle w:val="ListParagraph"/>
        <w:numPr>
          <w:ilvl w:val="0"/>
          <w:numId w:val="11"/>
        </w:numPr>
        <w:spacing w:line="360" w:lineRule="auto"/>
        <w:jc w:val="both"/>
      </w:pPr>
      <w:r w:rsidRPr="004F6CCA">
        <w:lastRenderedPageBreak/>
        <w:t>Wireless Power Transmission</w:t>
      </w:r>
    </w:p>
    <w:p w14:paraId="4E07A04B" w14:textId="77777777" w:rsidR="004F6CCA" w:rsidRPr="004F6CCA" w:rsidRDefault="004F6CCA">
      <w:pPr>
        <w:pStyle w:val="ListParagraph"/>
        <w:numPr>
          <w:ilvl w:val="0"/>
          <w:numId w:val="11"/>
        </w:numPr>
        <w:spacing w:line="360" w:lineRule="auto"/>
        <w:jc w:val="both"/>
      </w:pPr>
      <w:r w:rsidRPr="004F6CCA">
        <w:t>IoT</w:t>
      </w:r>
    </w:p>
    <w:p w14:paraId="159D476C" w14:textId="77777777" w:rsidR="004F6CCA" w:rsidRPr="004F6CCA" w:rsidRDefault="004F6CCA">
      <w:pPr>
        <w:pStyle w:val="ListParagraph"/>
        <w:numPr>
          <w:ilvl w:val="0"/>
          <w:numId w:val="11"/>
        </w:numPr>
        <w:spacing w:line="360" w:lineRule="auto"/>
        <w:jc w:val="both"/>
      </w:pPr>
      <w:r w:rsidRPr="004F6CCA">
        <w:t>Radar communication</w:t>
      </w:r>
    </w:p>
    <w:p w14:paraId="4DC9BC78" w14:textId="77777777" w:rsidR="004F6CCA" w:rsidRPr="004F6CCA" w:rsidRDefault="004F6CCA">
      <w:pPr>
        <w:pStyle w:val="ListParagraph"/>
        <w:numPr>
          <w:ilvl w:val="0"/>
          <w:numId w:val="11"/>
        </w:numPr>
        <w:spacing w:line="360" w:lineRule="auto"/>
        <w:jc w:val="both"/>
      </w:pPr>
      <w:r w:rsidRPr="004F6CCA">
        <w:t>Artificial intelligence</w:t>
      </w:r>
    </w:p>
    <w:p w14:paraId="4F503750" w14:textId="77777777" w:rsidR="004F6CCA" w:rsidRPr="004F6CCA" w:rsidRDefault="00000000">
      <w:pPr>
        <w:pStyle w:val="ListParagraph"/>
        <w:numPr>
          <w:ilvl w:val="0"/>
          <w:numId w:val="11"/>
        </w:numPr>
        <w:spacing w:line="360" w:lineRule="auto"/>
        <w:jc w:val="both"/>
      </w:pPr>
      <w:hyperlink r:id="rId18" w:tgtFrame="_blank" w:history="1">
        <w:r w:rsidR="004F6CCA" w:rsidRPr="004F6CCA">
          <w:rPr>
            <w:rStyle w:val="Hyperlink"/>
            <w:color w:val="auto"/>
            <w:u w:val="none"/>
          </w:rPr>
          <w:t>Fiber optics</w:t>
        </w:r>
      </w:hyperlink>
    </w:p>
    <w:p w14:paraId="5366CB3B" w14:textId="77777777" w:rsidR="004F6CCA" w:rsidRPr="004F6CCA" w:rsidRDefault="004F6CCA">
      <w:pPr>
        <w:pStyle w:val="ListParagraph"/>
        <w:numPr>
          <w:ilvl w:val="0"/>
          <w:numId w:val="11"/>
        </w:numPr>
        <w:spacing w:line="360" w:lineRule="auto"/>
        <w:jc w:val="both"/>
      </w:pPr>
      <w:r w:rsidRPr="004F6CCA">
        <w:t>Intelligent Transport Systems</w:t>
      </w:r>
    </w:p>
    <w:p w14:paraId="47FFA935" w14:textId="67004F8A" w:rsidR="004F6CCA" w:rsidRPr="001C2269" w:rsidRDefault="00945BA0">
      <w:pPr>
        <w:pStyle w:val="Heading2"/>
      </w:pPr>
      <w:bookmarkStart w:id="1313" w:name="_Toc119591075"/>
      <w:r w:rsidRPr="0088677F">
        <w:t>MICROCONTROLLERS</w:t>
      </w:r>
      <w:bookmarkEnd w:id="1313"/>
    </w:p>
    <w:p w14:paraId="63A4437E" w14:textId="0DF6B065" w:rsidR="004F6CCA" w:rsidRPr="008B2E16" w:rsidRDefault="005A6746" w:rsidP="008B2E16">
      <w:pPr>
        <w:spacing w:line="360" w:lineRule="auto"/>
        <w:jc w:val="both"/>
      </w:pPr>
      <w:r w:rsidRPr="008B2E16">
        <w:t>A microcontroller development board is a </w:t>
      </w:r>
      <w:hyperlink r:id="rId19" w:history="1">
        <w:r w:rsidRPr="008B2E16">
          <w:rPr>
            <w:rStyle w:val="Hyperlink"/>
            <w:color w:val="auto"/>
            <w:u w:val="none"/>
          </w:rPr>
          <w:t>printed circuit board (PCB)</w:t>
        </w:r>
      </w:hyperlink>
      <w:r w:rsidRPr="008B2E16">
        <w:t xml:space="preserve"> with circuitry and hardware designed to facilitate experimentation with a </w:t>
      </w:r>
      <w:r w:rsidR="00740F8D" w:rsidRPr="008B2E16">
        <w:t>certain microcontroller board</w:t>
      </w:r>
      <w:r w:rsidRPr="008B2E16">
        <w:t xml:space="preserve"> </w:t>
      </w:r>
      <w:r w:rsidR="00740F8D" w:rsidRPr="008B2E16">
        <w:t>feature</w:t>
      </w:r>
      <w:r w:rsidRPr="008B2E16">
        <w:t>. The Development boards are combined with a processor, memory, chipset and on-board peripherals like LCD, Keypad, USB, serial port, ADC, RTC, Motor Driver ICs, SD card slot, Ethernet, etc. with debugging features. The Specifications of Microcontroller Boards are bus type, processor type, memory, number of ports, port type, and operating system. These are used to evaluate programs for embedded devices such as different controllers, home appliances, robots, point-of-sale (</w:t>
      </w:r>
      <w:proofErr w:type="spellStart"/>
      <w:r w:rsidRPr="008B2E16">
        <w:t>PoS</w:t>
      </w:r>
      <w:proofErr w:type="spellEnd"/>
      <w:r w:rsidRPr="008B2E16">
        <w:t>) terminals, kiosks and information appliances.</w:t>
      </w:r>
    </w:p>
    <w:p w14:paraId="31BF7144" w14:textId="78CA8F08" w:rsidR="00E07632" w:rsidRPr="00A369A2" w:rsidRDefault="00E07632">
      <w:pPr>
        <w:pStyle w:val="Heading3"/>
      </w:pPr>
      <w:bookmarkStart w:id="1314" w:name="_Toc119591076"/>
      <w:r w:rsidRPr="00A369A2">
        <w:t xml:space="preserve">Arduino </w:t>
      </w:r>
      <w:r w:rsidR="00FB03B7">
        <w:t>Mega 2560</w:t>
      </w:r>
      <w:bookmarkEnd w:id="1314"/>
    </w:p>
    <w:p w14:paraId="18690A22" w14:textId="394434BC" w:rsidR="00E07632" w:rsidRPr="008B2E16" w:rsidRDefault="00FB03B7" w:rsidP="00FB03B7">
      <w:pPr>
        <w:spacing w:line="360" w:lineRule="auto"/>
        <w:jc w:val="both"/>
      </w:pPr>
      <w:r w:rsidRPr="00FB03B7">
        <w:rPr>
          <w:szCs w:val="24"/>
        </w:rPr>
        <w:t>The Arduino Mega 2560 is a microcontroller board based on the </w:t>
      </w:r>
      <w:commentRangeStart w:id="1315"/>
      <w:r w:rsidR="004A218C" w:rsidRPr="00A24F1A">
        <w:fldChar w:fldCharType="begin"/>
      </w:r>
      <w:r w:rsidR="004A218C" w:rsidRPr="00A24F1A">
        <w:instrText xml:space="preserve"> HYPERLINK "http://ww1.microchip.com/downloads/en/DeviceDoc/Atmel-2549-8-bit-AVR-Microcontroller-ATmega640-1280-1281-2560-2561_datasheet.pdf" \t "_blank" </w:instrText>
      </w:r>
      <w:r w:rsidR="004A218C" w:rsidRPr="00A24F1A">
        <w:fldChar w:fldCharType="separate"/>
      </w:r>
      <w:r w:rsidRPr="00A24F1A">
        <w:rPr>
          <w:rStyle w:val="Hyperlink"/>
          <w:color w:val="auto"/>
          <w:szCs w:val="24"/>
          <w:u w:val="none"/>
          <w:rPrChange w:id="1316" w:author="magdaline ndere" w:date="2022-11-17T13:38:00Z">
            <w:rPr>
              <w:rStyle w:val="Hyperlink"/>
              <w:color w:val="auto"/>
              <w:szCs w:val="24"/>
            </w:rPr>
          </w:rPrChange>
        </w:rPr>
        <w:t>ATmega2560</w:t>
      </w:r>
      <w:r w:rsidR="004A218C" w:rsidRPr="00A24F1A">
        <w:rPr>
          <w:rStyle w:val="Hyperlink"/>
          <w:color w:val="auto"/>
          <w:szCs w:val="24"/>
          <w:u w:val="none"/>
          <w:rPrChange w:id="1317" w:author="magdaline ndere" w:date="2022-11-17T13:38:00Z">
            <w:rPr>
              <w:rStyle w:val="Hyperlink"/>
              <w:color w:val="auto"/>
              <w:szCs w:val="24"/>
            </w:rPr>
          </w:rPrChange>
        </w:rPr>
        <w:fldChar w:fldCharType="end"/>
      </w:r>
      <w:commentRangeEnd w:id="1315"/>
      <w:r w:rsidR="00B63C95" w:rsidRPr="00A24F1A">
        <w:rPr>
          <w:rStyle w:val="CommentReference"/>
        </w:rPr>
        <w:commentReference w:id="1315"/>
      </w:r>
      <w:r w:rsidRPr="00A24F1A">
        <w:rPr>
          <w:szCs w:val="24"/>
        </w:rPr>
        <w:t>.</w:t>
      </w:r>
      <w:r w:rsidRPr="00FB03B7">
        <w:rPr>
          <w:szCs w:val="24"/>
        </w:rPr>
        <w:t xml:space="preserve">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w:t>
      </w:r>
      <w:ins w:id="1318" w:author="magdaline ndere" w:date="2022-11-17T13:38:00Z">
        <w:r w:rsidR="00A24F1A">
          <w:rPr>
            <w:szCs w:val="24"/>
          </w:rPr>
          <w:t>n</w:t>
        </w:r>
      </w:ins>
      <w:r w:rsidRPr="00FB03B7">
        <w:rPr>
          <w:szCs w:val="24"/>
        </w:rPr>
        <w:t xml:space="preserve"> AC-to-DC adapter or battery to get started. The Mega 2560 board is compatible with most shields designed for the Uno and the former boards </w:t>
      </w:r>
      <w:proofErr w:type="spellStart"/>
      <w:r w:rsidRPr="00FB03B7">
        <w:rPr>
          <w:szCs w:val="24"/>
        </w:rPr>
        <w:t>Duemilanove</w:t>
      </w:r>
      <w:proofErr w:type="spellEnd"/>
      <w:r w:rsidRPr="00FB03B7">
        <w:rPr>
          <w:szCs w:val="24"/>
        </w:rPr>
        <w:t xml:space="preserve"> or </w:t>
      </w:r>
      <w:proofErr w:type="spellStart"/>
      <w:r w:rsidRPr="00FB03B7">
        <w:rPr>
          <w:szCs w:val="24"/>
        </w:rPr>
        <w:t>Diecimila</w:t>
      </w:r>
      <w:proofErr w:type="spellEnd"/>
      <w:r w:rsidRPr="00FB03B7">
        <w:rPr>
          <w:rFonts w:ascii="Open Sans" w:hAnsi="Open Sans" w:cs="Open Sans"/>
          <w:szCs w:val="24"/>
          <w:shd w:val="clear" w:color="auto" w:fill="FFFFFF"/>
        </w:rPr>
        <w:t xml:space="preserve"> </w:t>
      </w:r>
      <w:sdt>
        <w:sdtPr>
          <w:rPr>
            <w:szCs w:val="24"/>
          </w:rPr>
          <w:id w:val="-412314913"/>
          <w:citation/>
        </w:sdtPr>
        <w:sdtContent>
          <w:r w:rsidR="00C719C1" w:rsidRPr="00FB03B7">
            <w:rPr>
              <w:szCs w:val="24"/>
            </w:rPr>
            <w:fldChar w:fldCharType="begin"/>
          </w:r>
          <w:r w:rsidR="00C719C1" w:rsidRPr="00FB03B7">
            <w:rPr>
              <w:szCs w:val="24"/>
            </w:rPr>
            <w:instrText xml:space="preserve"> CITATION Dif1 \l 1033 </w:instrText>
          </w:r>
          <w:r w:rsidR="00C719C1" w:rsidRPr="00FB03B7">
            <w:rPr>
              <w:szCs w:val="24"/>
            </w:rPr>
            <w:fldChar w:fldCharType="separate"/>
          </w:r>
          <w:r w:rsidR="00927C6B" w:rsidRPr="00FB03B7">
            <w:rPr>
              <w:noProof/>
              <w:szCs w:val="24"/>
            </w:rPr>
            <w:t>[16]</w:t>
          </w:r>
          <w:r w:rsidR="00C719C1" w:rsidRPr="00FB03B7">
            <w:rPr>
              <w:szCs w:val="24"/>
            </w:rPr>
            <w:fldChar w:fldCharType="end"/>
          </w:r>
        </w:sdtContent>
      </w:sdt>
      <w:r w:rsidR="00E07632" w:rsidRPr="008B2E16">
        <w:t>.</w:t>
      </w:r>
    </w:p>
    <w:p w14:paraId="2E1978CD" w14:textId="77777777" w:rsidR="00E07632" w:rsidRPr="008B2E16" w:rsidRDefault="00E07632" w:rsidP="008B2E16">
      <w:pPr>
        <w:spacing w:line="360" w:lineRule="auto"/>
        <w:rPr>
          <w:i/>
          <w:iCs/>
        </w:rPr>
      </w:pPr>
      <w:r w:rsidRPr="008B2E16">
        <w:rPr>
          <w:i/>
          <w:iCs/>
        </w:rPr>
        <w:t>Features</w:t>
      </w:r>
    </w:p>
    <w:p w14:paraId="223C0A78" w14:textId="660D0781" w:rsidR="00E07632" w:rsidRPr="008B2E16" w:rsidRDefault="00E07632">
      <w:pPr>
        <w:pStyle w:val="ListParagraph"/>
        <w:numPr>
          <w:ilvl w:val="0"/>
          <w:numId w:val="16"/>
        </w:numPr>
        <w:spacing w:line="360" w:lineRule="auto"/>
      </w:pPr>
      <w:r w:rsidRPr="008B2E16">
        <w:t xml:space="preserve">Microcontroller: </w:t>
      </w:r>
      <w:hyperlink r:id="rId20" w:tgtFrame="_blank" w:history="1">
        <w:r w:rsidR="00A60F88" w:rsidRPr="00A60F88">
          <w:rPr>
            <w:rStyle w:val="Hyperlink"/>
            <w:color w:val="auto"/>
            <w:u w:val="none"/>
          </w:rPr>
          <w:t>ATmega2560</w:t>
        </w:r>
      </w:hyperlink>
    </w:p>
    <w:p w14:paraId="746A67B2" w14:textId="56EB6F2A" w:rsidR="00E07632" w:rsidRPr="008B2E16" w:rsidRDefault="00A60F88">
      <w:pPr>
        <w:pStyle w:val="ListParagraph"/>
        <w:numPr>
          <w:ilvl w:val="0"/>
          <w:numId w:val="16"/>
        </w:numPr>
        <w:spacing w:line="360" w:lineRule="auto"/>
      </w:pPr>
      <w:r>
        <w:t>256</w:t>
      </w:r>
      <w:r w:rsidR="00E07632" w:rsidRPr="008B2E16">
        <w:t xml:space="preserve"> KB of Flash memory</w:t>
      </w:r>
    </w:p>
    <w:p w14:paraId="31190A28" w14:textId="77777777" w:rsidR="00E07632" w:rsidRPr="008B2E16" w:rsidRDefault="00E07632">
      <w:pPr>
        <w:pStyle w:val="ListParagraph"/>
        <w:numPr>
          <w:ilvl w:val="0"/>
          <w:numId w:val="16"/>
        </w:numPr>
        <w:spacing w:line="360" w:lineRule="auto"/>
      </w:pPr>
      <w:r w:rsidRPr="008B2E16">
        <w:t>Operating Voltage: 5V</w:t>
      </w:r>
    </w:p>
    <w:p w14:paraId="28A768FD" w14:textId="77777777" w:rsidR="00E07632" w:rsidRPr="008B2E16" w:rsidRDefault="00E07632">
      <w:pPr>
        <w:pStyle w:val="ListParagraph"/>
        <w:numPr>
          <w:ilvl w:val="0"/>
          <w:numId w:val="16"/>
        </w:numPr>
        <w:spacing w:line="360" w:lineRule="auto"/>
      </w:pPr>
      <w:r w:rsidRPr="008B2E16">
        <w:t>Input Voltage (recommended): 7-12V</w:t>
      </w:r>
    </w:p>
    <w:p w14:paraId="39737E30" w14:textId="77777777" w:rsidR="00E07632" w:rsidRPr="008B2E16" w:rsidRDefault="00E07632">
      <w:pPr>
        <w:pStyle w:val="ListParagraph"/>
        <w:numPr>
          <w:ilvl w:val="0"/>
          <w:numId w:val="16"/>
        </w:numPr>
        <w:spacing w:line="360" w:lineRule="auto"/>
      </w:pPr>
      <w:r w:rsidRPr="008B2E16">
        <w:t>Input Voltage (limits): 6-20V</w:t>
      </w:r>
    </w:p>
    <w:p w14:paraId="1EBCCDD5" w14:textId="4614F8FD" w:rsidR="00E07632" w:rsidRPr="008B2E16" w:rsidRDefault="00E07632">
      <w:pPr>
        <w:pStyle w:val="ListParagraph"/>
        <w:numPr>
          <w:ilvl w:val="0"/>
          <w:numId w:val="16"/>
        </w:numPr>
        <w:spacing w:line="360" w:lineRule="auto"/>
      </w:pPr>
      <w:r w:rsidRPr="008B2E16">
        <w:lastRenderedPageBreak/>
        <w:t xml:space="preserve">Digital I/O Pins: </w:t>
      </w:r>
      <w:r w:rsidR="00A60F88">
        <w:t>5</w:t>
      </w:r>
      <w:r w:rsidRPr="008B2E16">
        <w:t>4 (</w:t>
      </w:r>
      <w:r w:rsidR="00A60F88">
        <w:t>15</w:t>
      </w:r>
      <w:r w:rsidRPr="008B2E16">
        <w:t xml:space="preserve"> pins provide PWM output)</w:t>
      </w:r>
    </w:p>
    <w:p w14:paraId="4C31286A" w14:textId="02FB8210" w:rsidR="00E07632" w:rsidRPr="008B2E16" w:rsidRDefault="00E07632">
      <w:pPr>
        <w:pStyle w:val="ListParagraph"/>
        <w:numPr>
          <w:ilvl w:val="0"/>
          <w:numId w:val="16"/>
        </w:numPr>
        <w:spacing w:line="360" w:lineRule="auto"/>
      </w:pPr>
      <w:r w:rsidRPr="008B2E16">
        <w:t xml:space="preserve">Analog Input Pins: </w:t>
      </w:r>
      <w:r w:rsidR="00A60F88">
        <w:t>1</w:t>
      </w:r>
      <w:r w:rsidRPr="008B2E16">
        <w:t>6</w:t>
      </w:r>
    </w:p>
    <w:p w14:paraId="14E841A7" w14:textId="105D17F1" w:rsidR="00E07632" w:rsidRPr="008B2E16" w:rsidRDefault="00E07632">
      <w:pPr>
        <w:pStyle w:val="ListParagraph"/>
        <w:numPr>
          <w:ilvl w:val="0"/>
          <w:numId w:val="16"/>
        </w:numPr>
        <w:spacing w:line="360" w:lineRule="auto"/>
      </w:pPr>
      <w:r w:rsidRPr="008B2E16">
        <w:t xml:space="preserve">DC Current per I/O Pin: </w:t>
      </w:r>
      <w:r w:rsidR="00A60F88">
        <w:t>2</w:t>
      </w:r>
      <w:r w:rsidRPr="008B2E16">
        <w:t>0 mA</w:t>
      </w:r>
    </w:p>
    <w:p w14:paraId="2D2B60A9" w14:textId="77777777" w:rsidR="00E07632" w:rsidRPr="008B2E16" w:rsidRDefault="00E07632">
      <w:pPr>
        <w:pStyle w:val="ListParagraph"/>
        <w:numPr>
          <w:ilvl w:val="0"/>
          <w:numId w:val="16"/>
        </w:numPr>
        <w:spacing w:line="360" w:lineRule="auto"/>
      </w:pPr>
      <w:r w:rsidRPr="008B2E16">
        <w:t>DC Current for 3.3V Pin: 50 mA.</w:t>
      </w:r>
    </w:p>
    <w:p w14:paraId="5DA05F8D" w14:textId="77777777" w:rsidR="00A60F88" w:rsidRDefault="00E07632" w:rsidP="008B2E16">
      <w:pPr>
        <w:spacing w:line="360" w:lineRule="auto"/>
        <w:jc w:val="both"/>
        <w:rPr>
          <w:i/>
          <w:iCs/>
        </w:rPr>
      </w:pPr>
      <w:r w:rsidRPr="008B2E16">
        <w:rPr>
          <w:i/>
          <w:iCs/>
        </w:rPr>
        <w:t>Applications of Arduino UNO Board</w:t>
      </w:r>
    </w:p>
    <w:p w14:paraId="72122979" w14:textId="65525982" w:rsidR="00E07632" w:rsidRPr="00A60F88" w:rsidRDefault="00E07632" w:rsidP="008B2E16">
      <w:pPr>
        <w:spacing w:line="360" w:lineRule="auto"/>
        <w:jc w:val="both"/>
        <w:rPr>
          <w:i/>
          <w:iCs/>
        </w:rPr>
      </w:pPr>
      <w:r w:rsidRPr="008B2E16">
        <w:t xml:space="preserve">Here, some of applications developed by using ARDUINO </w:t>
      </w:r>
      <w:r w:rsidR="00A60F88">
        <w:t>MEGA</w:t>
      </w:r>
    </w:p>
    <w:p w14:paraId="1BA639BA" w14:textId="49F25B7D" w:rsidR="00A60F88" w:rsidRDefault="00A60F88">
      <w:pPr>
        <w:pStyle w:val="ListParagraph"/>
        <w:numPr>
          <w:ilvl w:val="0"/>
          <w:numId w:val="39"/>
        </w:numPr>
        <w:spacing w:line="360" w:lineRule="auto"/>
      </w:pPr>
      <w:r w:rsidRPr="00A60F88">
        <w:t>8</w:t>
      </w:r>
      <w:ins w:id="1319" w:author="magdaline ndere" w:date="2022-11-17T13:39:00Z">
        <w:r w:rsidR="00A24F1A">
          <w:t>-</w:t>
        </w:r>
      </w:ins>
      <w:del w:id="1320" w:author="magdaline ndere" w:date="2022-11-17T13:39:00Z">
        <w:r w:rsidRPr="00A60F88" w:rsidDel="00A24F1A">
          <w:delText xml:space="preserve"> </w:delText>
        </w:r>
      </w:del>
      <w:r w:rsidRPr="00A60F88">
        <w:t>bit computer</w:t>
      </w:r>
    </w:p>
    <w:p w14:paraId="750D8725" w14:textId="3E3BEAA9" w:rsidR="00A60F88" w:rsidRPr="00A60F88" w:rsidRDefault="00A60F88">
      <w:pPr>
        <w:pStyle w:val="ListParagraph"/>
        <w:numPr>
          <w:ilvl w:val="0"/>
          <w:numId w:val="39"/>
        </w:numPr>
        <w:spacing w:line="360" w:lineRule="auto"/>
      </w:pPr>
      <w:r w:rsidRPr="00A60F88">
        <w:t>3D printer</w:t>
      </w:r>
    </w:p>
    <w:p w14:paraId="23067DB2" w14:textId="77777777" w:rsidR="00A60F88" w:rsidRPr="00A60F88" w:rsidRDefault="00A60F88">
      <w:pPr>
        <w:pStyle w:val="ListParagraph"/>
        <w:numPr>
          <w:ilvl w:val="0"/>
          <w:numId w:val="39"/>
        </w:numPr>
        <w:spacing w:line="360" w:lineRule="auto"/>
      </w:pPr>
      <w:r w:rsidRPr="00A60F88">
        <w:t>To control and handle more than one motor</w:t>
      </w:r>
    </w:p>
    <w:p w14:paraId="4B10D4D4" w14:textId="77777777" w:rsidR="00A60F88" w:rsidRPr="00A60F88" w:rsidRDefault="00A60F88">
      <w:pPr>
        <w:pStyle w:val="ListParagraph"/>
        <w:numPr>
          <w:ilvl w:val="0"/>
          <w:numId w:val="39"/>
        </w:numPr>
        <w:spacing w:line="360" w:lineRule="auto"/>
      </w:pPr>
      <w:r w:rsidRPr="00A60F88">
        <w:t>Robot with many sensors</w:t>
      </w:r>
    </w:p>
    <w:p w14:paraId="5FC1A793" w14:textId="77777777" w:rsidR="00A60F88" w:rsidRPr="00A60F88" w:rsidRDefault="00A60F88">
      <w:pPr>
        <w:pStyle w:val="ListParagraph"/>
        <w:numPr>
          <w:ilvl w:val="0"/>
          <w:numId w:val="39"/>
        </w:numPr>
        <w:spacing w:line="360" w:lineRule="auto"/>
      </w:pPr>
      <w:r w:rsidRPr="00A60F88">
        <w:t>CNC router</w:t>
      </w:r>
    </w:p>
    <w:p w14:paraId="23469516" w14:textId="77777777" w:rsidR="00A60F88" w:rsidRPr="00A60F88" w:rsidRDefault="00A60F88">
      <w:pPr>
        <w:pStyle w:val="ListParagraph"/>
        <w:numPr>
          <w:ilvl w:val="0"/>
          <w:numId w:val="39"/>
        </w:numPr>
        <w:spacing w:line="360" w:lineRule="auto"/>
      </w:pPr>
      <w:r w:rsidRPr="00A60F88">
        <w:t>Temperature detection and sensation</w:t>
      </w:r>
    </w:p>
    <w:p w14:paraId="65D228EF" w14:textId="77777777" w:rsidR="00A60F88" w:rsidRPr="00A60F88" w:rsidRDefault="00A60F88">
      <w:pPr>
        <w:pStyle w:val="ListParagraph"/>
        <w:numPr>
          <w:ilvl w:val="0"/>
          <w:numId w:val="39"/>
        </w:numPr>
        <w:spacing w:line="360" w:lineRule="auto"/>
      </w:pPr>
      <w:r w:rsidRPr="00A60F88">
        <w:t>Detection of water level</w:t>
      </w:r>
    </w:p>
    <w:p w14:paraId="4A793EA7" w14:textId="77777777" w:rsidR="00A60F88" w:rsidRPr="00A60F88" w:rsidRDefault="00A60F88">
      <w:pPr>
        <w:pStyle w:val="ListParagraph"/>
        <w:numPr>
          <w:ilvl w:val="0"/>
          <w:numId w:val="39"/>
        </w:numPr>
        <w:spacing w:line="360" w:lineRule="auto"/>
      </w:pPr>
      <w:r w:rsidRPr="00A60F88">
        <w:t>Automation and security projects</w:t>
      </w:r>
    </w:p>
    <w:p w14:paraId="286560BD" w14:textId="77777777" w:rsidR="00A60F88" w:rsidRPr="00A60F88" w:rsidRDefault="00A60F88">
      <w:pPr>
        <w:pStyle w:val="ListParagraph"/>
        <w:numPr>
          <w:ilvl w:val="0"/>
          <w:numId w:val="39"/>
        </w:numPr>
        <w:spacing w:line="360" w:lineRule="auto"/>
      </w:pPr>
      <w:r w:rsidRPr="00A60F88">
        <w:t>Internet of things applications</w:t>
      </w:r>
    </w:p>
    <w:p w14:paraId="543D04DB" w14:textId="77777777" w:rsidR="00A60F88" w:rsidRPr="00A60F88" w:rsidRDefault="00A60F88">
      <w:pPr>
        <w:pStyle w:val="ListParagraph"/>
        <w:numPr>
          <w:ilvl w:val="0"/>
          <w:numId w:val="39"/>
        </w:numPr>
        <w:spacing w:line="360" w:lineRule="auto"/>
      </w:pPr>
      <w:r w:rsidRPr="00A60F88">
        <w:t>Multitasking or parallel programming</w:t>
      </w:r>
    </w:p>
    <w:p w14:paraId="102E7D86" w14:textId="77777777" w:rsidR="00E07632" w:rsidRPr="00A369A2" w:rsidRDefault="00E07632">
      <w:pPr>
        <w:pStyle w:val="Heading3"/>
      </w:pPr>
      <w:bookmarkStart w:id="1321" w:name="_Toc119591077"/>
      <w:r w:rsidRPr="00A369A2">
        <w:t xml:space="preserve">Raspberry Pi </w:t>
      </w:r>
      <w:r w:rsidRPr="0088677F">
        <w:t>Development</w:t>
      </w:r>
      <w:r w:rsidRPr="00A369A2">
        <w:t xml:space="preserve"> Board</w:t>
      </w:r>
      <w:bookmarkEnd w:id="1321"/>
    </w:p>
    <w:p w14:paraId="629231AE" w14:textId="013C12E6" w:rsidR="00E07632" w:rsidRPr="008B2E16" w:rsidRDefault="00000000" w:rsidP="008B2E16">
      <w:pPr>
        <w:spacing w:line="360" w:lineRule="auto"/>
        <w:jc w:val="both"/>
      </w:pPr>
      <w:hyperlink r:id="rId21" w:history="1">
        <w:r w:rsidR="00E07632" w:rsidRPr="008B2E16">
          <w:rPr>
            <w:rStyle w:val="Hyperlink"/>
            <w:color w:val="auto"/>
            <w:u w:val="none"/>
          </w:rPr>
          <w:t>The raspberry pi Development Board</w:t>
        </w:r>
      </w:hyperlink>
      <w:r w:rsidR="00E07632" w:rsidRPr="008B2E16">
        <w:t> is small (like a size of a credit card computer. The raspberry pi can be easily plugged in to monitor, computer or your TV. Also, it uses standard keyboard and mouse. Even non-technical users depend on it for configuring their digital media systems and surveillance cameras. Raspberry Pi 3 is certainly the most affordable and powerful computing platform. The recently launched Raspberry Pi 3 included</w:t>
      </w:r>
      <w:r w:rsidR="00030E48">
        <w:t xml:space="preserve"> </w:t>
      </w:r>
      <w:sdt>
        <w:sdtPr>
          <w:id w:val="284081192"/>
          <w:citation/>
        </w:sdtPr>
        <w:sdtContent>
          <w:r w:rsidR="00030E48">
            <w:fldChar w:fldCharType="begin"/>
          </w:r>
          <w:r w:rsidR="00030E48">
            <w:instrText xml:space="preserve"> CITATION Dif1 \l 1033 </w:instrText>
          </w:r>
          <w:r w:rsidR="00030E48">
            <w:fldChar w:fldCharType="separate"/>
          </w:r>
          <w:r w:rsidR="00927C6B" w:rsidRPr="00927C6B">
            <w:rPr>
              <w:noProof/>
            </w:rPr>
            <w:t>[16]</w:t>
          </w:r>
          <w:r w:rsidR="00030E48">
            <w:fldChar w:fldCharType="end"/>
          </w:r>
        </w:sdtContent>
      </w:sdt>
      <w:r w:rsidR="00030E48">
        <w:t>:</w:t>
      </w:r>
    </w:p>
    <w:p w14:paraId="1D88BC4D" w14:textId="77777777" w:rsidR="00E07632" w:rsidRPr="008B2E16" w:rsidRDefault="00E07632">
      <w:pPr>
        <w:pStyle w:val="ListParagraph"/>
        <w:numPr>
          <w:ilvl w:val="0"/>
          <w:numId w:val="17"/>
        </w:numPr>
        <w:spacing w:line="360" w:lineRule="auto"/>
        <w:jc w:val="both"/>
      </w:pPr>
      <w:r w:rsidRPr="008B2E16">
        <w:t>Processor: 1.2GHz, 64-bit quad-core ARMv8 CPU</w:t>
      </w:r>
    </w:p>
    <w:p w14:paraId="21AC9284" w14:textId="064B88F0" w:rsidR="00E07632" w:rsidRPr="008B2E16" w:rsidRDefault="00E07632">
      <w:pPr>
        <w:pStyle w:val="ListParagraph"/>
        <w:numPr>
          <w:ilvl w:val="0"/>
          <w:numId w:val="17"/>
        </w:numPr>
        <w:spacing w:line="360" w:lineRule="auto"/>
        <w:jc w:val="both"/>
      </w:pPr>
      <w:r w:rsidRPr="008B2E16">
        <w:t>802.11n Wireless LAN</w:t>
      </w:r>
    </w:p>
    <w:p w14:paraId="747DA2CC" w14:textId="77777777" w:rsidR="00E07632" w:rsidRPr="008B2E16" w:rsidRDefault="00E07632">
      <w:pPr>
        <w:pStyle w:val="ListParagraph"/>
        <w:numPr>
          <w:ilvl w:val="0"/>
          <w:numId w:val="17"/>
        </w:numPr>
        <w:spacing w:line="360" w:lineRule="auto"/>
        <w:jc w:val="both"/>
      </w:pPr>
      <w:r w:rsidRPr="008B2E16">
        <w:t>Bluetooth 4.1</w:t>
      </w:r>
    </w:p>
    <w:p w14:paraId="12DB6BF1" w14:textId="77777777" w:rsidR="00E07632" w:rsidRPr="008B2E16" w:rsidRDefault="00E07632">
      <w:pPr>
        <w:pStyle w:val="ListParagraph"/>
        <w:numPr>
          <w:ilvl w:val="0"/>
          <w:numId w:val="17"/>
        </w:numPr>
        <w:spacing w:line="360" w:lineRule="auto"/>
        <w:jc w:val="both"/>
      </w:pPr>
      <w:r w:rsidRPr="008B2E16">
        <w:t>Bluetooth Low Energy (BLE)</w:t>
      </w:r>
    </w:p>
    <w:p w14:paraId="06C8AB89" w14:textId="77777777" w:rsidR="00E07632" w:rsidRPr="008B2E16" w:rsidRDefault="00E07632">
      <w:pPr>
        <w:pStyle w:val="ListParagraph"/>
        <w:numPr>
          <w:ilvl w:val="0"/>
          <w:numId w:val="17"/>
        </w:numPr>
        <w:spacing w:line="360" w:lineRule="auto"/>
        <w:jc w:val="both"/>
      </w:pPr>
      <w:r w:rsidRPr="008B2E16">
        <w:t>1GB RAM</w:t>
      </w:r>
    </w:p>
    <w:p w14:paraId="5B6955F9" w14:textId="77777777" w:rsidR="00E07632" w:rsidRPr="008B2E16" w:rsidRDefault="00E07632">
      <w:pPr>
        <w:pStyle w:val="ListParagraph"/>
        <w:numPr>
          <w:ilvl w:val="0"/>
          <w:numId w:val="17"/>
        </w:numPr>
        <w:spacing w:line="360" w:lineRule="auto"/>
        <w:jc w:val="both"/>
      </w:pPr>
      <w:r w:rsidRPr="008B2E16">
        <w:t>4 USB ports</w:t>
      </w:r>
    </w:p>
    <w:p w14:paraId="73141BED" w14:textId="77777777" w:rsidR="00E07632" w:rsidRPr="008B2E16" w:rsidRDefault="00E07632">
      <w:pPr>
        <w:pStyle w:val="ListParagraph"/>
        <w:numPr>
          <w:ilvl w:val="0"/>
          <w:numId w:val="17"/>
        </w:numPr>
        <w:spacing w:line="360" w:lineRule="auto"/>
        <w:jc w:val="both"/>
      </w:pPr>
      <w:r w:rsidRPr="008B2E16">
        <w:t>40 GPIO pins</w:t>
      </w:r>
    </w:p>
    <w:p w14:paraId="65805792" w14:textId="77777777" w:rsidR="00E07632" w:rsidRPr="008B2E16" w:rsidRDefault="00E07632">
      <w:pPr>
        <w:pStyle w:val="ListParagraph"/>
        <w:numPr>
          <w:ilvl w:val="0"/>
          <w:numId w:val="17"/>
        </w:numPr>
        <w:spacing w:line="360" w:lineRule="auto"/>
        <w:jc w:val="both"/>
      </w:pPr>
      <w:r w:rsidRPr="008B2E16">
        <w:lastRenderedPageBreak/>
        <w:t>Full HDMI port</w:t>
      </w:r>
    </w:p>
    <w:p w14:paraId="07AC5B47" w14:textId="77777777" w:rsidR="00E07632" w:rsidRPr="008B2E16" w:rsidRDefault="00E07632">
      <w:pPr>
        <w:pStyle w:val="ListParagraph"/>
        <w:numPr>
          <w:ilvl w:val="0"/>
          <w:numId w:val="17"/>
        </w:numPr>
        <w:spacing w:line="360" w:lineRule="auto"/>
        <w:jc w:val="both"/>
      </w:pPr>
      <w:r w:rsidRPr="008B2E16">
        <w:t>Combined 3.5mm audio jack and composite video</w:t>
      </w:r>
    </w:p>
    <w:p w14:paraId="7A366118" w14:textId="77777777" w:rsidR="00E07632" w:rsidRPr="008B2E16" w:rsidRDefault="00E07632">
      <w:pPr>
        <w:pStyle w:val="ListParagraph"/>
        <w:numPr>
          <w:ilvl w:val="0"/>
          <w:numId w:val="17"/>
        </w:numPr>
        <w:spacing w:line="360" w:lineRule="auto"/>
        <w:jc w:val="both"/>
      </w:pPr>
      <w:r w:rsidRPr="008B2E16">
        <w:t>Camera interface (CSI)</w:t>
      </w:r>
    </w:p>
    <w:p w14:paraId="1337DFAA" w14:textId="77777777" w:rsidR="00E07632" w:rsidRPr="008B2E16" w:rsidRDefault="00E07632">
      <w:pPr>
        <w:pStyle w:val="ListParagraph"/>
        <w:numPr>
          <w:ilvl w:val="0"/>
          <w:numId w:val="17"/>
        </w:numPr>
        <w:spacing w:line="360" w:lineRule="auto"/>
        <w:jc w:val="both"/>
      </w:pPr>
      <w:r w:rsidRPr="008B2E16">
        <w:t>Display interface (DSI)</w:t>
      </w:r>
    </w:p>
    <w:p w14:paraId="618C3FAB" w14:textId="77777777" w:rsidR="00E07632" w:rsidRPr="008B2E16" w:rsidRDefault="00E07632">
      <w:pPr>
        <w:pStyle w:val="ListParagraph"/>
        <w:numPr>
          <w:ilvl w:val="0"/>
          <w:numId w:val="17"/>
        </w:numPr>
        <w:spacing w:line="360" w:lineRule="auto"/>
        <w:jc w:val="both"/>
      </w:pPr>
      <w:r w:rsidRPr="008B2E16">
        <w:t>Micro SD card slot</w:t>
      </w:r>
    </w:p>
    <w:p w14:paraId="2A9596E5" w14:textId="4CBB07B4" w:rsidR="00E07632" w:rsidRPr="008B2E16" w:rsidRDefault="00A369A2">
      <w:pPr>
        <w:pStyle w:val="ListParagraph"/>
        <w:numPr>
          <w:ilvl w:val="0"/>
          <w:numId w:val="17"/>
        </w:numPr>
        <w:spacing w:line="360" w:lineRule="auto"/>
        <w:jc w:val="both"/>
      </w:pPr>
      <w:r w:rsidRPr="008B2E16">
        <w:t>video Core</w:t>
      </w:r>
      <w:r w:rsidR="00E07632" w:rsidRPr="008B2E16">
        <w:t xml:space="preserve"> IV 3D graphics core</w:t>
      </w:r>
    </w:p>
    <w:p w14:paraId="398120E5" w14:textId="77777777" w:rsidR="00E07632" w:rsidRPr="008B2E16" w:rsidRDefault="00E07632" w:rsidP="008B2E16">
      <w:pPr>
        <w:spacing w:line="360" w:lineRule="auto"/>
        <w:jc w:val="both"/>
        <w:rPr>
          <w:i/>
          <w:iCs/>
        </w:rPr>
      </w:pPr>
      <w:r w:rsidRPr="008B2E16">
        <w:rPr>
          <w:i/>
          <w:iCs/>
        </w:rPr>
        <w:t>Software Capability</w:t>
      </w:r>
    </w:p>
    <w:p w14:paraId="29D7BF32" w14:textId="77777777" w:rsidR="00E07632" w:rsidRPr="008B2E16" w:rsidRDefault="00E07632" w:rsidP="008B2E16">
      <w:pPr>
        <w:spacing w:line="360" w:lineRule="auto"/>
        <w:jc w:val="both"/>
      </w:pPr>
      <w:r w:rsidRPr="008B2E16">
        <w:t>Raspberry Pi runs on customized Debian Linux called Raspbian, to install different packages including Node.js, Java, the LAMP stack, Python and much more.</w:t>
      </w:r>
    </w:p>
    <w:p w14:paraId="232BCF3F" w14:textId="77777777" w:rsidR="00E07632" w:rsidRPr="008B2E16" w:rsidRDefault="00E07632" w:rsidP="008B2E16">
      <w:pPr>
        <w:spacing w:line="360" w:lineRule="auto"/>
        <w:jc w:val="both"/>
        <w:rPr>
          <w:i/>
          <w:iCs/>
        </w:rPr>
      </w:pPr>
      <w:r w:rsidRPr="008B2E16">
        <w:rPr>
          <w:i/>
          <w:iCs/>
        </w:rPr>
        <w:t>Applications of raspberry pi development board</w:t>
      </w:r>
    </w:p>
    <w:p w14:paraId="66078673" w14:textId="525D9632" w:rsidR="005A6746" w:rsidRPr="008B2E16" w:rsidRDefault="00E07632" w:rsidP="008B2E16">
      <w:pPr>
        <w:spacing w:line="360" w:lineRule="auto"/>
        <w:jc w:val="both"/>
      </w:pPr>
      <w:r w:rsidRPr="008B2E16">
        <w:t xml:space="preserve">By using the raspberry pi board, we can develop a mini computer. It is very useful for students. We can able to launch weight wed server, because it can support all programming languages like HTML, JAVA. It can even handle WordPress, so you can manage your own blogs/website. The raspberry pi </w:t>
      </w:r>
      <w:r w:rsidR="00A369A2" w:rsidRPr="008B2E16">
        <w:t>board-based</w:t>
      </w:r>
      <w:r w:rsidRPr="008B2E16">
        <w:t xml:space="preserve"> robotics are huge </w:t>
      </w:r>
      <w:r w:rsidR="00A369A2" w:rsidRPr="008B2E16">
        <w:t>number</w:t>
      </w:r>
      <w:r w:rsidRPr="008B2E16">
        <w:t xml:space="preserve"> of applications in automation industries. it is very easy to develop </w:t>
      </w:r>
      <w:hyperlink r:id="rId22" w:history="1">
        <w:r w:rsidRPr="008B2E16">
          <w:rPr>
            <w:rStyle w:val="Hyperlink"/>
            <w:color w:val="auto"/>
            <w:u w:val="none"/>
          </w:rPr>
          <w:t>IOT applications using raspberry pi.</w:t>
        </w:r>
      </w:hyperlink>
    </w:p>
    <w:p w14:paraId="258B5EB0" w14:textId="77777777" w:rsidR="00E07632" w:rsidRPr="00A369A2" w:rsidRDefault="00E07632">
      <w:pPr>
        <w:pStyle w:val="Heading3"/>
      </w:pPr>
      <w:bookmarkStart w:id="1322" w:name="_Toc119591078"/>
      <w:r w:rsidRPr="00A369A2">
        <w:t xml:space="preserve">The </w:t>
      </w:r>
      <w:proofErr w:type="spellStart"/>
      <w:r w:rsidRPr="00A369A2">
        <w:t>BeagleBone</w:t>
      </w:r>
      <w:proofErr w:type="spellEnd"/>
      <w:r w:rsidRPr="00A369A2">
        <w:t xml:space="preserve"> Black Development Board</w:t>
      </w:r>
      <w:bookmarkEnd w:id="1322"/>
    </w:p>
    <w:p w14:paraId="6EBC41F4" w14:textId="01EFA62E" w:rsidR="00E07632" w:rsidRPr="008B2E16" w:rsidRDefault="00E07632" w:rsidP="008B2E16">
      <w:pPr>
        <w:spacing w:line="360" w:lineRule="auto"/>
        <w:jc w:val="both"/>
      </w:pPr>
      <w:r w:rsidRPr="008B2E16">
        <w:t xml:space="preserve">The </w:t>
      </w:r>
      <w:proofErr w:type="spellStart"/>
      <w:r w:rsidRPr="008B2E16">
        <w:t>BeagleBone</w:t>
      </w:r>
      <w:proofErr w:type="spellEnd"/>
      <w:r w:rsidRPr="008B2E16">
        <w:t xml:space="preserve"> Black is one of the popular </w:t>
      </w:r>
      <w:r w:rsidR="00A369A2" w:rsidRPr="008B2E16">
        <w:t>open-source</w:t>
      </w:r>
      <w:r w:rsidRPr="008B2E16">
        <w:t xml:space="preserve"> </w:t>
      </w:r>
      <w:r w:rsidR="00A369A2" w:rsidRPr="008B2E16">
        <w:t>computers.</w:t>
      </w:r>
      <w:r w:rsidRPr="008B2E16">
        <w:t xml:space="preserve"> Now it comes with built-in wireless networking capability. Leveraging a partnership with Octavo Systems and designed in </w:t>
      </w:r>
      <w:proofErr w:type="spellStart"/>
      <w:r w:rsidRPr="008B2E16">
        <w:t>CadSoft</w:t>
      </w:r>
      <w:proofErr w:type="spellEnd"/>
      <w:r w:rsidRPr="008B2E16">
        <w:t xml:space="preserve"> Eagle, </w:t>
      </w:r>
      <w:proofErr w:type="spellStart"/>
      <w:r w:rsidRPr="008B2E16">
        <w:t>BeagleBone</w:t>
      </w:r>
      <w:proofErr w:type="spellEnd"/>
      <w:r w:rsidRPr="008B2E16">
        <w:t xml:space="preserve"> Black Wireless is the easiest to use and modify credit-card sized IoT Linux computer available. </w:t>
      </w:r>
      <w:proofErr w:type="spellStart"/>
      <w:r w:rsidRPr="008B2E16">
        <w:t>BeagleBone</w:t>
      </w:r>
      <w:proofErr w:type="spellEnd"/>
      <w:r w:rsidRPr="008B2E16">
        <w:t xml:space="preserve"> Black is a low-cost, community-supported development platform for embedded application developers. Booting time to install Linux takes 10 seconds and get started on development in less than 5 minutes with just a single USB cable</w:t>
      </w:r>
      <w:r w:rsidR="00030E48">
        <w:t xml:space="preserve"> </w:t>
      </w:r>
      <w:sdt>
        <w:sdtPr>
          <w:id w:val="628284024"/>
          <w:citation/>
        </w:sdtPr>
        <w:sdtContent>
          <w:r w:rsidR="00030E48">
            <w:fldChar w:fldCharType="begin"/>
          </w:r>
          <w:r w:rsidR="00030E48">
            <w:instrText xml:space="preserve"> CITATION Dif1 \l 1033 </w:instrText>
          </w:r>
          <w:r w:rsidR="00030E48">
            <w:fldChar w:fldCharType="separate"/>
          </w:r>
          <w:r w:rsidR="00927C6B" w:rsidRPr="00927C6B">
            <w:rPr>
              <w:noProof/>
            </w:rPr>
            <w:t>[16]</w:t>
          </w:r>
          <w:r w:rsidR="00030E48">
            <w:fldChar w:fldCharType="end"/>
          </w:r>
        </w:sdtContent>
      </w:sdt>
      <w:r w:rsidRPr="008B2E16">
        <w:t>.</w:t>
      </w:r>
    </w:p>
    <w:p w14:paraId="4BE2C35A" w14:textId="77777777" w:rsidR="00B27F87" w:rsidRPr="008B2E16" w:rsidRDefault="00B27F87" w:rsidP="008B2E16">
      <w:pPr>
        <w:spacing w:line="360" w:lineRule="auto"/>
        <w:jc w:val="both"/>
        <w:rPr>
          <w:i/>
          <w:iCs/>
        </w:rPr>
      </w:pPr>
      <w:r w:rsidRPr="008B2E16">
        <w:rPr>
          <w:i/>
          <w:iCs/>
        </w:rPr>
        <w:t>Features</w:t>
      </w:r>
    </w:p>
    <w:p w14:paraId="556D2584" w14:textId="77777777" w:rsidR="00B27F87" w:rsidRPr="008B2E16" w:rsidRDefault="00B27F87">
      <w:pPr>
        <w:pStyle w:val="ListParagraph"/>
        <w:numPr>
          <w:ilvl w:val="0"/>
          <w:numId w:val="18"/>
        </w:numPr>
        <w:spacing w:line="360" w:lineRule="auto"/>
        <w:jc w:val="both"/>
      </w:pPr>
      <w:r w:rsidRPr="008B2E16">
        <w:t>Processor: AM335x 1GHz ARM Cortex-A8</w:t>
      </w:r>
    </w:p>
    <w:p w14:paraId="57452047" w14:textId="77777777" w:rsidR="00B27F87" w:rsidRPr="008B2E16" w:rsidRDefault="00B27F87">
      <w:pPr>
        <w:pStyle w:val="ListParagraph"/>
        <w:numPr>
          <w:ilvl w:val="0"/>
          <w:numId w:val="18"/>
        </w:numPr>
        <w:spacing w:line="360" w:lineRule="auto"/>
        <w:jc w:val="both"/>
      </w:pPr>
      <w:r w:rsidRPr="008B2E16">
        <w:t>512MB DDR3 RAM</w:t>
      </w:r>
    </w:p>
    <w:p w14:paraId="11F43024" w14:textId="77777777" w:rsidR="00B27F87" w:rsidRPr="008B2E16" w:rsidRDefault="00B27F87">
      <w:pPr>
        <w:pStyle w:val="ListParagraph"/>
        <w:numPr>
          <w:ilvl w:val="0"/>
          <w:numId w:val="18"/>
        </w:numPr>
        <w:spacing w:line="360" w:lineRule="auto"/>
        <w:jc w:val="both"/>
      </w:pPr>
      <w:r w:rsidRPr="008B2E16">
        <w:t>2GB 8-bit eMMC on-board flash storage</w:t>
      </w:r>
    </w:p>
    <w:p w14:paraId="5FE7A194" w14:textId="77777777" w:rsidR="00B27F87" w:rsidRPr="008B2E16" w:rsidRDefault="00B27F87">
      <w:pPr>
        <w:pStyle w:val="ListParagraph"/>
        <w:numPr>
          <w:ilvl w:val="0"/>
          <w:numId w:val="18"/>
        </w:numPr>
        <w:spacing w:line="360" w:lineRule="auto"/>
        <w:jc w:val="both"/>
      </w:pPr>
      <w:r w:rsidRPr="008B2E16">
        <w:t>NEON floating-point accelerator</w:t>
      </w:r>
    </w:p>
    <w:p w14:paraId="542E9610" w14:textId="77777777" w:rsidR="00B27F87" w:rsidRPr="008B2E16" w:rsidRDefault="00B27F87">
      <w:pPr>
        <w:pStyle w:val="ListParagraph"/>
        <w:numPr>
          <w:ilvl w:val="0"/>
          <w:numId w:val="18"/>
        </w:numPr>
        <w:spacing w:line="360" w:lineRule="auto"/>
        <w:jc w:val="both"/>
      </w:pPr>
      <w:r w:rsidRPr="008B2E16">
        <w:t>2x PRU 32-bit microcontrollers</w:t>
      </w:r>
    </w:p>
    <w:p w14:paraId="1A3FC1DA" w14:textId="77777777" w:rsidR="00B27F87" w:rsidRPr="008B2E16" w:rsidRDefault="00B27F87">
      <w:pPr>
        <w:pStyle w:val="ListParagraph"/>
        <w:numPr>
          <w:ilvl w:val="0"/>
          <w:numId w:val="18"/>
        </w:numPr>
        <w:spacing w:line="360" w:lineRule="auto"/>
        <w:jc w:val="both"/>
      </w:pPr>
      <w:r w:rsidRPr="008B2E16">
        <w:lastRenderedPageBreak/>
        <w:t>3Dgraphics accelerator</w:t>
      </w:r>
    </w:p>
    <w:p w14:paraId="1AFC7A1A" w14:textId="77777777" w:rsidR="00B27F87" w:rsidRPr="008B2E16" w:rsidRDefault="00B27F87" w:rsidP="008B2E16">
      <w:pPr>
        <w:spacing w:line="360" w:lineRule="auto"/>
        <w:jc w:val="both"/>
        <w:rPr>
          <w:i/>
          <w:iCs/>
        </w:rPr>
      </w:pPr>
      <w:r w:rsidRPr="008B2E16">
        <w:rPr>
          <w:i/>
          <w:iCs/>
        </w:rPr>
        <w:t>Connectivity</w:t>
      </w:r>
    </w:p>
    <w:p w14:paraId="62E4E9DF" w14:textId="77777777" w:rsidR="00B27F87" w:rsidRPr="008B2E16" w:rsidRDefault="00B27F87">
      <w:pPr>
        <w:pStyle w:val="ListParagraph"/>
        <w:numPr>
          <w:ilvl w:val="0"/>
          <w:numId w:val="19"/>
        </w:numPr>
        <w:spacing w:line="360" w:lineRule="auto"/>
        <w:jc w:val="both"/>
      </w:pPr>
      <w:r w:rsidRPr="008B2E16">
        <w:t>USB client for power &amp; communications</w:t>
      </w:r>
    </w:p>
    <w:p w14:paraId="02ECF339" w14:textId="77777777" w:rsidR="00B27F87" w:rsidRPr="008B2E16" w:rsidRDefault="00B27F87">
      <w:pPr>
        <w:pStyle w:val="ListParagraph"/>
        <w:numPr>
          <w:ilvl w:val="0"/>
          <w:numId w:val="19"/>
        </w:numPr>
        <w:spacing w:line="360" w:lineRule="auto"/>
        <w:jc w:val="both"/>
      </w:pPr>
      <w:r w:rsidRPr="008B2E16">
        <w:t>USB host and Ethernet adapter</w:t>
      </w:r>
    </w:p>
    <w:p w14:paraId="573B71B3" w14:textId="77777777" w:rsidR="00B27F87" w:rsidRPr="008B2E16" w:rsidRDefault="00B27F87">
      <w:pPr>
        <w:pStyle w:val="ListParagraph"/>
        <w:numPr>
          <w:ilvl w:val="0"/>
          <w:numId w:val="19"/>
        </w:numPr>
        <w:spacing w:line="360" w:lineRule="auto"/>
        <w:jc w:val="both"/>
      </w:pPr>
      <w:r w:rsidRPr="008B2E16">
        <w:t>HDMI and 2x 46 pin headers</w:t>
      </w:r>
    </w:p>
    <w:p w14:paraId="1E85CF60" w14:textId="77777777" w:rsidR="00B27F87" w:rsidRPr="00DD35F9" w:rsidRDefault="00B27F87" w:rsidP="008B2E16">
      <w:pPr>
        <w:spacing w:line="360" w:lineRule="auto"/>
        <w:jc w:val="both"/>
        <w:rPr>
          <w:i/>
          <w:iCs/>
        </w:rPr>
      </w:pPr>
      <w:r w:rsidRPr="00DD35F9">
        <w:rPr>
          <w:i/>
          <w:iCs/>
        </w:rPr>
        <w:t>Software Compatibility</w:t>
      </w:r>
    </w:p>
    <w:p w14:paraId="0E715D36" w14:textId="77777777" w:rsidR="00B27F87" w:rsidRPr="008B2E16" w:rsidRDefault="00B27F87">
      <w:pPr>
        <w:pStyle w:val="ListParagraph"/>
        <w:numPr>
          <w:ilvl w:val="0"/>
          <w:numId w:val="20"/>
        </w:numPr>
        <w:spacing w:line="360" w:lineRule="auto"/>
        <w:jc w:val="both"/>
      </w:pPr>
      <w:r w:rsidRPr="008B2E16">
        <w:t>Linux</w:t>
      </w:r>
    </w:p>
    <w:p w14:paraId="2E119119" w14:textId="77777777" w:rsidR="00B27F87" w:rsidRPr="008B2E16" w:rsidRDefault="00B27F87">
      <w:pPr>
        <w:pStyle w:val="ListParagraph"/>
        <w:numPr>
          <w:ilvl w:val="0"/>
          <w:numId w:val="20"/>
        </w:numPr>
        <w:spacing w:line="360" w:lineRule="auto"/>
        <w:jc w:val="both"/>
      </w:pPr>
      <w:r w:rsidRPr="008B2E16">
        <w:t>Android</w:t>
      </w:r>
    </w:p>
    <w:p w14:paraId="72F83390" w14:textId="77777777" w:rsidR="00B27F87" w:rsidRPr="008B2E16" w:rsidRDefault="00B27F87">
      <w:pPr>
        <w:pStyle w:val="ListParagraph"/>
        <w:numPr>
          <w:ilvl w:val="0"/>
          <w:numId w:val="20"/>
        </w:numPr>
        <w:spacing w:line="360" w:lineRule="auto"/>
        <w:jc w:val="both"/>
      </w:pPr>
      <w:r w:rsidRPr="008B2E16">
        <w:t>Ubuntu</w:t>
      </w:r>
    </w:p>
    <w:p w14:paraId="437CFC7E" w14:textId="77777777" w:rsidR="00231B80" w:rsidRDefault="00B27F87">
      <w:pPr>
        <w:pStyle w:val="ListParagraph"/>
        <w:numPr>
          <w:ilvl w:val="0"/>
          <w:numId w:val="20"/>
        </w:numPr>
        <w:spacing w:line="360" w:lineRule="auto"/>
        <w:jc w:val="both"/>
      </w:pPr>
      <w:r w:rsidRPr="008B2E16">
        <w:t xml:space="preserve">Cloud9 IDE on </w:t>
      </w:r>
      <w:r w:rsidR="00A369A2" w:rsidRPr="008B2E16">
        <w:t>Node.js</w:t>
      </w:r>
      <w:r w:rsidRPr="008B2E16">
        <w:t>/ Bone Script library</w:t>
      </w:r>
    </w:p>
    <w:p w14:paraId="60FEB6AF" w14:textId="37C3CA1D" w:rsidR="00B27F87" w:rsidRPr="004131E3" w:rsidRDefault="00B27F87">
      <w:pPr>
        <w:pStyle w:val="Heading3"/>
      </w:pPr>
      <w:bookmarkStart w:id="1323" w:name="_Toc119591079"/>
      <w:proofErr w:type="spellStart"/>
      <w:r w:rsidRPr="004131E3">
        <w:t>AdaFruit</w:t>
      </w:r>
      <w:proofErr w:type="spellEnd"/>
      <w:r w:rsidRPr="004131E3">
        <w:t xml:space="preserve"> Flora </w:t>
      </w:r>
      <w:r w:rsidRPr="0088677F">
        <w:t>Development</w:t>
      </w:r>
      <w:r w:rsidRPr="004131E3">
        <w:t xml:space="preserve"> Board</w:t>
      </w:r>
      <w:bookmarkEnd w:id="1323"/>
    </w:p>
    <w:p w14:paraId="26B33CCE" w14:textId="0B0A2227" w:rsidR="00B27F87" w:rsidRPr="00DD35F9" w:rsidRDefault="00B27F87" w:rsidP="00DD35F9">
      <w:pPr>
        <w:spacing w:line="360" w:lineRule="auto"/>
        <w:jc w:val="both"/>
      </w:pPr>
      <w:r w:rsidRPr="00DD35F9">
        <w:t xml:space="preserve">The main aim of the Adafruit Flora development board is to develop a </w:t>
      </w:r>
      <w:r w:rsidR="00A369A2" w:rsidRPr="00DD35F9">
        <w:t>wearable electronic appliance</w:t>
      </w:r>
      <w:r w:rsidRPr="00DD35F9">
        <w:t xml:space="preserve">. It’s a disk shape, </w:t>
      </w:r>
      <w:proofErr w:type="spellStart"/>
      <w:r w:rsidRPr="00DD35F9">
        <w:t>sewable</w:t>
      </w:r>
      <w:proofErr w:type="spellEnd"/>
      <w:r w:rsidRPr="00DD35F9">
        <w:t xml:space="preserve">, Arduino-compatible microcontroller designed to develop amazing wearable projects. The latest version of Adafruit Flora comes with a micro-USB and </w:t>
      </w:r>
      <w:r w:rsidR="00A369A2" w:rsidRPr="00DD35F9">
        <w:t>Neo pixel</w:t>
      </w:r>
      <w:r w:rsidRPr="00DD35F9">
        <w:t xml:space="preserve"> LEDs for easy programmability and testing</w:t>
      </w:r>
      <w:r w:rsidR="00126646">
        <w:t xml:space="preserve"> </w:t>
      </w:r>
      <w:sdt>
        <w:sdtPr>
          <w:id w:val="373202854"/>
          <w:citation/>
        </w:sdtPr>
        <w:sdtContent>
          <w:r w:rsidR="00126646">
            <w:fldChar w:fldCharType="begin"/>
          </w:r>
          <w:r w:rsidR="00126646">
            <w:instrText xml:space="preserve"> CITATION Dif1 \l 1033 </w:instrText>
          </w:r>
          <w:r w:rsidR="00126646">
            <w:fldChar w:fldCharType="separate"/>
          </w:r>
          <w:r w:rsidR="00927C6B" w:rsidRPr="00927C6B">
            <w:rPr>
              <w:noProof/>
            </w:rPr>
            <w:t>[16]</w:t>
          </w:r>
          <w:r w:rsidR="00126646">
            <w:fldChar w:fldCharType="end"/>
          </w:r>
        </w:sdtContent>
      </w:sdt>
      <w:r w:rsidRPr="00DD35F9">
        <w:t>.</w:t>
      </w:r>
    </w:p>
    <w:p w14:paraId="36622E4C" w14:textId="77777777" w:rsidR="00B27F87" w:rsidRPr="00DD35F9" w:rsidRDefault="00B27F87" w:rsidP="00DD35F9">
      <w:pPr>
        <w:spacing w:line="360" w:lineRule="auto"/>
        <w:jc w:val="both"/>
        <w:rPr>
          <w:i/>
          <w:iCs/>
        </w:rPr>
      </w:pPr>
      <w:r w:rsidRPr="00DD35F9">
        <w:rPr>
          <w:i/>
          <w:iCs/>
        </w:rPr>
        <w:t>Features</w:t>
      </w:r>
    </w:p>
    <w:p w14:paraId="6F96E6B5" w14:textId="77777777" w:rsidR="00B27F87" w:rsidRPr="00DD35F9" w:rsidRDefault="00B27F87">
      <w:pPr>
        <w:pStyle w:val="ListParagraph"/>
        <w:numPr>
          <w:ilvl w:val="0"/>
          <w:numId w:val="21"/>
        </w:numPr>
        <w:spacing w:line="360" w:lineRule="auto"/>
        <w:jc w:val="both"/>
      </w:pPr>
      <w:r w:rsidRPr="00DD35F9">
        <w:t>Atmega32u4 microcontroller, which powers Arduino Mega and Leonardo</w:t>
      </w:r>
    </w:p>
    <w:p w14:paraId="0B1DAA70" w14:textId="77777777" w:rsidR="00B27F87" w:rsidRPr="00DD35F9" w:rsidRDefault="00B27F87">
      <w:pPr>
        <w:pStyle w:val="ListParagraph"/>
        <w:numPr>
          <w:ilvl w:val="0"/>
          <w:numId w:val="21"/>
        </w:numPr>
        <w:spacing w:line="360" w:lineRule="auto"/>
        <w:jc w:val="both"/>
      </w:pPr>
      <w:r w:rsidRPr="00DD35F9">
        <w:t>On-board polarized 2 JST battery</w:t>
      </w:r>
    </w:p>
    <w:p w14:paraId="0C2047C2" w14:textId="77777777" w:rsidR="00B27F87" w:rsidRPr="00DD35F9" w:rsidRDefault="00B27F87">
      <w:pPr>
        <w:pStyle w:val="ListParagraph"/>
        <w:numPr>
          <w:ilvl w:val="0"/>
          <w:numId w:val="21"/>
        </w:numPr>
        <w:spacing w:line="360" w:lineRule="auto"/>
        <w:jc w:val="both"/>
      </w:pPr>
      <w:r w:rsidRPr="00DD35F9">
        <w:t>Simulation using Arduino IDE</w:t>
      </w:r>
    </w:p>
    <w:p w14:paraId="4D6D9260" w14:textId="77777777" w:rsidR="00B27F87" w:rsidRPr="00DD35F9" w:rsidRDefault="00B27F87">
      <w:pPr>
        <w:pStyle w:val="ListParagraph"/>
        <w:numPr>
          <w:ilvl w:val="0"/>
          <w:numId w:val="21"/>
        </w:numPr>
        <w:spacing w:line="360" w:lineRule="auto"/>
        <w:jc w:val="both"/>
      </w:pPr>
      <w:r w:rsidRPr="00DD35F9">
        <w:t>14 sewing tap pads for attachment and electrical connections</w:t>
      </w:r>
    </w:p>
    <w:p w14:paraId="7F954FDA" w14:textId="77777777" w:rsidR="00B27F87" w:rsidRPr="00DD35F9" w:rsidRDefault="00B27F87">
      <w:pPr>
        <w:pStyle w:val="ListParagraph"/>
        <w:numPr>
          <w:ilvl w:val="0"/>
          <w:numId w:val="21"/>
        </w:numPr>
        <w:spacing w:line="360" w:lineRule="auto"/>
        <w:jc w:val="both"/>
      </w:pPr>
      <w:r w:rsidRPr="00DD35F9">
        <w:t>The </w:t>
      </w:r>
      <w:hyperlink r:id="rId23" w:history="1">
        <w:r w:rsidRPr="00DD35F9">
          <w:rPr>
            <w:rStyle w:val="Hyperlink"/>
            <w:color w:val="auto"/>
            <w:u w:val="none"/>
          </w:rPr>
          <w:t>on-board regulator</w:t>
        </w:r>
      </w:hyperlink>
    </w:p>
    <w:p w14:paraId="1E255C60" w14:textId="77777777" w:rsidR="00B27F87" w:rsidRPr="00DD35F9" w:rsidRDefault="00B27F87" w:rsidP="00DD35F9">
      <w:pPr>
        <w:spacing w:line="360" w:lineRule="auto"/>
        <w:jc w:val="both"/>
        <w:rPr>
          <w:i/>
          <w:iCs/>
        </w:rPr>
      </w:pPr>
      <w:r w:rsidRPr="00DD35F9">
        <w:rPr>
          <w:i/>
          <w:iCs/>
        </w:rPr>
        <w:t xml:space="preserve">Applications of </w:t>
      </w:r>
      <w:proofErr w:type="spellStart"/>
      <w:r w:rsidRPr="00DD35F9">
        <w:rPr>
          <w:i/>
          <w:iCs/>
        </w:rPr>
        <w:t>AdaFruit</w:t>
      </w:r>
      <w:proofErr w:type="spellEnd"/>
      <w:r w:rsidRPr="00DD35F9">
        <w:rPr>
          <w:i/>
          <w:iCs/>
        </w:rPr>
        <w:t xml:space="preserve"> Board</w:t>
      </w:r>
    </w:p>
    <w:p w14:paraId="1A55A439" w14:textId="77777777" w:rsidR="00B27F87" w:rsidRPr="00DD35F9" w:rsidRDefault="00B27F87" w:rsidP="00DD35F9">
      <w:pPr>
        <w:spacing w:line="360" w:lineRule="auto"/>
        <w:jc w:val="both"/>
      </w:pPr>
      <w:r w:rsidRPr="00DD35F9">
        <w:t>Electromagnetic Field Detecting Dress, it is very to detect EMF signals to save ourselves from radiation. Wearable thermometer which is very essential to patients.</w:t>
      </w:r>
    </w:p>
    <w:p w14:paraId="401386C7" w14:textId="0A6D6296" w:rsidR="005106B9" w:rsidRPr="004131E3" w:rsidRDefault="005106B9">
      <w:pPr>
        <w:pStyle w:val="Heading3"/>
      </w:pPr>
      <w:bookmarkStart w:id="1324" w:name="_Toc119591080"/>
      <w:proofErr w:type="spellStart"/>
      <w:r w:rsidRPr="004131E3">
        <w:lastRenderedPageBreak/>
        <w:t>NodeMCU</w:t>
      </w:r>
      <w:proofErr w:type="spellEnd"/>
      <w:r w:rsidRPr="004131E3">
        <w:t xml:space="preserve"> ESP8266 </w:t>
      </w:r>
      <w:r w:rsidR="00A013DE" w:rsidRPr="004131E3">
        <w:t xml:space="preserve">Based Development </w:t>
      </w:r>
      <w:r w:rsidR="00A013DE" w:rsidRPr="0088677F">
        <w:t>Board</w:t>
      </w:r>
      <w:bookmarkEnd w:id="1324"/>
    </w:p>
    <w:p w14:paraId="474A437A" w14:textId="4EE20DE0" w:rsidR="007D5FC6" w:rsidRPr="00A013DE" w:rsidRDefault="005106B9" w:rsidP="00A013DE">
      <w:pPr>
        <w:spacing w:line="360" w:lineRule="auto"/>
        <w:jc w:val="both"/>
      </w:pPr>
      <w:r w:rsidRPr="00A013DE">
        <w:t xml:space="preserve">The </w:t>
      </w:r>
      <w:proofErr w:type="spellStart"/>
      <w:r w:rsidRPr="00A013DE">
        <w:t>NodeMCU</w:t>
      </w:r>
      <w:proofErr w:type="spellEnd"/>
      <w:r w:rsidRPr="00A013DE">
        <w:t xml:space="preserve"> is an ESP8266 </w:t>
      </w:r>
      <w:proofErr w:type="spellStart"/>
      <w:r w:rsidRPr="00A013DE">
        <w:t>WiFi</w:t>
      </w:r>
      <w:proofErr w:type="spellEnd"/>
      <w:r w:rsidRPr="00A013DE">
        <w:t xml:space="preserve"> based microcontroller board that helped overcome some of the difficulties associated with several versions of boards based on the ESP8266 </w:t>
      </w:r>
      <w:r w:rsidR="00740F8D" w:rsidRPr="00A013DE">
        <w:t>Wi-Fi</w:t>
      </w:r>
      <w:r w:rsidRPr="00A013DE">
        <w:t xml:space="preserve"> module/chips from </w:t>
      </w:r>
      <w:proofErr w:type="spellStart"/>
      <w:r w:rsidRPr="00A013DE">
        <w:t>Espressif</w:t>
      </w:r>
      <w:proofErr w:type="spellEnd"/>
      <w:r w:rsidRPr="00A013DE">
        <w:t>. The </w:t>
      </w:r>
      <w:proofErr w:type="spellStart"/>
      <w:r w:rsidRPr="00A013DE">
        <w:t>NodeMCU</w:t>
      </w:r>
      <w:proofErr w:type="spellEnd"/>
      <w:r w:rsidRPr="00A013DE">
        <w:t> board is essentially a breakout/development board for the ESP12E module by AI-thinker</w:t>
      </w:r>
      <w:r w:rsidR="00847272">
        <w:t xml:space="preserve"> </w:t>
      </w:r>
      <w:sdt>
        <w:sdtPr>
          <w:id w:val="1391301489"/>
          <w:citation/>
        </w:sdtPr>
        <w:sdtContent>
          <w:r w:rsidR="00847272">
            <w:fldChar w:fldCharType="begin"/>
          </w:r>
          <w:r w:rsidR="00847272">
            <w:instrText xml:space="preserve"> CITATION Emm20 \l 1033 </w:instrText>
          </w:r>
          <w:r w:rsidR="00847272">
            <w:fldChar w:fldCharType="separate"/>
          </w:r>
          <w:r w:rsidR="00927C6B" w:rsidRPr="00927C6B">
            <w:rPr>
              <w:noProof/>
            </w:rPr>
            <w:t>[17]</w:t>
          </w:r>
          <w:r w:rsidR="00847272">
            <w:fldChar w:fldCharType="end"/>
          </w:r>
        </w:sdtContent>
      </w:sdt>
      <w:r w:rsidRPr="00A013DE">
        <w:t>.</w:t>
      </w:r>
    </w:p>
    <w:p w14:paraId="6DCB9B3A" w14:textId="77777777" w:rsidR="005106B9" w:rsidRPr="00A013DE" w:rsidRDefault="005106B9" w:rsidP="00A013DE">
      <w:pPr>
        <w:spacing w:line="360" w:lineRule="auto"/>
        <w:jc w:val="both"/>
      </w:pPr>
      <w:r w:rsidRPr="00A013DE">
        <w:t>The ESP-12E itself, just like the previous modules, was difficult to work with, due to factors including: breadboard unfriendliness, it requires header pins that were not common on the market, and the only solution to these problems, that was envisioned at the time, was an adapter coupled with an FTDI breakout board and some other connections to make it breadboard friendly and easy to program.</w:t>
      </w:r>
    </w:p>
    <w:p w14:paraId="370EEB4B" w14:textId="77F6CF38" w:rsidR="005106B9" w:rsidRPr="00A013DE" w:rsidRDefault="005106B9" w:rsidP="00A013DE">
      <w:pPr>
        <w:spacing w:line="360" w:lineRule="auto"/>
        <w:jc w:val="both"/>
      </w:pPr>
      <w:r w:rsidRPr="00A013DE">
        <w:t xml:space="preserve">The </w:t>
      </w:r>
      <w:proofErr w:type="spellStart"/>
      <w:r w:rsidRPr="00A013DE">
        <w:t>NodeMCU</w:t>
      </w:r>
      <w:proofErr w:type="spellEnd"/>
      <w:r w:rsidRPr="00A013DE">
        <w:t xml:space="preserve"> was the product of that search, incorporating all the required components on a single breadboard friendly, ready to use board while retaining the low cost with which the ESP-based boards were associated.</w:t>
      </w:r>
    </w:p>
    <w:p w14:paraId="31856EE3" w14:textId="77777777" w:rsidR="00A013DE" w:rsidRPr="00A013DE" w:rsidRDefault="00A013DE" w:rsidP="00A013DE">
      <w:pPr>
        <w:spacing w:line="360" w:lineRule="auto"/>
        <w:jc w:val="both"/>
      </w:pPr>
      <w:r w:rsidRPr="00A013DE">
        <w:t>Some of the features of the board include;</w:t>
      </w:r>
    </w:p>
    <w:p w14:paraId="66FBCD8F" w14:textId="72B3A5CE" w:rsidR="00A013DE" w:rsidRPr="004131E3" w:rsidRDefault="00A013DE">
      <w:pPr>
        <w:pStyle w:val="ListParagraph"/>
        <w:numPr>
          <w:ilvl w:val="0"/>
          <w:numId w:val="26"/>
        </w:numPr>
        <w:spacing w:line="360" w:lineRule="auto"/>
      </w:pPr>
      <w:r w:rsidRPr="004131E3">
        <w:t>Arduino-like (software defined) GPIO</w:t>
      </w:r>
      <w:r w:rsidR="005A393F">
        <w:t>.</w:t>
      </w:r>
    </w:p>
    <w:p w14:paraId="6509D1A5" w14:textId="77777777" w:rsidR="00A013DE" w:rsidRPr="004131E3" w:rsidRDefault="00A013DE">
      <w:pPr>
        <w:pStyle w:val="ListParagraph"/>
        <w:numPr>
          <w:ilvl w:val="0"/>
          <w:numId w:val="26"/>
        </w:numPr>
        <w:spacing w:line="360" w:lineRule="auto"/>
      </w:pPr>
      <w:r w:rsidRPr="004131E3">
        <w:t xml:space="preserve">Can be programmed using the </w:t>
      </w:r>
      <w:proofErr w:type="spellStart"/>
      <w:r w:rsidRPr="004131E3">
        <w:t>Esplorer</w:t>
      </w:r>
      <w:proofErr w:type="spellEnd"/>
      <w:r w:rsidRPr="004131E3">
        <w:t xml:space="preserve"> IDE or the Arduino IDE.</w:t>
      </w:r>
    </w:p>
    <w:p w14:paraId="44BC99F5" w14:textId="77777777" w:rsidR="00A013DE" w:rsidRPr="004131E3" w:rsidRDefault="00A013DE">
      <w:pPr>
        <w:pStyle w:val="ListParagraph"/>
        <w:numPr>
          <w:ilvl w:val="0"/>
          <w:numId w:val="26"/>
        </w:numPr>
        <w:spacing w:line="360" w:lineRule="auto"/>
      </w:pPr>
      <w:r w:rsidRPr="004131E3">
        <w:t>Onboard  USB-TTL converter for easy programming</w:t>
      </w:r>
    </w:p>
    <w:p w14:paraId="126B1EE1" w14:textId="77777777" w:rsidR="00A013DE" w:rsidRPr="004131E3" w:rsidRDefault="00A013DE">
      <w:pPr>
        <w:pStyle w:val="ListParagraph"/>
        <w:numPr>
          <w:ilvl w:val="0"/>
          <w:numId w:val="26"/>
        </w:numPr>
        <w:spacing w:line="360" w:lineRule="auto"/>
      </w:pPr>
      <w:r w:rsidRPr="004131E3">
        <w:t>10 onboard digital I/O pins, an analog pin along with pins for SPI, IIC, and 1-Wire communication protocols.</w:t>
      </w:r>
    </w:p>
    <w:p w14:paraId="328C4D2B" w14:textId="4285ED28" w:rsidR="00A013DE" w:rsidRPr="004131E3" w:rsidRDefault="00A013DE">
      <w:pPr>
        <w:pStyle w:val="ListParagraph"/>
        <w:numPr>
          <w:ilvl w:val="0"/>
          <w:numId w:val="26"/>
        </w:numPr>
        <w:spacing w:line="360" w:lineRule="auto"/>
      </w:pPr>
      <w:r w:rsidRPr="004131E3">
        <w:t xml:space="preserve">Extensive </w:t>
      </w:r>
      <w:r w:rsidR="00740F8D" w:rsidRPr="004131E3">
        <w:t>Wi-Fi</w:t>
      </w:r>
      <w:r w:rsidRPr="004131E3">
        <w:t xml:space="preserve"> capabilities (Can create an access point and/or join an existing one). It is used to connect devices to the internet to fetch/ upload data and can serve as a mini webserver for simple pages.</w:t>
      </w:r>
    </w:p>
    <w:p w14:paraId="4B7943A3" w14:textId="77777777" w:rsidR="00A013DE" w:rsidRPr="004131E3" w:rsidRDefault="00A013DE">
      <w:pPr>
        <w:pStyle w:val="ListParagraph"/>
        <w:numPr>
          <w:ilvl w:val="0"/>
          <w:numId w:val="26"/>
        </w:numPr>
        <w:spacing w:line="360" w:lineRule="auto"/>
      </w:pPr>
      <w:r w:rsidRPr="004131E3">
        <w:t>Onboard PCB antenna.</w:t>
      </w:r>
    </w:p>
    <w:p w14:paraId="062495F7" w14:textId="77777777" w:rsidR="00A013DE" w:rsidRPr="004131E3" w:rsidRDefault="00A013DE">
      <w:pPr>
        <w:pStyle w:val="ListParagraph"/>
        <w:numPr>
          <w:ilvl w:val="0"/>
          <w:numId w:val="26"/>
        </w:numPr>
        <w:spacing w:line="360" w:lineRule="auto"/>
      </w:pPr>
      <w:r w:rsidRPr="004131E3">
        <w:t>3.3V logic level</w:t>
      </w:r>
    </w:p>
    <w:p w14:paraId="4499DEBA" w14:textId="1BB9B4CD" w:rsidR="00A013DE" w:rsidRPr="00A013DE" w:rsidRDefault="00A013DE" w:rsidP="00A013DE">
      <w:pPr>
        <w:spacing w:line="360" w:lineRule="auto"/>
        <w:jc w:val="both"/>
      </w:pPr>
      <w:r w:rsidRPr="00A013DE">
        <w:t xml:space="preserve">Originally when the ESP8266 modules were released, to work in standalone mode, they had to be programmed using the </w:t>
      </w:r>
      <w:proofErr w:type="spellStart"/>
      <w:r w:rsidRPr="00A013DE">
        <w:t>ESplorer</w:t>
      </w:r>
      <w:proofErr w:type="spellEnd"/>
      <w:r w:rsidRPr="00A013DE">
        <w:t> IDE which required a knowledge of the LUA programming language, but as things progressed, the board type was created for the Arduino IDE and someone can now easily program several ESP based boards, using the Arduino IDE</w:t>
      </w:r>
      <w:r w:rsidR="005A393F">
        <w:t xml:space="preserve"> </w:t>
      </w:r>
      <w:sdt>
        <w:sdtPr>
          <w:id w:val="208935306"/>
          <w:citation/>
        </w:sdtPr>
        <w:sdtContent>
          <w:r w:rsidR="005A393F">
            <w:fldChar w:fldCharType="begin"/>
          </w:r>
          <w:r w:rsidR="005A393F">
            <w:instrText xml:space="preserve"> CITATION Emm20 \l 1033 </w:instrText>
          </w:r>
          <w:r w:rsidR="005A393F">
            <w:fldChar w:fldCharType="separate"/>
          </w:r>
          <w:r w:rsidR="00927C6B" w:rsidRPr="00927C6B">
            <w:rPr>
              <w:noProof/>
            </w:rPr>
            <w:t>[17]</w:t>
          </w:r>
          <w:r w:rsidR="005A393F">
            <w:fldChar w:fldCharType="end"/>
          </w:r>
        </w:sdtContent>
      </w:sdt>
      <w:r w:rsidRPr="00A013DE">
        <w:t>. </w:t>
      </w:r>
    </w:p>
    <w:p w14:paraId="5CCB864F" w14:textId="77777777" w:rsidR="005A393F" w:rsidRPr="00FD0571" w:rsidRDefault="005A393F" w:rsidP="005A393F">
      <w:pPr>
        <w:pStyle w:val="Normal1"/>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lastRenderedPageBreak/>
        <w:t>Examples of ideal projects include tracking geolocation, building a wireless web server, putting pressure sensors on railway tracks to detect animal presence and set off an alarm (thus avoiding animal deaths on tracks), building smart plugs, humidity and temperature monitoring, and even making a personal assistant of your own (think along the lines of SIRI, Google Assistant, Alexa!).</w:t>
      </w:r>
    </w:p>
    <w:p w14:paraId="52788AF5" w14:textId="57E45B82" w:rsidR="00A013DE" w:rsidRDefault="005A393F">
      <w:pPr>
        <w:pStyle w:val="Heading3"/>
      </w:pPr>
      <w:bookmarkStart w:id="1325" w:name="_Toc119591081"/>
      <w:r w:rsidRPr="008144EB">
        <w:t>Teensy</w:t>
      </w:r>
      <w:r w:rsidR="008144EB" w:rsidRPr="008144EB">
        <w:t xml:space="preserve"> 4.0</w:t>
      </w:r>
      <w:bookmarkEnd w:id="1325"/>
    </w:p>
    <w:p w14:paraId="7A4C26FD" w14:textId="77777777" w:rsidR="00843FDC" w:rsidRPr="00843FDC" w:rsidRDefault="00843FDC" w:rsidP="00843FDC">
      <w:pPr>
        <w:spacing w:line="360" w:lineRule="auto"/>
        <w:jc w:val="both"/>
      </w:pPr>
      <w:bookmarkStart w:id="1326" w:name="_Toc78278228"/>
      <w:r w:rsidRPr="00843FDC">
        <w:t>Teensy 4.0 features an ARM Cortex-M7 processor at 600MHz, with a NXP iMXRT1062 chip Teensy 4.0 is the same size and shape as Teensy 3.2, and retains compatibility with most of the pin functions on Teensy 3.2.</w:t>
      </w:r>
    </w:p>
    <w:p w14:paraId="5680ABD3" w14:textId="059AF90F" w:rsidR="00843FDC" w:rsidRPr="00843FDC" w:rsidRDefault="00843FDC" w:rsidP="00843FDC">
      <w:pPr>
        <w:spacing w:line="360" w:lineRule="auto"/>
        <w:jc w:val="both"/>
      </w:pPr>
      <w:r w:rsidRPr="00843FDC">
        <w:t xml:space="preserve">When running at 600 MHz, Teensy 4.0 consumes approximately 100mA current. Teensy 4.0 provides support for dynamic clock scaling. Unlike traditional microcontrollers, where changing the clock speed causes wrong baud rates and other issues, Teensy 4.0 hardware and </w:t>
      </w:r>
      <w:r w:rsidR="00740F8D" w:rsidRPr="00843FDC">
        <w:t>Teensy Duino’s</w:t>
      </w:r>
      <w:r w:rsidRPr="00843FDC">
        <w:t xml:space="preserve"> software support for Arduino timing functions are designed to allow dynamically speed changes. Serial baud rates, audio streaming sample rates, and Arduino functions like delay() and </w:t>
      </w:r>
      <w:proofErr w:type="spellStart"/>
      <w:r w:rsidRPr="00843FDC">
        <w:t>millis</w:t>
      </w:r>
      <w:proofErr w:type="spellEnd"/>
      <w:r w:rsidRPr="00843FDC">
        <w:t xml:space="preserve">(), and </w:t>
      </w:r>
      <w:r w:rsidR="00740F8D" w:rsidRPr="00843FDC">
        <w:t>Teensy Duino’s</w:t>
      </w:r>
      <w:r w:rsidRPr="00843FDC">
        <w:t xml:space="preserve"> extensions like </w:t>
      </w:r>
      <w:proofErr w:type="spellStart"/>
      <w:r w:rsidRPr="00843FDC">
        <w:t>IntervalTimer</w:t>
      </w:r>
      <w:proofErr w:type="spellEnd"/>
      <w:r w:rsidRPr="00843FDC">
        <w:t xml:space="preserve"> and </w:t>
      </w:r>
      <w:proofErr w:type="spellStart"/>
      <w:r w:rsidRPr="00843FDC">
        <w:t>elapsedMillis</w:t>
      </w:r>
      <w:proofErr w:type="spellEnd"/>
      <w:r w:rsidRPr="00843FDC">
        <w:t xml:space="preserve">, continue to work properly while the CPU changes speed. Teensy 4.0 also provides a power shut off feature. By connecting a pushbutton to the </w:t>
      </w:r>
      <w:proofErr w:type="gramStart"/>
      <w:r w:rsidRPr="00843FDC">
        <w:t>On</w:t>
      </w:r>
      <w:proofErr w:type="gramEnd"/>
      <w:r w:rsidRPr="00843FDC">
        <w:t>/Off pin, the 3.3V power supply can be completely disabled by holding the button for 5 seconds, and turned back on by a brief button press. If a coin cell is connected to VBAT, Teensy 4.0's RTC also continues to keep track of date &amp; time while the power is off. Teensy 4.0 also can also be overclocked, well beyond 600MHz!</w:t>
      </w:r>
    </w:p>
    <w:p w14:paraId="214C977E" w14:textId="3F51BDAB" w:rsidR="00843FDC" w:rsidRPr="00843FDC" w:rsidRDefault="00843FDC" w:rsidP="00843FDC">
      <w:pPr>
        <w:spacing w:line="360" w:lineRule="auto"/>
        <w:jc w:val="both"/>
      </w:pPr>
      <w:r w:rsidRPr="00843FDC">
        <w:t xml:space="preserve">The ARM Cortex-M7 brings many powerful CPU features to a true real-time microcontroller platform. Cortex-M7 is a dual-issue </w:t>
      </w:r>
      <w:r w:rsidR="00740F8D" w:rsidRPr="00843FDC">
        <w:t>superscale</w:t>
      </w:r>
      <w:r w:rsidRPr="00843FDC">
        <w:t xml:space="preserve"> processor, meaning the M7 can execute two instructions per clock cycle, at 600MHz! Of course, executing two simultaneously depends upon the compiler ordering instructions and registers. Initial benchmarks have shown C++ code compiled by Arduino tends to achieve two instructions about 40% to 50% of the time while performing numerically intensive work using integers and pointers. Cortex-M7 is the first ARM microcontroller to use branch prediction. On M4, loops and other code which much branch take three clock cycles. With M7, after a loop has executed a few times, the branch prediction removes that overhead, allowing the branch instruction to run in only a single clock cycle.</w:t>
      </w:r>
    </w:p>
    <w:p w14:paraId="06124319" w14:textId="14007416" w:rsidR="00843FDC" w:rsidRPr="00843FDC" w:rsidRDefault="00843FDC" w:rsidP="00843FDC">
      <w:pPr>
        <w:spacing w:line="360" w:lineRule="auto"/>
        <w:jc w:val="both"/>
      </w:pPr>
      <w:r w:rsidRPr="00843FDC">
        <w:lastRenderedPageBreak/>
        <w:t xml:space="preserve">Tightly Coupled Memory is a special feature which allows Cortex-M7 fast single cycle access to memory using a pair of </w:t>
      </w:r>
      <w:r w:rsidR="00740F8D" w:rsidRPr="00843FDC">
        <w:t>64-bit</w:t>
      </w:r>
      <w:r w:rsidRPr="00843FDC">
        <w:t xml:space="preserve"> wide buses. The ITCM bus provides a </w:t>
      </w:r>
      <w:r w:rsidR="00740F8D" w:rsidRPr="00843FDC">
        <w:t>64-bit</w:t>
      </w:r>
      <w:r w:rsidRPr="00843FDC">
        <w:t xml:space="preserve"> path to fetch instructions. The DTCM bus is actually a pair of </w:t>
      </w:r>
      <w:r w:rsidR="00740F8D" w:rsidRPr="00843FDC">
        <w:t>32-bit</w:t>
      </w:r>
      <w:r w:rsidRPr="00843FDC">
        <w:t xml:space="preserve"> paths, allowing M7 to perform up to two separate memory accesses in the same cycle. These extremely </w:t>
      </w:r>
      <w:r w:rsidR="00740F8D" w:rsidRPr="00843FDC">
        <w:t>high-speed</w:t>
      </w:r>
      <w:r w:rsidRPr="00843FDC">
        <w:t xml:space="preserve"> buses are separate from M7's main AXI bus, which accesses other memory and peripherals. 512K of memory can be accessed as tightly coupled memory. </w:t>
      </w:r>
      <w:r w:rsidR="00740F8D" w:rsidRPr="00843FDC">
        <w:t>Teensy Duino</w:t>
      </w:r>
      <w:r w:rsidRPr="00843FDC">
        <w:t xml:space="preserve"> automatically allocates your Arduino sketch code into ITCM and all non-malloc memory use to the fast DTCM, unless you add extra keywords to override the optimized default. Memory not accessed on the tightly coupled buses is optimized for DMA access by peripherals. Because the bulk of M7's memory access is done on the two tightly coupled buses, powerful DMA-based peripherals have excellent access to the non-TCM memory for highly efficient I/O.</w:t>
      </w:r>
    </w:p>
    <w:p w14:paraId="05A4B7F4" w14:textId="672074BF" w:rsidR="00843FDC" w:rsidRPr="00843FDC" w:rsidRDefault="00843FDC" w:rsidP="00843FDC">
      <w:pPr>
        <w:spacing w:line="360" w:lineRule="auto"/>
        <w:jc w:val="both"/>
      </w:pPr>
      <w:r w:rsidRPr="00843FDC">
        <w:t xml:space="preserve">Teensy 4.0's Cortex-M7 processor includes a </w:t>
      </w:r>
      <w:r w:rsidR="00740F8D" w:rsidRPr="00843FDC">
        <w:t>floating-point</w:t>
      </w:r>
      <w:r w:rsidRPr="00843FDC">
        <w:t xml:space="preserve"> unit (FPU) which supports both 64 bit "double" and 32 bit "float". With M4's FPU on Teensy 3.5 &amp; 3.6, and also Atmel SAMD51 chips, only 32</w:t>
      </w:r>
      <w:r w:rsidR="00290CDE">
        <w:t>-</w:t>
      </w:r>
      <w:r w:rsidRPr="00843FDC">
        <w:t>bit float is hardware accelerated. Any use of double, double functions like log(), sin(), cos() means slow software implemented math. Teensy 4.0 executes all of these with FPU hardware.</w:t>
      </w:r>
    </w:p>
    <w:p w14:paraId="304FEC43" w14:textId="77777777" w:rsidR="00843FDC" w:rsidRPr="00843FDC" w:rsidRDefault="00843FDC" w:rsidP="00843FDC">
      <w:pPr>
        <w:shd w:val="clear" w:color="auto" w:fill="FFFFFF"/>
        <w:spacing w:after="100" w:afterAutospacing="1" w:line="360" w:lineRule="auto"/>
        <w:jc w:val="both"/>
        <w:rPr>
          <w:rFonts w:eastAsia="Times New Roman"/>
          <w:szCs w:val="24"/>
        </w:rPr>
      </w:pPr>
      <w:r w:rsidRPr="00843FDC">
        <w:rPr>
          <w:rFonts w:eastAsia="Times New Roman"/>
          <w:b/>
          <w:bCs/>
          <w:szCs w:val="24"/>
        </w:rPr>
        <w:t>Features</w:t>
      </w:r>
    </w:p>
    <w:p w14:paraId="05279D43"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ARM Cortex-M7 at 600MHz</w:t>
      </w:r>
    </w:p>
    <w:p w14:paraId="5BC8BB6D"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1024K RAM (512K is tightly coupled)</w:t>
      </w:r>
    </w:p>
    <w:p w14:paraId="3ECB2541"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2048K Flash (64K reserved for recovery &amp; EEPROM emulation)</w:t>
      </w:r>
    </w:p>
    <w:p w14:paraId="12611498"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2 USB ports, both 480MBit/sec</w:t>
      </w:r>
    </w:p>
    <w:p w14:paraId="315FC6DD"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3 CAN Bus (1 with CAN FD)</w:t>
      </w:r>
    </w:p>
    <w:p w14:paraId="425CD63D"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2 I</w:t>
      </w:r>
      <w:r w:rsidRPr="00843FDC">
        <w:rPr>
          <w:rFonts w:eastAsia="Times New Roman"/>
          <w:szCs w:val="24"/>
          <w:vertAlign w:val="superscript"/>
        </w:rPr>
        <w:t>2</w:t>
      </w:r>
      <w:r w:rsidRPr="00843FDC">
        <w:rPr>
          <w:rFonts w:eastAsia="Times New Roman"/>
          <w:szCs w:val="24"/>
        </w:rPr>
        <w:t>S Digital Audio</w:t>
      </w:r>
    </w:p>
    <w:p w14:paraId="7E93C6B6"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1 S/PDIF Digital Audio</w:t>
      </w:r>
    </w:p>
    <w:p w14:paraId="063B2B2F"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1 SDIO (4 bit) native SD</w:t>
      </w:r>
    </w:p>
    <w:p w14:paraId="26F44F51" w14:textId="1BD10505"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 xml:space="preserve">3 SPI, all with </w:t>
      </w:r>
      <w:r w:rsidR="00740F8D" w:rsidRPr="00843FDC">
        <w:rPr>
          <w:rFonts w:eastAsia="Times New Roman"/>
          <w:szCs w:val="24"/>
        </w:rPr>
        <w:t>16-word</w:t>
      </w:r>
      <w:r w:rsidRPr="00843FDC">
        <w:rPr>
          <w:rFonts w:eastAsia="Times New Roman"/>
          <w:szCs w:val="24"/>
        </w:rPr>
        <w:t xml:space="preserve"> FIFO</w:t>
      </w:r>
    </w:p>
    <w:p w14:paraId="05939478" w14:textId="532AE84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3 I</w:t>
      </w:r>
      <w:r w:rsidRPr="00843FDC">
        <w:rPr>
          <w:rFonts w:eastAsia="Times New Roman"/>
          <w:szCs w:val="24"/>
          <w:vertAlign w:val="superscript"/>
        </w:rPr>
        <w:t>2</w:t>
      </w:r>
      <w:r w:rsidRPr="00843FDC">
        <w:rPr>
          <w:rFonts w:eastAsia="Times New Roman"/>
          <w:szCs w:val="24"/>
        </w:rPr>
        <w:t xml:space="preserve">C, all with </w:t>
      </w:r>
      <w:r w:rsidR="00740F8D" w:rsidRPr="00843FDC">
        <w:rPr>
          <w:rFonts w:eastAsia="Times New Roman"/>
          <w:szCs w:val="24"/>
        </w:rPr>
        <w:t>4-byte</w:t>
      </w:r>
      <w:r w:rsidRPr="00843FDC">
        <w:rPr>
          <w:rFonts w:eastAsia="Times New Roman"/>
          <w:szCs w:val="24"/>
        </w:rPr>
        <w:t xml:space="preserve"> FIFO</w:t>
      </w:r>
    </w:p>
    <w:p w14:paraId="09B3825C" w14:textId="0064B2D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 xml:space="preserve">7 Serial, all with </w:t>
      </w:r>
      <w:r w:rsidR="00740F8D" w:rsidRPr="00843FDC">
        <w:rPr>
          <w:rFonts w:eastAsia="Times New Roman"/>
          <w:szCs w:val="24"/>
        </w:rPr>
        <w:t>4-byte</w:t>
      </w:r>
      <w:r w:rsidRPr="00843FDC">
        <w:rPr>
          <w:rFonts w:eastAsia="Times New Roman"/>
          <w:szCs w:val="24"/>
        </w:rPr>
        <w:t xml:space="preserve"> FIFO</w:t>
      </w:r>
    </w:p>
    <w:p w14:paraId="469CB0D4"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lastRenderedPageBreak/>
        <w:t>32 general purpose DMA channels</w:t>
      </w:r>
    </w:p>
    <w:p w14:paraId="043891B5"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31 PWM pins</w:t>
      </w:r>
    </w:p>
    <w:p w14:paraId="093A7452" w14:textId="1838192B"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 xml:space="preserve">40 digital pins, all </w:t>
      </w:r>
      <w:r w:rsidR="00740F8D" w:rsidRPr="00843FDC">
        <w:rPr>
          <w:rFonts w:eastAsia="Times New Roman"/>
          <w:szCs w:val="24"/>
        </w:rPr>
        <w:t>interrupt</w:t>
      </w:r>
      <w:r w:rsidRPr="00843FDC">
        <w:rPr>
          <w:rFonts w:eastAsia="Times New Roman"/>
          <w:szCs w:val="24"/>
        </w:rPr>
        <w:t xml:space="preserve"> capable</w:t>
      </w:r>
    </w:p>
    <w:p w14:paraId="228D1DAC"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14 analog pins, 2 ADCs on chip</w:t>
      </w:r>
    </w:p>
    <w:p w14:paraId="1AB80596"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Cryptographic Acceleration</w:t>
      </w:r>
    </w:p>
    <w:p w14:paraId="20BB0484"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Random Number Generator</w:t>
      </w:r>
    </w:p>
    <w:p w14:paraId="41A8F832"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RTC for date/time</w:t>
      </w:r>
    </w:p>
    <w:p w14:paraId="0A467181"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 xml:space="preserve">Programmable </w:t>
      </w:r>
      <w:proofErr w:type="spellStart"/>
      <w:r w:rsidRPr="00843FDC">
        <w:rPr>
          <w:rFonts w:eastAsia="Times New Roman"/>
          <w:szCs w:val="24"/>
        </w:rPr>
        <w:t>FlexIO</w:t>
      </w:r>
      <w:proofErr w:type="spellEnd"/>
    </w:p>
    <w:p w14:paraId="4B7D2573" w14:textId="77777777" w:rsidR="00843FDC" w:rsidRPr="00843FDC" w:rsidRDefault="00843FDC">
      <w:pPr>
        <w:numPr>
          <w:ilvl w:val="0"/>
          <w:numId w:val="28"/>
        </w:numPr>
        <w:shd w:val="clear" w:color="auto" w:fill="FFFFFF"/>
        <w:spacing w:after="75" w:line="360" w:lineRule="auto"/>
        <w:jc w:val="both"/>
        <w:rPr>
          <w:rFonts w:eastAsia="Times New Roman"/>
          <w:szCs w:val="24"/>
        </w:rPr>
      </w:pPr>
      <w:r w:rsidRPr="00843FDC">
        <w:rPr>
          <w:rFonts w:eastAsia="Times New Roman"/>
          <w:szCs w:val="24"/>
        </w:rPr>
        <w:t>Pixel Processing Pipeline</w:t>
      </w:r>
    </w:p>
    <w:p w14:paraId="14B1C983" w14:textId="66C23D31" w:rsidR="00F45176" w:rsidRPr="0075568D" w:rsidRDefault="00843FDC">
      <w:pPr>
        <w:numPr>
          <w:ilvl w:val="0"/>
          <w:numId w:val="28"/>
        </w:numPr>
        <w:shd w:val="clear" w:color="auto" w:fill="FFFFFF"/>
        <w:spacing w:after="75" w:line="360" w:lineRule="auto"/>
        <w:jc w:val="both"/>
        <w:rPr>
          <w:rFonts w:eastAsia="Times New Roman"/>
        </w:rPr>
      </w:pPr>
      <w:r w:rsidRPr="00843FDC">
        <w:rPr>
          <w:rFonts w:eastAsia="Times New Roman"/>
          <w:szCs w:val="24"/>
        </w:rPr>
        <w:t>Peripheral cross triggering</w:t>
      </w:r>
    </w:p>
    <w:p w14:paraId="43462F2C" w14:textId="7A3F7F24" w:rsidR="008144EB" w:rsidRPr="00F45176" w:rsidRDefault="008144EB">
      <w:pPr>
        <w:pStyle w:val="Heading3"/>
      </w:pPr>
      <w:bookmarkStart w:id="1327" w:name="_Toc119591082"/>
      <w:r w:rsidRPr="00F45176">
        <w:t xml:space="preserve">The BBC </w:t>
      </w:r>
      <w:r w:rsidRPr="0088677F">
        <w:t>micro</w:t>
      </w:r>
      <w:r w:rsidRPr="00F45176">
        <w:t>: bit V2</w:t>
      </w:r>
      <w:bookmarkEnd w:id="1326"/>
      <w:bookmarkEnd w:id="1327"/>
    </w:p>
    <w:p w14:paraId="702867BC" w14:textId="6EA14694" w:rsidR="004D535E" w:rsidRPr="004D535E" w:rsidRDefault="004D535E" w:rsidP="00AF255E">
      <w:pPr>
        <w:spacing w:line="360" w:lineRule="auto"/>
        <w:jc w:val="both"/>
      </w:pPr>
      <w:r w:rsidRPr="004D535E">
        <w:t xml:space="preserve">The </w:t>
      </w:r>
      <w:r w:rsidR="00740F8D" w:rsidRPr="004D535E">
        <w:t>MI: power</w:t>
      </w:r>
      <w:r w:rsidRPr="004D535E">
        <w:t xml:space="preserve"> board for the BBC </w:t>
      </w:r>
      <w:r w:rsidR="00740F8D" w:rsidRPr="004D535E">
        <w:t>micro: bit</w:t>
      </w:r>
      <w:r w:rsidRPr="004D535E">
        <w:t xml:space="preserve"> brings real portability to your wearable projects. The stylish, lightweight PCB is designed to fit snugly against the BBC </w:t>
      </w:r>
      <w:r w:rsidR="00740F8D" w:rsidRPr="004D535E">
        <w:t>micro: bit</w:t>
      </w:r>
      <w:r w:rsidRPr="004D535E">
        <w:t xml:space="preserve"> and features a </w:t>
      </w:r>
      <w:r w:rsidR="00740F8D" w:rsidRPr="004D535E">
        <w:t>built-in</w:t>
      </w:r>
      <w:r w:rsidRPr="004D535E">
        <w:t xml:space="preserve"> buzzer and 3V coin cell holder. This latest version has been redesigned to fit both the V1 and V2 </w:t>
      </w:r>
      <w:r w:rsidR="00740F8D" w:rsidRPr="004D535E">
        <w:t>micro: bit</w:t>
      </w:r>
      <w:r w:rsidRPr="004D535E">
        <w:t>.</w:t>
      </w:r>
    </w:p>
    <w:p w14:paraId="59209182" w14:textId="0382C99A" w:rsidR="004D535E" w:rsidRPr="004D535E" w:rsidRDefault="004D535E" w:rsidP="004D535E">
      <w:pPr>
        <w:spacing w:line="360" w:lineRule="auto"/>
        <w:jc w:val="both"/>
      </w:pPr>
      <w:r w:rsidRPr="004D535E">
        <w:t xml:space="preserve">When assembled, the </w:t>
      </w:r>
      <w:r w:rsidR="00740F8D" w:rsidRPr="004D535E">
        <w:t>MI: power</w:t>
      </w:r>
      <w:r w:rsidRPr="004D535E">
        <w:t xml:space="preserve"> board is connected directly to the 3V, GND and P0 connections on the </w:t>
      </w:r>
      <w:r w:rsidR="00740F8D" w:rsidRPr="004D535E">
        <w:t>micro: bit</w:t>
      </w:r>
      <w:r w:rsidRPr="004D535E">
        <w:t xml:space="preserve">. The 3V and GND connections provide power to the </w:t>
      </w:r>
      <w:r w:rsidR="00740F8D" w:rsidRPr="004D535E">
        <w:t>micro: bit</w:t>
      </w:r>
      <w:r w:rsidRPr="004D535E">
        <w:t xml:space="preserve"> and the </w:t>
      </w:r>
      <w:r w:rsidR="00740F8D" w:rsidRPr="004D535E">
        <w:t>built-in</w:t>
      </w:r>
      <w:r w:rsidRPr="004D535E">
        <w:t xml:space="preserve"> buzzer is connected to P0, which is the default output pin when using the audio functions in the Block Editor software.</w:t>
      </w:r>
    </w:p>
    <w:p w14:paraId="517AFC85" w14:textId="6BDF4054" w:rsidR="004D535E" w:rsidRPr="004D535E" w:rsidRDefault="004D535E" w:rsidP="004D535E">
      <w:pPr>
        <w:spacing w:line="360" w:lineRule="auto"/>
        <w:jc w:val="both"/>
      </w:pPr>
      <w:r w:rsidRPr="004D535E">
        <w:t xml:space="preserve">The board has an easy to access on/off switch, which makes it easy to turn a project on and off, rather than have to disconnect the power supply from the BBC </w:t>
      </w:r>
      <w:r w:rsidR="00740F8D" w:rsidRPr="004D535E">
        <w:t>micro: bit</w:t>
      </w:r>
      <w:r w:rsidRPr="004D535E">
        <w:t>.</w:t>
      </w:r>
    </w:p>
    <w:p w14:paraId="768C88CB" w14:textId="5FF57464" w:rsidR="008144EB" w:rsidRDefault="004D535E" w:rsidP="004D535E">
      <w:pPr>
        <w:spacing w:line="360" w:lineRule="auto"/>
        <w:jc w:val="both"/>
        <w:rPr>
          <w:rFonts w:eastAsia="Times New Roman"/>
          <w:color w:val="000000"/>
          <w:szCs w:val="24"/>
        </w:rPr>
      </w:pPr>
      <w:r w:rsidRPr="004D535E">
        <w:t xml:space="preserve">Once the unit is assembled and attached to the BBC </w:t>
      </w:r>
      <w:r w:rsidR="00740F8D" w:rsidRPr="004D535E">
        <w:t>micro: bit</w:t>
      </w:r>
      <w:r w:rsidRPr="004D535E">
        <w:t xml:space="preserve"> the mechanical fixings prevent the battery from being removed unless you use a screwdriver, so whatever the use, the battery will remain safely in place</w:t>
      </w:r>
      <w:r>
        <w:t xml:space="preserve"> </w:t>
      </w:r>
      <w:sdt>
        <w:sdtPr>
          <w:id w:val="305513850"/>
          <w:citation/>
        </w:sdtPr>
        <w:sdtContent>
          <w:r>
            <w:fldChar w:fldCharType="begin"/>
          </w:r>
          <w:r>
            <w:instrText xml:space="preserve"> CITATION MIp \l 1033 </w:instrText>
          </w:r>
          <w:r>
            <w:fldChar w:fldCharType="separate"/>
          </w:r>
          <w:r w:rsidR="00927C6B" w:rsidRPr="00927C6B">
            <w:rPr>
              <w:noProof/>
            </w:rPr>
            <w:t>[18]</w:t>
          </w:r>
          <w:r>
            <w:fldChar w:fldCharType="end"/>
          </w:r>
        </w:sdtContent>
      </w:sdt>
      <w:r w:rsidRPr="004D535E">
        <w:t>.</w:t>
      </w:r>
      <w:r>
        <w:t xml:space="preserve"> </w:t>
      </w:r>
      <w:r w:rsidR="008144EB" w:rsidRPr="00FD0571">
        <w:rPr>
          <w:rFonts w:eastAsia="Times New Roman"/>
          <w:color w:val="000000"/>
          <w:szCs w:val="24"/>
        </w:rPr>
        <w:t>The board also comes equipped with several sensors, including an accelerometer, thermometer, and electronic compass.</w:t>
      </w:r>
    </w:p>
    <w:p w14:paraId="0DAF7485" w14:textId="77777777" w:rsidR="004D535E" w:rsidRPr="004D535E" w:rsidRDefault="004D535E" w:rsidP="004D535E">
      <w:pPr>
        <w:spacing w:line="360" w:lineRule="auto"/>
        <w:jc w:val="both"/>
        <w:rPr>
          <w:i/>
          <w:iCs/>
        </w:rPr>
      </w:pPr>
      <w:r w:rsidRPr="004D535E">
        <w:rPr>
          <w:i/>
          <w:iCs/>
        </w:rPr>
        <w:t>Features</w:t>
      </w:r>
    </w:p>
    <w:p w14:paraId="1F15DC33" w14:textId="0661F6A0" w:rsidR="004D535E" w:rsidRPr="004D535E" w:rsidRDefault="004D535E">
      <w:pPr>
        <w:pStyle w:val="ListParagraph"/>
        <w:numPr>
          <w:ilvl w:val="0"/>
          <w:numId w:val="29"/>
        </w:numPr>
        <w:spacing w:line="360" w:lineRule="auto"/>
        <w:jc w:val="both"/>
      </w:pPr>
      <w:r w:rsidRPr="004D535E">
        <w:t xml:space="preserve">Power your BBC </w:t>
      </w:r>
      <w:r w:rsidR="00740F8D" w:rsidRPr="004D535E">
        <w:t>micro: bit</w:t>
      </w:r>
      <w:r w:rsidRPr="004D535E">
        <w:t xml:space="preserve"> from a stylish PCB.</w:t>
      </w:r>
    </w:p>
    <w:p w14:paraId="24AD47C0" w14:textId="77777777" w:rsidR="004D535E" w:rsidRPr="004D535E" w:rsidRDefault="004D535E">
      <w:pPr>
        <w:pStyle w:val="ListParagraph"/>
        <w:numPr>
          <w:ilvl w:val="0"/>
          <w:numId w:val="29"/>
        </w:numPr>
        <w:spacing w:line="360" w:lineRule="auto"/>
        <w:jc w:val="both"/>
      </w:pPr>
      <w:r w:rsidRPr="004D535E">
        <w:lastRenderedPageBreak/>
        <w:t>On-Board buzzer.</w:t>
      </w:r>
    </w:p>
    <w:p w14:paraId="15AA309F" w14:textId="610DD3E4" w:rsidR="00F45176" w:rsidRDefault="004D535E">
      <w:pPr>
        <w:pStyle w:val="ListParagraph"/>
        <w:numPr>
          <w:ilvl w:val="0"/>
          <w:numId w:val="29"/>
        </w:numPr>
        <w:spacing w:line="360" w:lineRule="auto"/>
        <w:jc w:val="both"/>
      </w:pPr>
      <w:r w:rsidRPr="004D535E">
        <w:t>Easy access on/off switch.</w:t>
      </w:r>
      <w:bookmarkStart w:id="1328" w:name="_Toc78278229"/>
    </w:p>
    <w:p w14:paraId="0868BD79" w14:textId="12862066" w:rsidR="008144EB" w:rsidRPr="00F45176" w:rsidRDefault="008144EB">
      <w:pPr>
        <w:pStyle w:val="Heading3"/>
      </w:pPr>
      <w:bookmarkStart w:id="1329" w:name="_Toc119591083"/>
      <w:r w:rsidRPr="00F45176">
        <w:t>Intel Edison</w:t>
      </w:r>
      <w:bookmarkEnd w:id="1328"/>
      <w:bookmarkEnd w:id="1329"/>
    </w:p>
    <w:p w14:paraId="2F081249" w14:textId="00A9857D" w:rsidR="002F1B1D" w:rsidRPr="002F1B1D" w:rsidRDefault="002F1B1D" w:rsidP="002F1B1D">
      <w:pPr>
        <w:spacing w:line="360" w:lineRule="auto"/>
        <w:jc w:val="both"/>
      </w:pPr>
      <w:bookmarkStart w:id="1330" w:name="_3o7alnk" w:colFirst="0" w:colLast="0"/>
      <w:bookmarkEnd w:id="1330"/>
      <w:r w:rsidRPr="002F1B1D">
        <w:t xml:space="preserve">The Intel® Edison is an </w:t>
      </w:r>
      <w:r w:rsidR="00740F8D" w:rsidRPr="002F1B1D">
        <w:t>ultra-small</w:t>
      </w:r>
      <w:r w:rsidRPr="002F1B1D">
        <w:t xml:space="preserve"> computing platform that will change the way you look at embedded electronics. Each Edison packs a huge amount of tech goodies into a tiny package while still providing the same robust strength of your go-to single-board computer. Powered by the Intel® Atom™ SoC dual-core CPU and including an integrated </w:t>
      </w:r>
      <w:r w:rsidR="00740F8D" w:rsidRPr="002F1B1D">
        <w:t>Wi-Fi</w:t>
      </w:r>
      <w:r w:rsidRPr="002F1B1D">
        <w:t>, Bluetooth LE and 70-pin connector to attach a veritable slew of shield-like "Blocks," which can be stacked on top of one another. It's no wonder how this little guy is lowering the barrier of entry on the world of electronics!</w:t>
      </w:r>
    </w:p>
    <w:p w14:paraId="63B258DA" w14:textId="4DD6471F" w:rsidR="002F1B1D" w:rsidRDefault="002F1B1D" w:rsidP="002F1B1D">
      <w:pPr>
        <w:spacing w:line="360" w:lineRule="auto"/>
        <w:jc w:val="both"/>
      </w:pPr>
      <w:r w:rsidRPr="002F1B1D">
        <w:t xml:space="preserve">The Intel Edison packs a robust set of features into its small size, delivering great performance, durability and a broad spectrum of I/O and software support. Those versatile features help meet the needs of makers, inventors and beginners. This is a module with a high-speed processor and </w:t>
      </w:r>
      <w:r w:rsidR="00740F8D" w:rsidRPr="002F1B1D">
        <w:t>Wi-Fi</w:t>
      </w:r>
      <w:r w:rsidRPr="002F1B1D">
        <w:t xml:space="preserve"> and Bluetooth radios onboard. Its low power and small footprint make it ideal for projects that need a lot of processing power but don’t have the ability to be near a larger power source or have a large footprint.</w:t>
      </w:r>
    </w:p>
    <w:p w14:paraId="726DC50D" w14:textId="353551F8" w:rsidR="002F1B1D" w:rsidRPr="002F1B1D" w:rsidRDefault="002F1B1D" w:rsidP="002F1B1D">
      <w:pPr>
        <w:spacing w:line="360" w:lineRule="auto"/>
        <w:jc w:val="both"/>
        <w:rPr>
          <w:i/>
          <w:iCs/>
        </w:rPr>
      </w:pPr>
      <w:r w:rsidRPr="002F1B1D">
        <w:rPr>
          <w:i/>
          <w:iCs/>
        </w:rPr>
        <w:t>Features</w:t>
      </w:r>
    </w:p>
    <w:p w14:paraId="699A149F" w14:textId="77777777" w:rsidR="002F1B1D" w:rsidRPr="002F1B1D" w:rsidRDefault="002F1B1D">
      <w:pPr>
        <w:pStyle w:val="ListParagraph"/>
        <w:numPr>
          <w:ilvl w:val="0"/>
          <w:numId w:val="30"/>
        </w:numPr>
        <w:spacing w:line="360" w:lineRule="auto"/>
        <w:jc w:val="both"/>
      </w:pPr>
      <w:r w:rsidRPr="002F1B1D">
        <w:t>Intel Atom system-on-a-chip (SoC) based on leading-edge 22nm Silvermont microarchitecture, including a dual-core CPU and single-core microcontroller (MCU)</w:t>
      </w:r>
    </w:p>
    <w:p w14:paraId="57160169" w14:textId="31574B47" w:rsidR="002F1B1D" w:rsidRPr="002F1B1D" w:rsidRDefault="002F1B1D">
      <w:pPr>
        <w:pStyle w:val="ListParagraph"/>
        <w:numPr>
          <w:ilvl w:val="0"/>
          <w:numId w:val="30"/>
        </w:numPr>
        <w:spacing w:line="360" w:lineRule="auto"/>
        <w:jc w:val="both"/>
      </w:pPr>
      <w:r w:rsidRPr="002F1B1D">
        <w:t xml:space="preserve">Integrated </w:t>
      </w:r>
      <w:r w:rsidR="00740F8D" w:rsidRPr="002F1B1D">
        <w:t>Wi-Fi</w:t>
      </w:r>
      <w:r w:rsidRPr="002F1B1D">
        <w:t>, Bluetooth LE, memory and storage</w:t>
      </w:r>
    </w:p>
    <w:p w14:paraId="0240F755" w14:textId="77777777" w:rsidR="002F1B1D" w:rsidRPr="002F1B1D" w:rsidRDefault="002F1B1D">
      <w:pPr>
        <w:pStyle w:val="ListParagraph"/>
        <w:numPr>
          <w:ilvl w:val="0"/>
          <w:numId w:val="30"/>
        </w:numPr>
        <w:spacing w:line="360" w:lineRule="auto"/>
        <w:jc w:val="both"/>
      </w:pPr>
      <w:r w:rsidRPr="002F1B1D">
        <w:t>Support for more than 30 industry-standard I/O interfaces via a 70-pin connector</w:t>
      </w:r>
    </w:p>
    <w:p w14:paraId="115D37B9" w14:textId="77777777" w:rsidR="002F1B1D" w:rsidRPr="002F1B1D" w:rsidRDefault="002F1B1D">
      <w:pPr>
        <w:pStyle w:val="ListParagraph"/>
        <w:numPr>
          <w:ilvl w:val="0"/>
          <w:numId w:val="30"/>
        </w:numPr>
        <w:spacing w:line="360" w:lineRule="auto"/>
        <w:jc w:val="both"/>
      </w:pPr>
      <w:r w:rsidRPr="002F1B1D">
        <w:t xml:space="preserve">Support for </w:t>
      </w:r>
      <w:proofErr w:type="spellStart"/>
      <w:r w:rsidRPr="002F1B1D">
        <w:t>Yocto</w:t>
      </w:r>
      <w:proofErr w:type="spellEnd"/>
      <w:r w:rsidRPr="002F1B1D">
        <w:t xml:space="preserve"> Linux, Arduino, Python, Node.js and Wolfram</w:t>
      </w:r>
    </w:p>
    <w:p w14:paraId="402F5E65" w14:textId="13584DB5" w:rsidR="002F1B1D" w:rsidRPr="002F1B1D" w:rsidRDefault="00740F8D">
      <w:pPr>
        <w:pStyle w:val="ListParagraph"/>
        <w:numPr>
          <w:ilvl w:val="0"/>
          <w:numId w:val="30"/>
        </w:numPr>
        <w:spacing w:line="360" w:lineRule="auto"/>
        <w:jc w:val="both"/>
      </w:pPr>
      <w:r w:rsidRPr="002F1B1D">
        <w:t>Open-source</w:t>
      </w:r>
      <w:r w:rsidR="002F1B1D" w:rsidRPr="002F1B1D">
        <w:t xml:space="preserve"> community software tools enabling ease of adoption and inspiring third-party app developers to build apps for consumers.</w:t>
      </w:r>
    </w:p>
    <w:p w14:paraId="549F2C36" w14:textId="643657EA" w:rsidR="00F45176" w:rsidRPr="002F1B1D" w:rsidRDefault="002F1B1D">
      <w:pPr>
        <w:pStyle w:val="ListParagraph"/>
        <w:numPr>
          <w:ilvl w:val="0"/>
          <w:numId w:val="30"/>
        </w:numPr>
        <w:spacing w:line="360" w:lineRule="auto"/>
        <w:jc w:val="both"/>
      </w:pPr>
      <w:r w:rsidRPr="002F1B1D">
        <w:t>EDI1.SPON.AL.S (System-On-Modules, SOM, Edison Module IoT Internal Antenna)</w:t>
      </w:r>
      <w:r w:rsidR="00F45176">
        <w:t>.</w:t>
      </w:r>
    </w:p>
    <w:p w14:paraId="0BF0A469" w14:textId="4A0C87E9" w:rsidR="008144EB" w:rsidRPr="00F45176" w:rsidRDefault="008144EB">
      <w:pPr>
        <w:pStyle w:val="Heading3"/>
      </w:pPr>
      <w:bookmarkStart w:id="1331" w:name="_Toc78278230"/>
      <w:bookmarkStart w:id="1332" w:name="_Toc119591084"/>
      <w:r w:rsidRPr="00F45176">
        <w:lastRenderedPageBreak/>
        <w:t xml:space="preserve">STM32 32-bit Arm </w:t>
      </w:r>
      <w:r w:rsidRPr="0088677F">
        <w:t>Cortex</w:t>
      </w:r>
      <w:r w:rsidRPr="00F45176">
        <w:t xml:space="preserve"> MCUs</w:t>
      </w:r>
      <w:bookmarkEnd w:id="1331"/>
      <w:bookmarkEnd w:id="1332"/>
    </w:p>
    <w:p w14:paraId="29E00AAA"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highlight w:val="white"/>
        </w:rPr>
      </w:pPr>
      <w:r w:rsidRPr="00FD0571">
        <w:rPr>
          <w:rFonts w:ascii="Times New Roman" w:eastAsia="Times New Roman" w:hAnsi="Times New Roman" w:cs="Times New Roman"/>
          <w:sz w:val="24"/>
          <w:szCs w:val="24"/>
          <w:highlight w:val="white"/>
        </w:rPr>
        <w:t>The STM32 family of 32-bit microcontrollers based on the Arm Cortex M processor offers new degrees of efficiency to MCU users. It offers products combining very high performance, real-time capabilities, digital signal processing, low-power/low-voltage operation, and connectivity.</w:t>
      </w:r>
    </w:p>
    <w:p w14:paraId="1305F048"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highlight w:val="white"/>
        </w:rPr>
      </w:pPr>
      <w:r w:rsidRPr="00FD0571">
        <w:rPr>
          <w:rFonts w:ascii="Times New Roman" w:eastAsia="Times New Roman" w:hAnsi="Times New Roman" w:cs="Times New Roman"/>
          <w:sz w:val="24"/>
          <w:szCs w:val="24"/>
          <w:highlight w:val="white"/>
        </w:rPr>
        <w:t>STM32 is a family of 32-bit microcontroller integrated circuits by STMicroelectronics [8]. The STM32 chips are grouped into related series that are based around the same 32-bit ARM processor core, such as the Cortex-M33F, Cortex-M7F, Cortex-M4F, Cortex-M3, Cortex-M0+, or Cortex-M0. Internally, each microcontroller consists of the processor core, static RAM, flash memory, debugging interface, and various peripherals.</w:t>
      </w:r>
    </w:p>
    <w:p w14:paraId="65DFA96F"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highlight w:val="white"/>
        </w:rPr>
      </w:pPr>
      <w:proofErr w:type="spellStart"/>
      <w:r w:rsidRPr="00FD0571">
        <w:rPr>
          <w:rFonts w:ascii="Times New Roman" w:eastAsia="Times New Roman" w:hAnsi="Times New Roman" w:cs="Times New Roman"/>
          <w:sz w:val="24"/>
          <w:szCs w:val="24"/>
          <w:highlight w:val="white"/>
        </w:rPr>
        <w:t>Nucleo</w:t>
      </w:r>
      <w:proofErr w:type="spellEnd"/>
      <w:r w:rsidRPr="00FD0571">
        <w:rPr>
          <w:rFonts w:ascii="Times New Roman" w:eastAsia="Times New Roman" w:hAnsi="Times New Roman" w:cs="Times New Roman"/>
          <w:sz w:val="24"/>
          <w:szCs w:val="24"/>
          <w:highlight w:val="white"/>
        </w:rPr>
        <w:t xml:space="preserve"> boards by STMicroelectronics support the embed IDE development, and has an additional onboard ST-LINK/V2-1 host adapter chip that supplies SWD debugging, virtual COM port, mass storage. </w:t>
      </w:r>
    </w:p>
    <w:p w14:paraId="5073F8C4"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STM32 microcontrollers offer a large number of serial and parallel communication peripherals which can be interfaced with all kinds of electronic components including sensors, displays, cameras, motors, etc. All STM32 variants come with internal Flash memory and RAM.</w:t>
      </w:r>
    </w:p>
    <w:p w14:paraId="0C1B5132"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The range of performance available with the STM32 is quite expansive. Some of the most basic variants include the STM32F0 and STM32F1 sub-series that start with a clock frequency of only 24 MHz, and are available in packages with as few as 16 pins.</w:t>
      </w:r>
    </w:p>
    <w:p w14:paraId="0F06A46A"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At the other performance extreme, the STM32H7 operates at up to 400 MHz, and is available in packages with as many as 240 pins.</w:t>
      </w:r>
    </w:p>
    <w:p w14:paraId="0CDE214C"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The more advanced models are available with Floating Point Units (FPU) for applications with serious numerical processing requirements. These more advanced models blur the line between a microcontroller and a microprocessor.</w:t>
      </w:r>
    </w:p>
    <w:p w14:paraId="40B00939"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Finally, the STM32L sub-series are designed specifically for low-power portable applications running from a small battery.</w:t>
      </w:r>
    </w:p>
    <w:p w14:paraId="3C5E946B"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Development tools required to develop the code, program the microcontroller and test/debug the code include:</w:t>
      </w:r>
    </w:p>
    <w:p w14:paraId="13709601" w14:textId="77777777" w:rsidR="008144EB" w:rsidRPr="00FD0571" w:rsidRDefault="008144EB">
      <w:pPr>
        <w:pStyle w:val="Normal1"/>
        <w:numPr>
          <w:ilvl w:val="0"/>
          <w:numId w:val="27"/>
        </w:numPr>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Compiler</w:t>
      </w:r>
    </w:p>
    <w:p w14:paraId="613762A1" w14:textId="77777777" w:rsidR="008144EB" w:rsidRPr="00FD0571" w:rsidRDefault="008144EB">
      <w:pPr>
        <w:pStyle w:val="Normal1"/>
        <w:numPr>
          <w:ilvl w:val="0"/>
          <w:numId w:val="27"/>
        </w:numPr>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t>Debugger</w:t>
      </w:r>
    </w:p>
    <w:p w14:paraId="24CF9228" w14:textId="77777777" w:rsidR="008144EB" w:rsidRPr="00FD0571" w:rsidRDefault="008144EB">
      <w:pPr>
        <w:pStyle w:val="Normal1"/>
        <w:numPr>
          <w:ilvl w:val="0"/>
          <w:numId w:val="27"/>
        </w:numPr>
        <w:spacing w:after="0" w:line="360" w:lineRule="auto"/>
        <w:jc w:val="both"/>
        <w:rPr>
          <w:rFonts w:ascii="Times New Roman" w:hAnsi="Times New Roman" w:cs="Times New Roman"/>
          <w:sz w:val="24"/>
          <w:szCs w:val="24"/>
        </w:rPr>
      </w:pPr>
      <w:r w:rsidRPr="00FD0571">
        <w:rPr>
          <w:rFonts w:ascii="Times New Roman" w:eastAsia="Times New Roman" w:hAnsi="Times New Roman" w:cs="Times New Roman"/>
          <w:sz w:val="24"/>
          <w:szCs w:val="24"/>
        </w:rPr>
        <w:lastRenderedPageBreak/>
        <w:t>In-Circuit Serial Programmer (ICSP)</w:t>
      </w:r>
    </w:p>
    <w:p w14:paraId="4A26CFF0"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STMicroelectronics provides a very useful graphical tool called STM32CubeMx that helps in creating a basic application project for any STM32 microcontroller of your choice. It also can be used to configure the peripherals on the multiplexed pins of the microcontroller.</w:t>
      </w:r>
    </w:p>
    <w:p w14:paraId="4E0407FF" w14:textId="29F0B78A" w:rsidR="008144EB" w:rsidRPr="00F45176" w:rsidRDefault="008144EB">
      <w:pPr>
        <w:pStyle w:val="Heading3"/>
      </w:pPr>
      <w:bookmarkStart w:id="1333" w:name="_Toc78278231"/>
      <w:bookmarkStart w:id="1334" w:name="_Toc119591085"/>
      <w:r w:rsidRPr="00F45176">
        <w:t xml:space="preserve">ESP32 </w:t>
      </w:r>
      <w:r w:rsidRPr="0088677F">
        <w:t>Microcontroller</w:t>
      </w:r>
      <w:r w:rsidRPr="00F45176">
        <w:t xml:space="preserve"> Board</w:t>
      </w:r>
      <w:bookmarkEnd w:id="1333"/>
      <w:bookmarkEnd w:id="1334"/>
    </w:p>
    <w:p w14:paraId="0BB3AB5D"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The ESP32 microcontroller board is Bluetooth and Wi-Fi duo combo on a single-chip board (2.4 Giga-Hertz) with ultra-low power consumption. The board is considered to be the best choice for applications where the best RF performance is required.</w:t>
      </w:r>
    </w:p>
    <w:p w14:paraId="06C1CD94"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The board is a bit costly but its power features pay the price. The ESP32 microcontroller board is used for DIY projects like smart home and IoT based projects.</w:t>
      </w:r>
    </w:p>
    <w:p w14:paraId="53F8627C" w14:textId="39991C3D"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A low-cost, low-power system from a chip (SoC) series that has been created by </w:t>
      </w:r>
      <w:proofErr w:type="spellStart"/>
      <w:r w:rsidRPr="00FD0571">
        <w:rPr>
          <w:rFonts w:ascii="Times New Roman" w:eastAsia="Times New Roman" w:hAnsi="Times New Roman" w:cs="Times New Roman"/>
          <w:sz w:val="24"/>
          <w:szCs w:val="24"/>
        </w:rPr>
        <w:t>Espressif</w:t>
      </w:r>
      <w:proofErr w:type="spellEnd"/>
      <w:r w:rsidRPr="00FD0571">
        <w:rPr>
          <w:rFonts w:ascii="Times New Roman" w:eastAsia="Times New Roman" w:hAnsi="Times New Roman" w:cs="Times New Roman"/>
          <w:sz w:val="24"/>
          <w:szCs w:val="24"/>
        </w:rPr>
        <w:t xml:space="preserve"> Systems, comes with Wi-Fi &amp; dual-mode Bluetooth capabilities. One of the key features is its dual-core or single-core </w:t>
      </w:r>
      <w:proofErr w:type="spellStart"/>
      <w:r w:rsidRPr="00FD0571">
        <w:rPr>
          <w:rFonts w:ascii="Times New Roman" w:eastAsia="Times New Roman" w:hAnsi="Times New Roman" w:cs="Times New Roman"/>
          <w:sz w:val="24"/>
          <w:szCs w:val="24"/>
        </w:rPr>
        <w:t>Tensilica</w:t>
      </w:r>
      <w:proofErr w:type="spellEnd"/>
      <w:r w:rsidRPr="00FD0571">
        <w:rPr>
          <w:rFonts w:ascii="Times New Roman" w:eastAsia="Times New Roman" w:hAnsi="Times New Roman" w:cs="Times New Roman"/>
          <w:sz w:val="24"/>
          <w:szCs w:val="24"/>
        </w:rPr>
        <w:t xml:space="preserve"> </w:t>
      </w:r>
      <w:proofErr w:type="spellStart"/>
      <w:r w:rsidRPr="00FD0571">
        <w:rPr>
          <w:rFonts w:ascii="Times New Roman" w:eastAsia="Times New Roman" w:hAnsi="Times New Roman" w:cs="Times New Roman"/>
          <w:sz w:val="24"/>
          <w:szCs w:val="24"/>
        </w:rPr>
        <w:t>Xtensa</w:t>
      </w:r>
      <w:proofErr w:type="spellEnd"/>
      <w:r w:rsidRPr="00FD0571">
        <w:rPr>
          <w:rFonts w:ascii="Times New Roman" w:eastAsia="Times New Roman" w:hAnsi="Times New Roman" w:cs="Times New Roman"/>
          <w:sz w:val="24"/>
          <w:szCs w:val="24"/>
        </w:rPr>
        <w:t xml:space="preserve"> LX6 microprocessor with a clock rate of up to 240 </w:t>
      </w:r>
      <w:r w:rsidR="00740F8D" w:rsidRPr="00FD0571">
        <w:rPr>
          <w:rFonts w:ascii="Times New Roman" w:eastAsia="Times New Roman" w:hAnsi="Times New Roman" w:cs="Times New Roman"/>
          <w:sz w:val="24"/>
          <w:szCs w:val="24"/>
        </w:rPr>
        <w:t>MHz</w:t>
      </w:r>
      <w:r w:rsidRPr="00FD0571">
        <w:rPr>
          <w:rFonts w:ascii="Times New Roman" w:eastAsia="Times New Roman" w:hAnsi="Times New Roman" w:cs="Times New Roman"/>
          <w:sz w:val="24"/>
          <w:szCs w:val="24"/>
        </w:rPr>
        <w:t xml:space="preserve"> Highly integrated with built-in antenna switches, RF balun, power amplifier, low-noise receive amplifier, filters, power management modules, touch sensitive pins, built-in hall effect sensor and temperature sensor, ESP32 has been engineered for mobile devices, wearable electronics, and IoT applications. </w:t>
      </w:r>
    </w:p>
    <w:p w14:paraId="7AE6FFF7" w14:textId="77777777" w:rsidR="008144EB" w:rsidRPr="00FD0571" w:rsidRDefault="008144EB" w:rsidP="008144EB">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Given its many features, the ESP32 can be used for many IoT projects and DIY smart home projects. Some instances include sensor-based projects such as creating an all-in-one ESP32 weather station shield and working with barometric sensor; data logging projects like recording the temperature to MicroSD card and web-based projects such as setting an ESP32 Access Point (AP) for the web server.</w:t>
      </w:r>
    </w:p>
    <w:p w14:paraId="0AF6AD88" w14:textId="77777777" w:rsidR="008144EB" w:rsidRPr="00FD0571" w:rsidRDefault="008144EB" w:rsidP="008144EB">
      <w:pPr>
        <w:pStyle w:val="Normal1"/>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D0571">
        <w:rPr>
          <w:rFonts w:ascii="Times New Roman" w:eastAsia="Times New Roman" w:hAnsi="Times New Roman" w:cs="Times New Roman"/>
          <w:i/>
          <w:color w:val="000000"/>
          <w:sz w:val="24"/>
          <w:szCs w:val="24"/>
        </w:rPr>
        <w:t>Advantages</w:t>
      </w:r>
      <w:r w:rsidRPr="00FD0571">
        <w:rPr>
          <w:rFonts w:ascii="Times New Roman" w:eastAsia="Times New Roman" w:hAnsi="Times New Roman" w:cs="Times New Roman"/>
          <w:b/>
          <w:color w:val="000000"/>
          <w:sz w:val="24"/>
          <w:szCs w:val="24"/>
        </w:rPr>
        <w:t>:</w:t>
      </w:r>
      <w:r w:rsidRPr="00FD0571">
        <w:rPr>
          <w:rFonts w:ascii="Times New Roman" w:eastAsia="Times New Roman" w:hAnsi="Times New Roman" w:cs="Times New Roman"/>
          <w:color w:val="000000"/>
          <w:sz w:val="24"/>
          <w:szCs w:val="24"/>
        </w:rPr>
        <w:t xml:space="preserve"> It offers ultra-low power consumption thanks to its power saving features such as fine resolution clock gating, multiple power modes, and dynamic power scaling. The ESP32 also has many more GPIOs than the ESP8266. </w:t>
      </w:r>
    </w:p>
    <w:p w14:paraId="08340A4B" w14:textId="608E04D9" w:rsidR="00AF255E" w:rsidRDefault="008144EB" w:rsidP="0075568D">
      <w:pPr>
        <w:pStyle w:val="Normal1"/>
        <w:pBdr>
          <w:top w:val="nil"/>
          <w:left w:val="nil"/>
          <w:bottom w:val="nil"/>
          <w:right w:val="nil"/>
          <w:between w:val="nil"/>
        </w:pBdr>
        <w:shd w:val="clear" w:color="auto" w:fill="FFFFFF"/>
        <w:spacing w:after="0" w:line="360" w:lineRule="auto"/>
        <w:jc w:val="both"/>
      </w:pPr>
      <w:r w:rsidRPr="00FD0571">
        <w:rPr>
          <w:rFonts w:ascii="Times New Roman" w:eastAsia="Times New Roman" w:hAnsi="Times New Roman" w:cs="Times New Roman"/>
          <w:i/>
          <w:color w:val="000000"/>
          <w:sz w:val="24"/>
          <w:szCs w:val="24"/>
        </w:rPr>
        <w:t>Disadvantages</w:t>
      </w:r>
      <w:r w:rsidRPr="00FD0571">
        <w:rPr>
          <w:rFonts w:ascii="Times New Roman" w:eastAsia="Times New Roman" w:hAnsi="Times New Roman" w:cs="Times New Roman"/>
          <w:b/>
          <w:color w:val="000000"/>
          <w:sz w:val="24"/>
          <w:szCs w:val="24"/>
        </w:rPr>
        <w:t>:</w:t>
      </w:r>
      <w:r w:rsidRPr="00FD0571">
        <w:rPr>
          <w:rFonts w:ascii="Times New Roman" w:eastAsia="Times New Roman" w:hAnsi="Times New Roman" w:cs="Times New Roman"/>
          <w:color w:val="000000"/>
          <w:sz w:val="24"/>
          <w:szCs w:val="24"/>
        </w:rPr>
        <w:t xml:space="preserve"> The ESP32 costs slightly more than the ESP8266</w:t>
      </w:r>
    </w:p>
    <w:p w14:paraId="6BCF7998" w14:textId="181BA70E" w:rsidR="00B9267A" w:rsidRDefault="00B9267A">
      <w:pPr>
        <w:pStyle w:val="Heading2"/>
      </w:pPr>
      <w:bookmarkStart w:id="1335" w:name="_Toc119591086"/>
      <w:r w:rsidRPr="0088677F">
        <w:lastRenderedPageBreak/>
        <w:t>SENSORS</w:t>
      </w:r>
      <w:bookmarkEnd w:id="1335"/>
    </w:p>
    <w:p w14:paraId="77E48259" w14:textId="4AB2E5DB" w:rsidR="00B9267A" w:rsidRPr="00992B48" w:rsidRDefault="00B9267A">
      <w:pPr>
        <w:pStyle w:val="Heading3"/>
        <w:rPr>
          <w:b w:val="0"/>
          <w:bCs w:val="0"/>
        </w:rPr>
      </w:pPr>
      <w:bookmarkStart w:id="1336" w:name="_Toc119591087"/>
      <w:r w:rsidRPr="00992B48">
        <w:rPr>
          <w:rStyle w:val="Heading3Char"/>
          <w:b/>
          <w:bCs/>
        </w:rPr>
        <w:t>Heartbeat Sensor</w:t>
      </w:r>
      <w:bookmarkEnd w:id="1336"/>
    </w:p>
    <w:p w14:paraId="4A07B6E2" w14:textId="7D77AFA1" w:rsidR="00C74BD4" w:rsidRPr="00290CDE" w:rsidRDefault="00D70B72" w:rsidP="00290CDE">
      <w:pPr>
        <w:spacing w:line="360" w:lineRule="auto"/>
        <w:jc w:val="both"/>
      </w:pPr>
      <w:bookmarkStart w:id="1337" w:name="_Toc108973553"/>
      <w:r w:rsidRPr="00290CDE">
        <w:t>A person’s heartbeat is the sound of the valves in his/her heart contracting or expanding as they force blood from one region to another. The number of times the heart beats per minute (BPM), is the heartbeat rate and the beat of the heart that can be felt in any artery that lies close to the skin is the pulse.</w:t>
      </w:r>
      <w:bookmarkEnd w:id="1337"/>
    </w:p>
    <w:p w14:paraId="581D4E0C" w14:textId="5486A604" w:rsidR="00D70B72" w:rsidRPr="0039469B" w:rsidRDefault="00D70B72" w:rsidP="0039469B">
      <w:pPr>
        <w:spacing w:line="360" w:lineRule="auto"/>
        <w:jc w:val="both"/>
      </w:pPr>
      <w:r w:rsidRPr="0039469B">
        <w:t>Heart Beat can be measured based on optical power variation as light is scattered or absorbed during its path through the blood as the heartbeat changes. The heartbeat sensor is based on the principle of photoplethysmography. It measures the change in volume of blood through any organ of the body which causes a change in the light intensity through that organ (avascular region). In the case of applications where the heart </w:t>
      </w:r>
      <w:hyperlink r:id="rId24" w:tgtFrame="_blank" w:history="1">
        <w:r w:rsidRPr="0039469B">
          <w:rPr>
            <w:rStyle w:val="Hyperlink"/>
            <w:color w:val="auto"/>
            <w:u w:val="none"/>
          </w:rPr>
          <w:t>pulse rate is to be monitored</w:t>
        </w:r>
      </w:hyperlink>
      <w:r w:rsidRPr="0039469B">
        <w:t>, the timing of the pulses is more important. The flow of blood volume is decided by the rate of heart pulses and since light is absorbed by the blood, the signal pulses are equivalent to the heartbeat pulses.</w:t>
      </w:r>
    </w:p>
    <w:p w14:paraId="4C9BD4EC" w14:textId="2489A078" w:rsidR="00D70B72" w:rsidRPr="0039469B" w:rsidRDefault="00D70B72" w:rsidP="0039469B">
      <w:pPr>
        <w:spacing w:line="360" w:lineRule="auto"/>
        <w:jc w:val="both"/>
      </w:pPr>
      <w:r w:rsidRPr="0039469B">
        <w:t xml:space="preserve">The basic heartbeat sensor consists of a light-emitting diode and a detector like a light detecting resistor or a photodiode. The heartbeat pulses cause a variation in the flow of blood to different regions of the body.  When tissue is illuminated with the light source, </w:t>
      </w:r>
      <w:r w:rsidR="00740F8D" w:rsidRPr="0039469B">
        <w:t>i.e.,</w:t>
      </w:r>
      <w:r w:rsidRPr="0039469B">
        <w:t xml:space="preserve"> light emitted by the led, it either reflects (a finger tissue) or transmits the light (earlobe). Some of the light is absorbed by the blood and the transmitted or the reflected light is received by the light detector. The amount of light absorbed depends on the blood volume in that tissue. The detector output is in the form of the electrical signal and is proportional to the heartbeat rate.</w:t>
      </w:r>
    </w:p>
    <w:p w14:paraId="786F32D7" w14:textId="77777777" w:rsidR="00D70B72" w:rsidRPr="0039469B" w:rsidRDefault="00D70B72" w:rsidP="0039469B">
      <w:pPr>
        <w:spacing w:line="360" w:lineRule="auto"/>
        <w:jc w:val="both"/>
      </w:pPr>
      <w:r w:rsidRPr="0039469B">
        <w:t>This signal is a DC signal relating to the tissues and the blood volume and the AC component synchronous with the heartbeat and caused by pulsatile changes in arterial blood volume is superimposed on the DC signal. Thus, the major requirement is to isolate that AC component since it is most important. In this project, MAX 30100 is the proposed sensor.</w:t>
      </w:r>
    </w:p>
    <w:p w14:paraId="5CFE6813" w14:textId="77777777" w:rsidR="00D70B72" w:rsidRPr="001C2269" w:rsidRDefault="00D70B72" w:rsidP="001C2269">
      <w:pPr>
        <w:rPr>
          <w:b/>
          <w:bCs/>
        </w:rPr>
      </w:pPr>
      <w:r w:rsidRPr="001C2269">
        <w:rPr>
          <w:b/>
          <w:bCs/>
        </w:rPr>
        <w:t>MAX30100 heartbeat sensor</w:t>
      </w:r>
    </w:p>
    <w:p w14:paraId="26EB986A" w14:textId="77777777" w:rsidR="00D70B72" w:rsidRPr="00FD0571" w:rsidRDefault="00D70B72" w:rsidP="00D70B72">
      <w:pPr>
        <w:pStyle w:val="Normal1"/>
        <w:spacing w:line="360" w:lineRule="auto"/>
        <w:jc w:val="both"/>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This is an integrated pulse oximetry and heart-rate monitoring sensor that combines two LEDs, a photodetector, optimized optics, and low-noise analog signal processing to detect pulse oximetry and heart-rate signals. It’s operation ranges from 1.8V and 3.3V power supplies and can be powered through software with zero standby current. This allows the power supply to remain </w:t>
      </w:r>
      <w:r w:rsidRPr="00FD0571">
        <w:rPr>
          <w:rFonts w:ascii="Times New Roman" w:eastAsia="Times New Roman" w:hAnsi="Times New Roman" w:cs="Times New Roman"/>
          <w:sz w:val="24"/>
          <w:szCs w:val="24"/>
        </w:rPr>
        <w:lastRenderedPageBreak/>
        <w:t xml:space="preserve">connected. It is configurable through software registers and the digital output data stored in a 6-deep FIFO within the device. The FIFO allows the data to be connected to microcontrollers/microprocessors when data is not being read continuously from the device’s registers. </w:t>
      </w:r>
    </w:p>
    <w:p w14:paraId="3742E97C" w14:textId="77777777" w:rsidR="00D70B72" w:rsidRPr="00FD0571" w:rsidRDefault="00D70B72" w:rsidP="00D70B72">
      <w:pPr>
        <w:pStyle w:val="Normal1"/>
        <w:spacing w:line="360" w:lineRule="auto"/>
        <w:jc w:val="both"/>
        <w:rPr>
          <w:rFonts w:ascii="Times New Roman" w:hAnsi="Times New Roman" w:cs="Times New Roman"/>
          <w:sz w:val="24"/>
          <w:szCs w:val="24"/>
        </w:rPr>
      </w:pPr>
    </w:p>
    <w:p w14:paraId="147789FA" w14:textId="77777777" w:rsidR="00DF42D6" w:rsidRDefault="00D70B72" w:rsidP="00DF42D6">
      <w:pPr>
        <w:pStyle w:val="Normal1"/>
        <w:keepNext/>
        <w:spacing w:line="360" w:lineRule="auto"/>
      </w:pPr>
      <w:r w:rsidRPr="00FD0571">
        <w:rPr>
          <w:rFonts w:ascii="Times New Roman" w:hAnsi="Times New Roman" w:cs="Times New Roman"/>
          <w:noProof/>
          <w:sz w:val="24"/>
          <w:szCs w:val="24"/>
        </w:rPr>
        <w:drawing>
          <wp:inline distT="0" distB="0" distL="0" distR="0" wp14:anchorId="64C1FC47" wp14:editId="00F811A7">
            <wp:extent cx="1738360" cy="1480603"/>
            <wp:effectExtent l="0" t="0" r="0" b="0"/>
            <wp:docPr id="12" name="image4.jpg" descr="MAX30100 Pulse Oximeter SpO2 and Heart-Rate Sensor Module - PIC,8051,AVR  ,USB PROGRAMMER,DEVELOPMENT BOARDS - alselectro"/>
            <wp:cNvGraphicFramePr/>
            <a:graphic xmlns:a="http://schemas.openxmlformats.org/drawingml/2006/main">
              <a:graphicData uri="http://schemas.openxmlformats.org/drawingml/2006/picture">
                <pic:pic xmlns:pic="http://schemas.openxmlformats.org/drawingml/2006/picture">
                  <pic:nvPicPr>
                    <pic:cNvPr id="0" name="image4.jpg" descr="MAX30100 Pulse Oximeter SpO2 and Heart-Rate Sensor Module - PIC,8051,AVR  ,USB PROGRAMMER,DEVELOPMENT BOARDS - alselectro"/>
                    <pic:cNvPicPr preferRelativeResize="0"/>
                  </pic:nvPicPr>
                  <pic:blipFill>
                    <a:blip r:embed="rId25" cstate="print"/>
                    <a:srcRect l="6033" t="4451" r="6032" b="7419"/>
                    <a:stretch>
                      <a:fillRect/>
                    </a:stretch>
                  </pic:blipFill>
                  <pic:spPr>
                    <a:xfrm>
                      <a:off x="0" y="0"/>
                      <a:ext cx="1738360" cy="1480603"/>
                    </a:xfrm>
                    <a:prstGeom prst="rect">
                      <a:avLst/>
                    </a:prstGeom>
                    <a:ln/>
                  </pic:spPr>
                </pic:pic>
              </a:graphicData>
            </a:graphic>
          </wp:inline>
        </w:drawing>
      </w:r>
    </w:p>
    <w:p w14:paraId="572D69E0" w14:textId="5487CCE5" w:rsidR="00290CDE" w:rsidRPr="00992B48" w:rsidRDefault="00DF42D6" w:rsidP="00992B48">
      <w:pPr>
        <w:pStyle w:val="mycaptions"/>
        <w:rPr>
          <w:b/>
          <w:bCs/>
        </w:rPr>
      </w:pPr>
      <w:bookmarkStart w:id="1338" w:name="_Toc119591138"/>
      <w:r w:rsidRPr="00992B48">
        <w:rPr>
          <w:b/>
          <w:bCs/>
        </w:rPr>
        <w:t xml:space="preserve">Figure </w:t>
      </w:r>
      <w:r w:rsidRPr="00992B48">
        <w:rPr>
          <w:b/>
          <w:bCs/>
        </w:rPr>
        <w:fldChar w:fldCharType="begin"/>
      </w:r>
      <w:r w:rsidRPr="00992B48">
        <w:rPr>
          <w:b/>
          <w:bCs/>
        </w:rPr>
        <w:instrText xml:space="preserve"> STYLEREF 1 \s </w:instrText>
      </w:r>
      <w:r w:rsidRPr="00992B48">
        <w:rPr>
          <w:b/>
          <w:bCs/>
        </w:rPr>
        <w:fldChar w:fldCharType="separate"/>
      </w:r>
      <w:r w:rsidR="0075568D" w:rsidRPr="00992B48">
        <w:rPr>
          <w:b/>
          <w:bCs/>
          <w:noProof/>
        </w:rPr>
        <w:t>2</w:t>
      </w:r>
      <w:r w:rsidRPr="00992B48">
        <w:rPr>
          <w:b/>
          <w:bCs/>
          <w:noProof/>
        </w:rPr>
        <w:fldChar w:fldCharType="end"/>
      </w:r>
      <w:r w:rsidR="0075568D" w:rsidRPr="00992B48">
        <w:rPr>
          <w:b/>
          <w:bCs/>
        </w:rPr>
        <w:t>.</w:t>
      </w:r>
      <w:del w:id="1339" w:author="magdaline ndere" w:date="2022-11-17T13:40:00Z">
        <w:r w:rsidRPr="00992B48" w:rsidDel="00A24F1A">
          <w:rPr>
            <w:b/>
            <w:bCs/>
          </w:rPr>
          <w:fldChar w:fldCharType="begin"/>
        </w:r>
        <w:r w:rsidRPr="00992B48" w:rsidDel="00A24F1A">
          <w:rPr>
            <w:b/>
            <w:bCs/>
          </w:rPr>
          <w:delInstrText xml:space="preserve"> SEQ Figure \* ARABIC \s 1 </w:delInstrText>
        </w:r>
        <w:r w:rsidRPr="00992B48" w:rsidDel="00A24F1A">
          <w:rPr>
            <w:b/>
            <w:bCs/>
          </w:rPr>
          <w:fldChar w:fldCharType="separate"/>
        </w:r>
        <w:r w:rsidR="0075568D" w:rsidRPr="00992B48" w:rsidDel="00A24F1A">
          <w:rPr>
            <w:b/>
            <w:bCs/>
            <w:noProof/>
          </w:rPr>
          <w:delText>2</w:delText>
        </w:r>
        <w:r w:rsidRPr="00992B48" w:rsidDel="00A24F1A">
          <w:rPr>
            <w:b/>
            <w:bCs/>
            <w:noProof/>
          </w:rPr>
          <w:fldChar w:fldCharType="end"/>
        </w:r>
      </w:del>
      <w:ins w:id="1340" w:author="magdaline ndere" w:date="2022-11-17T13:40:00Z">
        <w:r w:rsidR="00A24F1A">
          <w:rPr>
            <w:b/>
            <w:bCs/>
          </w:rPr>
          <w:t>1</w:t>
        </w:r>
      </w:ins>
      <w:r w:rsidRPr="00992B48">
        <w:rPr>
          <w:b/>
          <w:bCs/>
        </w:rPr>
        <w:t>: MAX30100 heartbeat sensor</w:t>
      </w:r>
      <w:bookmarkEnd w:id="1338"/>
    </w:p>
    <w:p w14:paraId="6C831BEF" w14:textId="77777777" w:rsidR="00D70B72" w:rsidRPr="0039469B" w:rsidRDefault="00D70B72" w:rsidP="0039469B">
      <w:pPr>
        <w:pStyle w:val="Heading4"/>
        <w:rPr>
          <w:b w:val="0"/>
          <w:bCs w:val="0"/>
          <w:i/>
          <w:iCs/>
        </w:rPr>
      </w:pPr>
      <w:bookmarkStart w:id="1341" w:name="_Toc78278234"/>
      <w:r w:rsidRPr="0039469B">
        <w:rPr>
          <w:b w:val="0"/>
          <w:bCs w:val="0"/>
          <w:i/>
          <w:iCs/>
        </w:rPr>
        <w:t>Features</w:t>
      </w:r>
      <w:bookmarkEnd w:id="1341"/>
    </w:p>
    <w:p w14:paraId="7CD39DDA" w14:textId="77777777" w:rsidR="00D70B72" w:rsidRPr="00FD0571" w:rsidRDefault="00D70B72">
      <w:pPr>
        <w:pStyle w:val="Normal1"/>
        <w:numPr>
          <w:ilvl w:val="0"/>
          <w:numId w:val="34"/>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Integrated LEDs, photo sensor, and high-performance analog front-end.</w:t>
      </w:r>
    </w:p>
    <w:p w14:paraId="5D5BA21D" w14:textId="77777777" w:rsidR="00D70B72" w:rsidRPr="00FD0571" w:rsidRDefault="00D70B72">
      <w:pPr>
        <w:pStyle w:val="Normal1"/>
        <w:numPr>
          <w:ilvl w:val="0"/>
          <w:numId w:val="34"/>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Tiny 5.6mm x 2.8mm x 1.2mm 14-Pin optically enhanced system-in-package.</w:t>
      </w:r>
    </w:p>
    <w:p w14:paraId="1F671E5C" w14:textId="77777777" w:rsidR="00D70B72" w:rsidRPr="00FD0571" w:rsidRDefault="00D70B72">
      <w:pPr>
        <w:pStyle w:val="Normal1"/>
        <w:numPr>
          <w:ilvl w:val="0"/>
          <w:numId w:val="34"/>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color w:val="000000"/>
          <w:sz w:val="24"/>
          <w:szCs w:val="24"/>
        </w:rPr>
        <w:t xml:space="preserve">Programmable sample rate and LED current for Power Savings </w:t>
      </w:r>
    </w:p>
    <w:p w14:paraId="08B2D88D" w14:textId="5B084F85" w:rsidR="0039469B" w:rsidRDefault="00D70B72">
      <w:pPr>
        <w:pStyle w:val="Normal1"/>
        <w:numPr>
          <w:ilvl w:val="0"/>
          <w:numId w:val="34"/>
        </w:numPr>
        <w:spacing w:line="360" w:lineRule="auto"/>
        <w:rPr>
          <w:rFonts w:ascii="Times New Roman" w:eastAsia="Times New Roman" w:hAnsi="Times New Roman" w:cs="Times New Roman"/>
          <w:color w:val="000000"/>
          <w:sz w:val="24"/>
          <w:szCs w:val="24"/>
        </w:rPr>
      </w:pPr>
      <w:r w:rsidRPr="00FD0571">
        <w:rPr>
          <w:rFonts w:ascii="Times New Roman" w:eastAsia="Times New Roman" w:hAnsi="Times New Roman" w:cs="Times New Roman"/>
          <w:color w:val="000000"/>
          <w:sz w:val="24"/>
          <w:szCs w:val="24"/>
        </w:rPr>
        <w:t xml:space="preserve">Ultra-Low Shutdown Current (0.7μA, </w:t>
      </w:r>
      <w:proofErr w:type="spellStart"/>
      <w:r w:rsidRPr="00FD0571">
        <w:rPr>
          <w:rFonts w:ascii="Times New Roman" w:eastAsia="Times New Roman" w:hAnsi="Times New Roman" w:cs="Times New Roman"/>
          <w:color w:val="000000"/>
          <w:sz w:val="24"/>
          <w:szCs w:val="24"/>
        </w:rPr>
        <w:t>typ</w:t>
      </w:r>
      <w:proofErr w:type="spellEnd"/>
      <w:r w:rsidRPr="00FD0571">
        <w:rPr>
          <w:rFonts w:ascii="Times New Roman" w:eastAsia="Times New Roman" w:hAnsi="Times New Roman" w:cs="Times New Roman"/>
          <w:color w:val="000000"/>
          <w:sz w:val="24"/>
          <w:szCs w:val="24"/>
        </w:rPr>
        <w:t xml:space="preserve">) </w:t>
      </w:r>
      <w:bookmarkStart w:id="1342" w:name="_Toc78278235"/>
    </w:p>
    <w:p w14:paraId="68DF74EF" w14:textId="6653B1A2" w:rsidR="000410A8" w:rsidRDefault="000410A8" w:rsidP="000410A8">
      <w:pPr>
        <w:pStyle w:val="Normal1"/>
        <w:spacing w:line="360" w:lineRule="auto"/>
        <w:rPr>
          <w:rFonts w:ascii="Times New Roman" w:eastAsia="Times New Roman" w:hAnsi="Times New Roman" w:cs="Times New Roman"/>
          <w:i/>
          <w:iCs/>
          <w:color w:val="000000"/>
          <w:sz w:val="24"/>
          <w:szCs w:val="24"/>
        </w:rPr>
      </w:pPr>
      <w:r w:rsidRPr="0075568D">
        <w:rPr>
          <w:rFonts w:ascii="Times New Roman" w:eastAsia="Times New Roman" w:hAnsi="Times New Roman" w:cs="Times New Roman"/>
          <w:i/>
          <w:iCs/>
          <w:color w:val="000000"/>
          <w:sz w:val="24"/>
          <w:szCs w:val="24"/>
        </w:rPr>
        <w:t>Pin configuration</w:t>
      </w:r>
    </w:p>
    <w:p w14:paraId="494F4C70" w14:textId="72B70A65" w:rsidR="00DF42D6" w:rsidRDefault="00DF42D6" w:rsidP="00992B48">
      <w:pPr>
        <w:pStyle w:val="mytables"/>
        <w:numPr>
          <w:ilvl w:val="0"/>
          <w:numId w:val="0"/>
        </w:numPr>
      </w:pPr>
      <w:bookmarkStart w:id="1343" w:name="_Toc118037938"/>
      <w:bookmarkStart w:id="1344" w:name="_Toc118038100"/>
      <w:bookmarkStart w:id="1345" w:name="_Toc118371924"/>
      <w:bookmarkStart w:id="1346" w:name="_Toc119590970"/>
      <w:bookmarkStart w:id="1347" w:name="_Toc119591088"/>
      <w:r>
        <w:t xml:space="preserve">Table </w:t>
      </w:r>
      <w:r w:rsidR="00A37C01">
        <w:fldChar w:fldCharType="begin"/>
      </w:r>
      <w:r w:rsidR="00A37C01">
        <w:instrText xml:space="preserve"> STYLEREF 1 \s </w:instrText>
      </w:r>
      <w:r w:rsidR="00A37C01">
        <w:fldChar w:fldCharType="separate"/>
      </w:r>
      <w:r w:rsidR="00684957">
        <w:rPr>
          <w:noProof/>
        </w:rPr>
        <w:t>2</w:t>
      </w:r>
      <w:r w:rsidR="00A37C01">
        <w:rPr>
          <w:noProof/>
        </w:rPr>
        <w:fldChar w:fldCharType="end"/>
      </w:r>
      <w:r w:rsidR="00684957">
        <w:t>.</w:t>
      </w:r>
      <w:r w:rsidR="00A37C01">
        <w:fldChar w:fldCharType="begin"/>
      </w:r>
      <w:r w:rsidR="00A37C01">
        <w:instrText xml:space="preserve"> SEQ Table \* ARABIC \s 1 </w:instrText>
      </w:r>
      <w:r w:rsidR="00A37C01">
        <w:fldChar w:fldCharType="separate"/>
      </w:r>
      <w:r w:rsidR="00684957">
        <w:rPr>
          <w:noProof/>
        </w:rPr>
        <w:t>1</w:t>
      </w:r>
      <w:r w:rsidR="00A37C01">
        <w:rPr>
          <w:noProof/>
        </w:rPr>
        <w:fldChar w:fldCharType="end"/>
      </w:r>
      <w:r>
        <w:t>:</w:t>
      </w:r>
      <w:r w:rsidRPr="00FB362C">
        <w:t>Pin configuration of MAX30100 heartbeat sensor</w:t>
      </w:r>
      <w:bookmarkEnd w:id="1343"/>
      <w:bookmarkEnd w:id="1344"/>
      <w:bookmarkEnd w:id="1345"/>
      <w:bookmarkEnd w:id="1346"/>
      <w:bookmarkEnd w:id="1347"/>
    </w:p>
    <w:tbl>
      <w:tblPr>
        <w:tblStyle w:val="TableGrid"/>
        <w:tblW w:w="9895" w:type="dxa"/>
        <w:tblInd w:w="0" w:type="dxa"/>
        <w:tblLook w:val="04A0" w:firstRow="1" w:lastRow="0" w:firstColumn="1" w:lastColumn="0" w:noHBand="0" w:noVBand="1"/>
      </w:tblPr>
      <w:tblGrid>
        <w:gridCol w:w="1615"/>
        <w:gridCol w:w="8280"/>
      </w:tblGrid>
      <w:tr w:rsidR="00A24F1A" w:rsidRPr="00A24F1A" w14:paraId="3553EDFE" w14:textId="77777777" w:rsidTr="0075568D">
        <w:tc>
          <w:tcPr>
            <w:tcW w:w="1615" w:type="dxa"/>
          </w:tcPr>
          <w:p w14:paraId="1B9DBDBC" w14:textId="414D3F7E" w:rsidR="000410A8" w:rsidRPr="00A24F1A" w:rsidRDefault="000410A8" w:rsidP="000410A8">
            <w:pPr>
              <w:pStyle w:val="Normal1"/>
              <w:spacing w:line="360" w:lineRule="auto"/>
              <w:rPr>
                <w:rFonts w:ascii="Times New Roman" w:eastAsia="Times New Roman" w:hAnsi="Times New Roman" w:cs="Times New Roman"/>
                <w:b/>
                <w:bCs/>
                <w:sz w:val="24"/>
                <w:szCs w:val="24"/>
                <w:rPrChange w:id="1348" w:author="magdaline ndere" w:date="2022-11-17T13:40:00Z">
                  <w:rPr>
                    <w:rFonts w:ascii="Times New Roman" w:eastAsia="Times New Roman" w:hAnsi="Times New Roman" w:cs="Times New Roman"/>
                    <w:b/>
                    <w:bCs/>
                    <w:color w:val="000000"/>
                    <w:sz w:val="24"/>
                    <w:szCs w:val="24"/>
                  </w:rPr>
                </w:rPrChange>
              </w:rPr>
            </w:pPr>
            <w:r w:rsidRPr="00A24F1A">
              <w:rPr>
                <w:rFonts w:ascii="Times New Roman" w:eastAsia="Times New Roman" w:hAnsi="Times New Roman" w:cs="Times New Roman"/>
                <w:b/>
                <w:bCs/>
                <w:sz w:val="24"/>
                <w:szCs w:val="24"/>
                <w:rPrChange w:id="1349" w:author="magdaline ndere" w:date="2022-11-17T13:40:00Z">
                  <w:rPr>
                    <w:rFonts w:ascii="Times New Roman" w:eastAsia="Times New Roman" w:hAnsi="Times New Roman" w:cs="Times New Roman"/>
                    <w:b/>
                    <w:bCs/>
                    <w:color w:val="000000"/>
                    <w:sz w:val="24"/>
                    <w:szCs w:val="24"/>
                  </w:rPr>
                </w:rPrChange>
              </w:rPr>
              <w:t>Pin Type</w:t>
            </w:r>
          </w:p>
        </w:tc>
        <w:tc>
          <w:tcPr>
            <w:tcW w:w="8280" w:type="dxa"/>
          </w:tcPr>
          <w:p w14:paraId="0D84A8FF" w14:textId="1710D5B4" w:rsidR="000410A8" w:rsidRPr="00A24F1A" w:rsidRDefault="000410A8" w:rsidP="000410A8">
            <w:pPr>
              <w:pStyle w:val="Normal1"/>
              <w:spacing w:line="360" w:lineRule="auto"/>
              <w:rPr>
                <w:rFonts w:ascii="Times New Roman" w:eastAsia="Times New Roman" w:hAnsi="Times New Roman" w:cs="Times New Roman"/>
                <w:b/>
                <w:bCs/>
                <w:sz w:val="24"/>
                <w:szCs w:val="24"/>
                <w:rPrChange w:id="1350" w:author="magdaline ndere" w:date="2022-11-17T13:40:00Z">
                  <w:rPr>
                    <w:rFonts w:ascii="Times New Roman" w:eastAsia="Times New Roman" w:hAnsi="Times New Roman" w:cs="Times New Roman"/>
                    <w:b/>
                    <w:bCs/>
                    <w:color w:val="000000"/>
                    <w:sz w:val="24"/>
                    <w:szCs w:val="24"/>
                  </w:rPr>
                </w:rPrChange>
              </w:rPr>
            </w:pPr>
            <w:r w:rsidRPr="00A24F1A">
              <w:rPr>
                <w:rFonts w:ascii="Times New Roman" w:eastAsia="Times New Roman" w:hAnsi="Times New Roman" w:cs="Times New Roman"/>
                <w:b/>
                <w:bCs/>
                <w:sz w:val="24"/>
                <w:szCs w:val="24"/>
                <w:rPrChange w:id="1351" w:author="magdaline ndere" w:date="2022-11-17T13:40:00Z">
                  <w:rPr>
                    <w:rFonts w:ascii="Times New Roman" w:eastAsia="Times New Roman" w:hAnsi="Times New Roman" w:cs="Times New Roman"/>
                    <w:b/>
                    <w:bCs/>
                    <w:color w:val="000000"/>
                    <w:sz w:val="24"/>
                    <w:szCs w:val="24"/>
                  </w:rPr>
                </w:rPrChange>
              </w:rPr>
              <w:t>Pin Function</w:t>
            </w:r>
          </w:p>
        </w:tc>
      </w:tr>
      <w:tr w:rsidR="00A24F1A" w:rsidRPr="00A24F1A" w14:paraId="2A79632A" w14:textId="77777777" w:rsidTr="0075568D">
        <w:tc>
          <w:tcPr>
            <w:tcW w:w="1615" w:type="dxa"/>
          </w:tcPr>
          <w:p w14:paraId="6FDDFB51" w14:textId="3736D783" w:rsidR="000410A8" w:rsidRPr="00A24F1A" w:rsidRDefault="000410A8" w:rsidP="000410A8">
            <w:pPr>
              <w:pStyle w:val="Normal1"/>
              <w:spacing w:line="360" w:lineRule="auto"/>
              <w:rPr>
                <w:rFonts w:ascii="Times New Roman" w:eastAsia="Times New Roman" w:hAnsi="Times New Roman" w:cs="Times New Roman"/>
                <w:sz w:val="24"/>
                <w:szCs w:val="24"/>
                <w:rPrChange w:id="1352"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53" w:author="magdaline ndere" w:date="2022-11-17T13:40:00Z">
                  <w:rPr>
                    <w:rFonts w:ascii="Times New Roman" w:hAnsi="Times New Roman" w:cs="Times New Roman"/>
                    <w:color w:val="303030"/>
                    <w:sz w:val="24"/>
                    <w:szCs w:val="24"/>
                    <w:shd w:val="clear" w:color="auto" w:fill="FFFFFF"/>
                  </w:rPr>
                </w:rPrChange>
              </w:rPr>
              <w:t>VIN</w:t>
            </w:r>
          </w:p>
        </w:tc>
        <w:tc>
          <w:tcPr>
            <w:tcW w:w="8280" w:type="dxa"/>
          </w:tcPr>
          <w:p w14:paraId="31FF4EA8" w14:textId="0F9389DC" w:rsidR="000410A8" w:rsidRPr="00A24F1A" w:rsidRDefault="000410A8" w:rsidP="000410A8">
            <w:pPr>
              <w:pStyle w:val="Normal1"/>
              <w:spacing w:line="360" w:lineRule="auto"/>
              <w:rPr>
                <w:rFonts w:ascii="Times New Roman" w:eastAsia="Times New Roman" w:hAnsi="Times New Roman" w:cs="Times New Roman"/>
                <w:sz w:val="24"/>
                <w:szCs w:val="24"/>
                <w:rPrChange w:id="1354"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55" w:author="magdaline ndere" w:date="2022-11-17T13:40:00Z">
                  <w:rPr>
                    <w:rFonts w:ascii="Times New Roman" w:hAnsi="Times New Roman" w:cs="Times New Roman"/>
                    <w:color w:val="303030"/>
                    <w:sz w:val="24"/>
                    <w:szCs w:val="24"/>
                    <w:shd w:val="clear" w:color="auto" w:fill="FFFFFF"/>
                  </w:rPr>
                </w:rPrChange>
              </w:rPr>
              <w:t>Voltage Input</w:t>
            </w:r>
          </w:p>
        </w:tc>
      </w:tr>
      <w:tr w:rsidR="00A24F1A" w:rsidRPr="00A24F1A" w14:paraId="0FF194FE" w14:textId="77777777" w:rsidTr="0075568D">
        <w:tc>
          <w:tcPr>
            <w:tcW w:w="1615" w:type="dxa"/>
          </w:tcPr>
          <w:p w14:paraId="0DDE1DD3" w14:textId="278362EE" w:rsidR="000410A8" w:rsidRPr="00A24F1A" w:rsidRDefault="00CC3C69" w:rsidP="000410A8">
            <w:pPr>
              <w:pStyle w:val="Normal1"/>
              <w:spacing w:line="360" w:lineRule="auto"/>
              <w:rPr>
                <w:rFonts w:ascii="Times New Roman" w:eastAsia="Times New Roman" w:hAnsi="Times New Roman" w:cs="Times New Roman"/>
                <w:sz w:val="24"/>
                <w:szCs w:val="24"/>
                <w:rPrChange w:id="1356"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57" w:author="magdaline ndere" w:date="2022-11-17T13:40:00Z">
                  <w:rPr>
                    <w:rFonts w:ascii="Times New Roman" w:eastAsia="Times New Roman" w:hAnsi="Times New Roman" w:cs="Times New Roman"/>
                    <w:color w:val="000000"/>
                    <w:sz w:val="24"/>
                    <w:szCs w:val="24"/>
                  </w:rPr>
                </w:rPrChange>
              </w:rPr>
              <w:t>SCL</w:t>
            </w:r>
          </w:p>
        </w:tc>
        <w:tc>
          <w:tcPr>
            <w:tcW w:w="8280" w:type="dxa"/>
          </w:tcPr>
          <w:p w14:paraId="1D2AD9C8" w14:textId="1205181F" w:rsidR="000410A8" w:rsidRPr="00A24F1A" w:rsidRDefault="000410A8" w:rsidP="000410A8">
            <w:pPr>
              <w:pStyle w:val="Normal1"/>
              <w:spacing w:line="360" w:lineRule="auto"/>
              <w:rPr>
                <w:rFonts w:ascii="Times New Roman" w:eastAsia="Times New Roman" w:hAnsi="Times New Roman" w:cs="Times New Roman"/>
                <w:sz w:val="24"/>
                <w:szCs w:val="24"/>
                <w:rPrChange w:id="1358"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59" w:author="magdaline ndere" w:date="2022-11-17T13:40:00Z">
                  <w:rPr>
                    <w:rFonts w:ascii="Times New Roman" w:hAnsi="Times New Roman" w:cs="Times New Roman"/>
                    <w:color w:val="303030"/>
                    <w:sz w:val="24"/>
                    <w:szCs w:val="24"/>
                    <w:shd w:val="clear" w:color="auto" w:fill="FFFFFF"/>
                  </w:rPr>
                </w:rPrChange>
              </w:rPr>
              <w:t>I2C - Serial Clock</w:t>
            </w:r>
          </w:p>
        </w:tc>
      </w:tr>
      <w:tr w:rsidR="00A24F1A" w:rsidRPr="00A24F1A" w14:paraId="43CC56FF" w14:textId="77777777" w:rsidTr="0075568D">
        <w:tc>
          <w:tcPr>
            <w:tcW w:w="1615" w:type="dxa"/>
          </w:tcPr>
          <w:p w14:paraId="41ED84C1" w14:textId="38CF2BE2" w:rsidR="000410A8" w:rsidRPr="00A24F1A" w:rsidRDefault="00CC3C69" w:rsidP="000410A8">
            <w:pPr>
              <w:pStyle w:val="Normal1"/>
              <w:spacing w:line="360" w:lineRule="auto"/>
              <w:rPr>
                <w:rFonts w:ascii="Times New Roman" w:eastAsia="Times New Roman" w:hAnsi="Times New Roman" w:cs="Times New Roman"/>
                <w:sz w:val="24"/>
                <w:szCs w:val="24"/>
                <w:rPrChange w:id="1360"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61" w:author="magdaline ndere" w:date="2022-11-17T13:40:00Z">
                  <w:rPr>
                    <w:rFonts w:ascii="Times New Roman" w:eastAsia="Times New Roman" w:hAnsi="Times New Roman" w:cs="Times New Roman"/>
                    <w:color w:val="000000"/>
                    <w:sz w:val="24"/>
                    <w:szCs w:val="24"/>
                  </w:rPr>
                </w:rPrChange>
              </w:rPr>
              <w:t>SDA</w:t>
            </w:r>
          </w:p>
        </w:tc>
        <w:tc>
          <w:tcPr>
            <w:tcW w:w="8280" w:type="dxa"/>
          </w:tcPr>
          <w:p w14:paraId="500AA798" w14:textId="2AD5D1A1" w:rsidR="000410A8" w:rsidRPr="00A24F1A" w:rsidRDefault="00CC3C69" w:rsidP="000410A8">
            <w:pPr>
              <w:pStyle w:val="Normal1"/>
              <w:spacing w:line="360" w:lineRule="auto"/>
              <w:rPr>
                <w:rFonts w:ascii="Times New Roman" w:eastAsia="Times New Roman" w:hAnsi="Times New Roman" w:cs="Times New Roman"/>
                <w:sz w:val="24"/>
                <w:szCs w:val="24"/>
                <w:rPrChange w:id="1362"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63" w:author="magdaline ndere" w:date="2022-11-17T13:40:00Z">
                  <w:rPr>
                    <w:rFonts w:ascii="Times New Roman" w:hAnsi="Times New Roman" w:cs="Times New Roman"/>
                    <w:color w:val="303030"/>
                    <w:sz w:val="24"/>
                    <w:szCs w:val="24"/>
                    <w:shd w:val="clear" w:color="auto" w:fill="FFFFFF"/>
                  </w:rPr>
                </w:rPrChange>
              </w:rPr>
              <w:t>I2C - Serial Data</w:t>
            </w:r>
          </w:p>
        </w:tc>
      </w:tr>
      <w:tr w:rsidR="00A24F1A" w:rsidRPr="00A24F1A" w14:paraId="0A792D80" w14:textId="77777777" w:rsidTr="0075568D">
        <w:tc>
          <w:tcPr>
            <w:tcW w:w="1615" w:type="dxa"/>
          </w:tcPr>
          <w:p w14:paraId="11325A3E" w14:textId="0F651A14" w:rsidR="000410A8" w:rsidRPr="00A24F1A" w:rsidRDefault="00CC3C69" w:rsidP="000410A8">
            <w:pPr>
              <w:pStyle w:val="Normal1"/>
              <w:spacing w:line="360" w:lineRule="auto"/>
              <w:rPr>
                <w:rFonts w:ascii="Times New Roman" w:eastAsia="Times New Roman" w:hAnsi="Times New Roman" w:cs="Times New Roman"/>
                <w:sz w:val="24"/>
                <w:szCs w:val="24"/>
                <w:rPrChange w:id="1364"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65" w:author="magdaline ndere" w:date="2022-11-17T13:40:00Z">
                  <w:rPr>
                    <w:rFonts w:ascii="Times New Roman" w:eastAsia="Times New Roman" w:hAnsi="Times New Roman" w:cs="Times New Roman"/>
                    <w:color w:val="000000"/>
                    <w:sz w:val="24"/>
                    <w:szCs w:val="24"/>
                  </w:rPr>
                </w:rPrChange>
              </w:rPr>
              <w:t>INT</w:t>
            </w:r>
          </w:p>
        </w:tc>
        <w:tc>
          <w:tcPr>
            <w:tcW w:w="8280" w:type="dxa"/>
          </w:tcPr>
          <w:p w14:paraId="53BCBBB0" w14:textId="18766024" w:rsidR="000410A8" w:rsidRPr="00A24F1A" w:rsidRDefault="00CC3C69" w:rsidP="000410A8">
            <w:pPr>
              <w:pStyle w:val="Normal1"/>
              <w:spacing w:line="360" w:lineRule="auto"/>
              <w:rPr>
                <w:rFonts w:ascii="Times New Roman" w:eastAsia="Times New Roman" w:hAnsi="Times New Roman" w:cs="Times New Roman"/>
                <w:sz w:val="24"/>
                <w:szCs w:val="24"/>
                <w:rPrChange w:id="1366"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67" w:author="magdaline ndere" w:date="2022-11-17T13:40:00Z">
                  <w:rPr>
                    <w:rFonts w:ascii="Times New Roman" w:hAnsi="Times New Roman" w:cs="Times New Roman"/>
                    <w:color w:val="303030"/>
                    <w:sz w:val="24"/>
                    <w:szCs w:val="24"/>
                    <w:shd w:val="clear" w:color="auto" w:fill="FFFFFF"/>
                  </w:rPr>
                </w:rPrChange>
              </w:rPr>
              <w:t>Active low interrupt</w:t>
            </w:r>
          </w:p>
        </w:tc>
      </w:tr>
      <w:tr w:rsidR="00A24F1A" w:rsidRPr="00A24F1A" w14:paraId="72333C42" w14:textId="77777777" w:rsidTr="0075568D">
        <w:tc>
          <w:tcPr>
            <w:tcW w:w="1615" w:type="dxa"/>
          </w:tcPr>
          <w:p w14:paraId="65D343D1" w14:textId="6B62A896" w:rsidR="000410A8" w:rsidRPr="00A24F1A" w:rsidRDefault="00CC3C69" w:rsidP="000410A8">
            <w:pPr>
              <w:pStyle w:val="Normal1"/>
              <w:spacing w:line="360" w:lineRule="auto"/>
              <w:rPr>
                <w:rFonts w:ascii="Times New Roman" w:eastAsia="Times New Roman" w:hAnsi="Times New Roman" w:cs="Times New Roman"/>
                <w:sz w:val="24"/>
                <w:szCs w:val="24"/>
                <w:rPrChange w:id="1368"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69" w:author="magdaline ndere" w:date="2022-11-17T13:40:00Z">
                  <w:rPr>
                    <w:rFonts w:ascii="Times New Roman" w:eastAsia="Times New Roman" w:hAnsi="Times New Roman" w:cs="Times New Roman"/>
                    <w:color w:val="000000"/>
                    <w:sz w:val="24"/>
                    <w:szCs w:val="24"/>
                  </w:rPr>
                </w:rPrChange>
              </w:rPr>
              <w:t>IRD</w:t>
            </w:r>
          </w:p>
        </w:tc>
        <w:tc>
          <w:tcPr>
            <w:tcW w:w="8280" w:type="dxa"/>
          </w:tcPr>
          <w:p w14:paraId="74DD8B3B" w14:textId="60A74B8B" w:rsidR="000410A8" w:rsidRPr="00A24F1A" w:rsidRDefault="00CC3C69" w:rsidP="000410A8">
            <w:pPr>
              <w:pStyle w:val="Normal1"/>
              <w:spacing w:line="360" w:lineRule="auto"/>
              <w:rPr>
                <w:rFonts w:ascii="Times New Roman" w:eastAsia="Times New Roman" w:hAnsi="Times New Roman" w:cs="Times New Roman"/>
                <w:sz w:val="24"/>
                <w:szCs w:val="24"/>
                <w:rPrChange w:id="1370"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71" w:author="magdaline ndere" w:date="2022-11-17T13:40:00Z">
                  <w:rPr>
                    <w:rFonts w:ascii="Times New Roman" w:hAnsi="Times New Roman" w:cs="Times New Roman"/>
                    <w:color w:val="303030"/>
                    <w:sz w:val="24"/>
                    <w:szCs w:val="24"/>
                    <w:shd w:val="clear" w:color="auto" w:fill="FFFFFF"/>
                  </w:rPr>
                </w:rPrChange>
              </w:rPr>
              <w:t>IR LED Cathode and LED Driver Connection Point(Leave floating in the circuit)</w:t>
            </w:r>
          </w:p>
        </w:tc>
      </w:tr>
      <w:tr w:rsidR="00A24F1A" w:rsidRPr="00A24F1A" w14:paraId="3173C26F" w14:textId="77777777" w:rsidTr="0075568D">
        <w:tc>
          <w:tcPr>
            <w:tcW w:w="1615" w:type="dxa"/>
          </w:tcPr>
          <w:p w14:paraId="7E0B9549" w14:textId="69418C4B" w:rsidR="00CC3C69" w:rsidRPr="00A24F1A" w:rsidRDefault="00CC3C69" w:rsidP="000410A8">
            <w:pPr>
              <w:pStyle w:val="Normal1"/>
              <w:spacing w:line="360" w:lineRule="auto"/>
              <w:rPr>
                <w:rFonts w:ascii="Times New Roman" w:eastAsia="Times New Roman" w:hAnsi="Times New Roman" w:cs="Times New Roman"/>
                <w:sz w:val="24"/>
                <w:szCs w:val="24"/>
                <w:rPrChange w:id="1372"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73" w:author="magdaline ndere" w:date="2022-11-17T13:40:00Z">
                  <w:rPr>
                    <w:rFonts w:ascii="Times New Roman" w:eastAsia="Times New Roman" w:hAnsi="Times New Roman" w:cs="Times New Roman"/>
                    <w:color w:val="000000"/>
                    <w:sz w:val="24"/>
                    <w:szCs w:val="24"/>
                  </w:rPr>
                </w:rPrChange>
              </w:rPr>
              <w:t>RD</w:t>
            </w:r>
          </w:p>
        </w:tc>
        <w:tc>
          <w:tcPr>
            <w:tcW w:w="8280" w:type="dxa"/>
          </w:tcPr>
          <w:p w14:paraId="1D6B1E3D" w14:textId="14E92CF6" w:rsidR="00CC3C69" w:rsidRPr="00A24F1A" w:rsidRDefault="00CC3C69" w:rsidP="000410A8">
            <w:pPr>
              <w:pStyle w:val="Normal1"/>
              <w:spacing w:line="360" w:lineRule="auto"/>
              <w:rPr>
                <w:rFonts w:ascii="Times New Roman" w:eastAsia="Times New Roman" w:hAnsi="Times New Roman" w:cs="Times New Roman"/>
                <w:sz w:val="24"/>
                <w:szCs w:val="24"/>
                <w:rPrChange w:id="1374"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75" w:author="magdaline ndere" w:date="2022-11-17T13:40:00Z">
                  <w:rPr>
                    <w:rFonts w:ascii="Times New Roman" w:hAnsi="Times New Roman" w:cs="Times New Roman"/>
                    <w:color w:val="303030"/>
                    <w:sz w:val="24"/>
                    <w:szCs w:val="24"/>
                    <w:shd w:val="clear" w:color="auto" w:fill="FFFFFF"/>
                  </w:rPr>
                </w:rPrChange>
              </w:rPr>
              <w:t>Red LED Cathode and LED Driver Connection Point(Leave floating in the circuit)</w:t>
            </w:r>
          </w:p>
        </w:tc>
      </w:tr>
      <w:tr w:rsidR="00A24F1A" w:rsidRPr="00A24F1A" w14:paraId="474ADECD" w14:textId="77777777" w:rsidTr="0075568D">
        <w:tc>
          <w:tcPr>
            <w:tcW w:w="1615" w:type="dxa"/>
          </w:tcPr>
          <w:p w14:paraId="545A55E3" w14:textId="12EFF8E4" w:rsidR="00CC3C69" w:rsidRPr="00A24F1A" w:rsidRDefault="00CC3C69" w:rsidP="000410A8">
            <w:pPr>
              <w:pStyle w:val="Normal1"/>
              <w:spacing w:line="360" w:lineRule="auto"/>
              <w:rPr>
                <w:rFonts w:ascii="Times New Roman" w:eastAsia="Times New Roman" w:hAnsi="Times New Roman" w:cs="Times New Roman"/>
                <w:sz w:val="24"/>
                <w:szCs w:val="24"/>
                <w:rPrChange w:id="1376"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377" w:author="magdaline ndere" w:date="2022-11-17T13:40:00Z">
                  <w:rPr>
                    <w:rFonts w:ascii="Times New Roman" w:eastAsia="Times New Roman" w:hAnsi="Times New Roman" w:cs="Times New Roman"/>
                    <w:color w:val="000000"/>
                    <w:sz w:val="24"/>
                    <w:szCs w:val="24"/>
                  </w:rPr>
                </w:rPrChange>
              </w:rPr>
              <w:lastRenderedPageBreak/>
              <w:t>G</w:t>
            </w:r>
            <w:r w:rsidR="0036704A" w:rsidRPr="00A24F1A">
              <w:rPr>
                <w:rFonts w:ascii="Times New Roman" w:eastAsia="Times New Roman" w:hAnsi="Times New Roman" w:cs="Times New Roman"/>
                <w:sz w:val="24"/>
                <w:szCs w:val="24"/>
                <w:rPrChange w:id="1378" w:author="magdaline ndere" w:date="2022-11-17T13:40:00Z">
                  <w:rPr>
                    <w:rFonts w:ascii="Times New Roman" w:eastAsia="Times New Roman" w:hAnsi="Times New Roman" w:cs="Times New Roman"/>
                    <w:color w:val="000000"/>
                    <w:sz w:val="24"/>
                    <w:szCs w:val="24"/>
                  </w:rPr>
                </w:rPrChange>
              </w:rPr>
              <w:t>N</w:t>
            </w:r>
            <w:r w:rsidRPr="00A24F1A">
              <w:rPr>
                <w:rFonts w:ascii="Times New Roman" w:eastAsia="Times New Roman" w:hAnsi="Times New Roman" w:cs="Times New Roman"/>
                <w:sz w:val="24"/>
                <w:szCs w:val="24"/>
                <w:rPrChange w:id="1379" w:author="magdaline ndere" w:date="2022-11-17T13:40:00Z">
                  <w:rPr>
                    <w:rFonts w:ascii="Times New Roman" w:eastAsia="Times New Roman" w:hAnsi="Times New Roman" w:cs="Times New Roman"/>
                    <w:color w:val="000000"/>
                    <w:sz w:val="24"/>
                    <w:szCs w:val="24"/>
                  </w:rPr>
                </w:rPrChange>
              </w:rPr>
              <w:t>D</w:t>
            </w:r>
          </w:p>
        </w:tc>
        <w:tc>
          <w:tcPr>
            <w:tcW w:w="8280" w:type="dxa"/>
          </w:tcPr>
          <w:p w14:paraId="289DC2E7" w14:textId="16190A93" w:rsidR="00CC3C69" w:rsidRPr="00A24F1A" w:rsidRDefault="00CC3C69" w:rsidP="000410A8">
            <w:pPr>
              <w:pStyle w:val="Normal1"/>
              <w:spacing w:line="360" w:lineRule="auto"/>
              <w:rPr>
                <w:rFonts w:ascii="Times New Roman" w:eastAsia="Times New Roman" w:hAnsi="Times New Roman" w:cs="Times New Roman"/>
                <w:sz w:val="24"/>
                <w:szCs w:val="24"/>
                <w:rPrChange w:id="1380"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81" w:author="magdaline ndere" w:date="2022-11-17T13:40:00Z">
                  <w:rPr>
                    <w:rFonts w:ascii="Times New Roman" w:hAnsi="Times New Roman" w:cs="Times New Roman"/>
                    <w:color w:val="303030"/>
                    <w:sz w:val="24"/>
                    <w:szCs w:val="24"/>
                    <w:shd w:val="clear" w:color="auto" w:fill="FFFFFF"/>
                  </w:rPr>
                </w:rPrChange>
              </w:rPr>
              <w:t>Ground pin</w:t>
            </w:r>
          </w:p>
        </w:tc>
      </w:tr>
    </w:tbl>
    <w:p w14:paraId="3BA758D5" w14:textId="77777777" w:rsidR="00FF0836" w:rsidRDefault="00FF0836" w:rsidP="0039469B">
      <w:pPr>
        <w:pStyle w:val="Normal1"/>
        <w:spacing w:line="360" w:lineRule="auto"/>
        <w:rPr>
          <w:rFonts w:ascii="Times New Roman" w:hAnsi="Times New Roman" w:cs="Times New Roman"/>
          <w:i/>
          <w:iCs/>
          <w:sz w:val="24"/>
          <w:szCs w:val="24"/>
        </w:rPr>
      </w:pPr>
    </w:p>
    <w:p w14:paraId="0F836A03" w14:textId="2B461BDB" w:rsidR="00D70B72" w:rsidRPr="0039469B" w:rsidRDefault="00D70B72" w:rsidP="0039469B">
      <w:pPr>
        <w:pStyle w:val="Normal1"/>
        <w:spacing w:line="360" w:lineRule="auto"/>
        <w:rPr>
          <w:rFonts w:ascii="Times New Roman" w:eastAsia="Times New Roman" w:hAnsi="Times New Roman" w:cs="Times New Roman"/>
          <w:i/>
          <w:iCs/>
          <w:color w:val="000000"/>
          <w:sz w:val="24"/>
          <w:szCs w:val="24"/>
        </w:rPr>
      </w:pPr>
      <w:r w:rsidRPr="0039469B">
        <w:rPr>
          <w:rFonts w:ascii="Times New Roman" w:hAnsi="Times New Roman" w:cs="Times New Roman"/>
          <w:i/>
          <w:iCs/>
          <w:sz w:val="24"/>
          <w:szCs w:val="24"/>
        </w:rPr>
        <w:t>Benefits</w:t>
      </w:r>
      <w:bookmarkEnd w:id="1342"/>
    </w:p>
    <w:p w14:paraId="3F86AA24" w14:textId="77777777" w:rsidR="00D70B72" w:rsidRPr="00FD0571" w:rsidRDefault="00D70B72">
      <w:pPr>
        <w:pStyle w:val="Normal1"/>
        <w:numPr>
          <w:ilvl w:val="0"/>
          <w:numId w:val="33"/>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Ultra-Low-Power Operation Increases Battery Life for Wearable Devices </w:t>
      </w:r>
    </w:p>
    <w:p w14:paraId="2C39F1A2" w14:textId="77777777" w:rsidR="00D70B72" w:rsidRPr="00FD0571" w:rsidRDefault="00D70B72">
      <w:pPr>
        <w:pStyle w:val="Normal1"/>
        <w:numPr>
          <w:ilvl w:val="0"/>
          <w:numId w:val="33"/>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High SNR Provides Robust Motion Artifact Resilience </w:t>
      </w:r>
    </w:p>
    <w:p w14:paraId="45F7A36D" w14:textId="77777777" w:rsidR="00D70B72" w:rsidRPr="00FD0571" w:rsidRDefault="00D70B72">
      <w:pPr>
        <w:pStyle w:val="Normal1"/>
        <w:numPr>
          <w:ilvl w:val="0"/>
          <w:numId w:val="33"/>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Integrated Ambient Light Cancellation </w:t>
      </w:r>
    </w:p>
    <w:p w14:paraId="484562B1" w14:textId="77777777" w:rsidR="00D70B72" w:rsidRPr="00FD0571" w:rsidRDefault="00D70B72">
      <w:pPr>
        <w:pStyle w:val="Normal1"/>
        <w:numPr>
          <w:ilvl w:val="0"/>
          <w:numId w:val="33"/>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High Sample Rate Capability </w:t>
      </w:r>
    </w:p>
    <w:p w14:paraId="28E7EED4" w14:textId="77777777" w:rsidR="00D70B72" w:rsidRDefault="00D70B72">
      <w:pPr>
        <w:pStyle w:val="Normal1"/>
        <w:numPr>
          <w:ilvl w:val="0"/>
          <w:numId w:val="33"/>
        </w:numPr>
        <w:spacing w:line="360" w:lineRule="auto"/>
        <w:rPr>
          <w:rFonts w:ascii="Times New Roman" w:eastAsia="Times New Roman" w:hAnsi="Times New Roman" w:cs="Times New Roman"/>
          <w:sz w:val="24"/>
          <w:szCs w:val="24"/>
        </w:rPr>
      </w:pPr>
      <w:r w:rsidRPr="00FD0571">
        <w:rPr>
          <w:rFonts w:ascii="Times New Roman" w:eastAsia="Times New Roman" w:hAnsi="Times New Roman" w:cs="Times New Roman"/>
          <w:sz w:val="24"/>
          <w:szCs w:val="24"/>
        </w:rPr>
        <w:t xml:space="preserve">Fast Data Output Capability </w:t>
      </w:r>
    </w:p>
    <w:p w14:paraId="5F4F1897" w14:textId="18350F4D" w:rsidR="00D70B72" w:rsidRPr="003F5411" w:rsidRDefault="00D70B72">
      <w:pPr>
        <w:pStyle w:val="Heading3"/>
      </w:pPr>
      <w:bookmarkStart w:id="1382" w:name="_Toc119591089"/>
      <w:r w:rsidRPr="003F5411">
        <w:t>Temperature sensor</w:t>
      </w:r>
      <w:bookmarkEnd w:id="1382"/>
    </w:p>
    <w:p w14:paraId="29B8E417" w14:textId="6527FB5A" w:rsidR="00B9267A" w:rsidRPr="0039469B" w:rsidRDefault="00D70B72" w:rsidP="0039469B">
      <w:pPr>
        <w:spacing w:line="360" w:lineRule="auto"/>
        <w:jc w:val="both"/>
      </w:pPr>
      <w:r w:rsidRPr="0039469B">
        <w:t>A temperature sensor is an electronic device that measures the temperature of its environment and converts the input data into electronic data to record, monitor, or signal temperature changes. There are many different types of temperature sensors. Some temperature sensors require </w:t>
      </w:r>
      <w:hyperlink r:id="rId26" w:history="1">
        <w:r w:rsidRPr="0039469B">
          <w:rPr>
            <w:rStyle w:val="Hyperlink"/>
            <w:color w:val="auto"/>
            <w:u w:val="none"/>
          </w:rPr>
          <w:t>direct contact</w:t>
        </w:r>
      </w:hyperlink>
      <w:r w:rsidRPr="0039469B">
        <w:t> with the physical object that is being monitored (contact temperature sensors), while others indirectly measure the temperature of an object (non-contact temperature sensors).  </w:t>
      </w:r>
      <w:r w:rsidR="00E23C59" w:rsidRPr="0039469B">
        <w:t>Non-contact temperature sensors are usually infrared (IR) sensors. They remotely detect the IR energy emitted by an object and send a signal to a calibrated electronic circuit that determines the object's temperature.</w:t>
      </w:r>
    </w:p>
    <w:p w14:paraId="483876F8" w14:textId="23C3C002" w:rsidR="00E23C59" w:rsidRPr="0039469B" w:rsidRDefault="00E23C59" w:rsidP="0039469B">
      <w:pPr>
        <w:spacing w:line="360" w:lineRule="auto"/>
        <w:jc w:val="both"/>
      </w:pPr>
      <w:r w:rsidRPr="0039469B">
        <w:t>Among the contact temperature sensors are </w:t>
      </w:r>
      <w:hyperlink r:id="rId27" w:history="1">
        <w:r w:rsidRPr="0039469B">
          <w:rPr>
            <w:rStyle w:val="Hyperlink"/>
            <w:color w:val="auto"/>
            <w:u w:val="none"/>
          </w:rPr>
          <w:t>thermocouples and thermistors</w:t>
        </w:r>
      </w:hyperlink>
      <w:r w:rsidRPr="0039469B">
        <w:t>. A thermocouple is comprised of two conductors, each made of a different type of metal, that </w:t>
      </w:r>
      <w:hyperlink r:id="rId28" w:history="1">
        <w:r w:rsidRPr="0039469B">
          <w:rPr>
            <w:rStyle w:val="Hyperlink"/>
            <w:color w:val="auto"/>
            <w:u w:val="none"/>
          </w:rPr>
          <w:t>are joined at an end</w:t>
        </w:r>
      </w:hyperlink>
      <w:r w:rsidRPr="0039469B">
        <w:t> to form a junction. When the junction is exposed to heat, a voltage is generated that directly corresponds to the temperature input. This happens on account of the phenomena called the </w:t>
      </w:r>
      <w:hyperlink r:id="rId29" w:history="1">
        <w:r w:rsidRPr="0039469B">
          <w:rPr>
            <w:rStyle w:val="Hyperlink"/>
            <w:color w:val="auto"/>
            <w:u w:val="none"/>
          </w:rPr>
          <w:t>thermoelectric effect</w:t>
        </w:r>
      </w:hyperlink>
      <w:r w:rsidRPr="0039469B">
        <w:t>. Thermocouples are generally inexpensive, as their design and materials are simple. The other type of contact temperature sensor is called a thermistor. In thermistors, resistance decreases as temperature increases. There are two main types of thermistors: </w:t>
      </w:r>
      <w:hyperlink r:id="rId30" w:history="1">
        <w:r w:rsidRPr="0039469B">
          <w:rPr>
            <w:rStyle w:val="Hyperlink"/>
            <w:color w:val="auto"/>
            <w:u w:val="none"/>
          </w:rPr>
          <w:t>Negative Temperature Coefficient</w:t>
        </w:r>
      </w:hyperlink>
      <w:r w:rsidRPr="0039469B">
        <w:t> (NTC) and </w:t>
      </w:r>
      <w:hyperlink r:id="rId31" w:history="1">
        <w:r w:rsidRPr="0039469B">
          <w:rPr>
            <w:rStyle w:val="Hyperlink"/>
            <w:color w:val="auto"/>
            <w:u w:val="none"/>
          </w:rPr>
          <w:t>Positive Temperature Coefficient</w:t>
        </w:r>
      </w:hyperlink>
      <w:r w:rsidRPr="0039469B">
        <w:t> (PTC). Thermistors are more precise than thermocouples (capable of measuring </w:t>
      </w:r>
      <w:hyperlink r:id="rId32" w:history="1">
        <w:r w:rsidRPr="0039469B">
          <w:rPr>
            <w:rStyle w:val="Hyperlink"/>
            <w:color w:val="auto"/>
            <w:u w:val="none"/>
          </w:rPr>
          <w:t>within 0.05-1.5 degrees Celsius</w:t>
        </w:r>
      </w:hyperlink>
      <w:r w:rsidRPr="0039469B">
        <w:t>), and they are made of </w:t>
      </w:r>
      <w:hyperlink r:id="rId33" w:history="1">
        <w:r w:rsidRPr="0039469B">
          <w:rPr>
            <w:rStyle w:val="Hyperlink"/>
            <w:color w:val="auto"/>
            <w:u w:val="none"/>
          </w:rPr>
          <w:t>ceramics or polymers.</w:t>
        </w:r>
      </w:hyperlink>
      <w:r w:rsidRPr="0039469B">
        <w:t xml:space="preserve"> Resistance Temperature Detectors (RTD) are essentially the </w:t>
      </w:r>
      <w:r w:rsidRPr="0039469B">
        <w:lastRenderedPageBreak/>
        <w:t xml:space="preserve">metal counterpart of thermistors, and they are the most precise and expensive type of temperature sensors. In this project, </w:t>
      </w:r>
      <w:r w:rsidR="00366C0F">
        <w:t>TMP36</w:t>
      </w:r>
      <w:r w:rsidRPr="0039469B">
        <w:t xml:space="preserve"> is the proposed sensor.</w:t>
      </w:r>
    </w:p>
    <w:p w14:paraId="403474F8" w14:textId="572CF4CE" w:rsidR="00E23C59" w:rsidRPr="0039469B" w:rsidRDefault="00366C0F" w:rsidP="0039469B">
      <w:pPr>
        <w:spacing w:line="360" w:lineRule="auto"/>
        <w:jc w:val="both"/>
        <w:rPr>
          <w:b/>
          <w:bCs/>
        </w:rPr>
      </w:pPr>
      <w:r>
        <w:rPr>
          <w:b/>
          <w:bCs/>
        </w:rPr>
        <w:t>TMP36 Temperature Sensor</w:t>
      </w:r>
    </w:p>
    <w:p w14:paraId="1EFD1200" w14:textId="468BEF74" w:rsidR="00DF42D6" w:rsidRDefault="002120DD" w:rsidP="00366C0F">
      <w:pPr>
        <w:spacing w:line="360" w:lineRule="auto"/>
        <w:jc w:val="both"/>
      </w:pPr>
      <w:r w:rsidRPr="0039469B">
        <w:t xml:space="preserve">The </w:t>
      </w:r>
      <w:r w:rsidR="00366C0F">
        <w:t>TMP36</w:t>
      </w:r>
      <w:r w:rsidR="000506EF">
        <w:t xml:space="preserve"> as shown in Figure 2.3 </w:t>
      </w:r>
      <w:sdt>
        <w:sdtPr>
          <w:id w:val="-1187216153"/>
          <w:citation/>
        </w:sdtPr>
        <w:sdtContent>
          <w:r w:rsidR="000506EF">
            <w:fldChar w:fldCharType="begin"/>
          </w:r>
          <w:r w:rsidR="000506EF">
            <w:instrText xml:space="preserve"> CITATION Com21 \l 1033 </w:instrText>
          </w:r>
          <w:r w:rsidR="000506EF">
            <w:fldChar w:fldCharType="separate"/>
          </w:r>
          <w:r w:rsidR="00927C6B" w:rsidRPr="00927C6B">
            <w:rPr>
              <w:noProof/>
            </w:rPr>
            <w:t>[19]</w:t>
          </w:r>
          <w:r w:rsidR="000506EF">
            <w:fldChar w:fldCharType="end"/>
          </w:r>
        </w:sdtContent>
      </w:sdt>
      <w:r w:rsidRPr="0039469B">
        <w:t xml:space="preserve"> </w:t>
      </w:r>
      <w:r w:rsidR="00366C0F" w:rsidRPr="00366C0F">
        <w:t>is a low voltage, precision centigrade temperature sensor. It provides a voltage output that is linearly proportional to the Celsius temperature. It also doesn't require any external calibration to provide typical accuracies of ±1°C at +25°C and ±2°</w:t>
      </w:r>
      <w:proofErr w:type="spellStart"/>
      <w:r w:rsidR="00366C0F" w:rsidRPr="00366C0F">
        <w:t>C over</w:t>
      </w:r>
      <w:proofErr w:type="spellEnd"/>
      <w:r w:rsidR="00366C0F" w:rsidRPr="00366C0F">
        <w:t xml:space="preserve"> the −40°C to +125°C temperature range. We like it because it's so easy to use: Just give the device a ground and 2.7 to 5.5 VDC and read the voltage on the </w:t>
      </w:r>
      <w:proofErr w:type="spellStart"/>
      <w:r w:rsidR="00366C0F" w:rsidRPr="00366C0F">
        <w:t>Vout</w:t>
      </w:r>
      <w:proofErr w:type="spellEnd"/>
      <w:r w:rsidR="00366C0F" w:rsidRPr="00366C0F">
        <w:t xml:space="preserve"> pin. The output voltage can be converted to temperature easily using the </w:t>
      </w:r>
      <w:r w:rsidR="00366C0F">
        <w:t xml:space="preserve">scale </w:t>
      </w:r>
      <w:r w:rsidR="00366C0F" w:rsidRPr="00366C0F">
        <w:t>factor of 10 mV/°C.</w:t>
      </w:r>
      <w:r w:rsidRPr="00366C0F">
        <w:t> </w:t>
      </w:r>
      <w:r w:rsidR="0036704A" w:rsidRPr="00366C0F">
        <w:t xml:space="preserve"> </w:t>
      </w:r>
    </w:p>
    <w:p w14:paraId="016E179A" w14:textId="4377DDED" w:rsidR="00366C0F" w:rsidRPr="00366C0F" w:rsidRDefault="00366C0F" w:rsidP="00366C0F">
      <w:pPr>
        <w:spacing w:line="360" w:lineRule="auto"/>
        <w:jc w:val="center"/>
      </w:pPr>
      <w:r>
        <w:rPr>
          <w:noProof/>
        </w:rPr>
        <w:drawing>
          <wp:inline distT="0" distB="0" distL="0" distR="0" wp14:anchorId="6889A5BC" wp14:editId="47FD9E50">
            <wp:extent cx="2886075" cy="3981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6075" cy="3981450"/>
                    </a:xfrm>
                    <a:prstGeom prst="rect">
                      <a:avLst/>
                    </a:prstGeom>
                  </pic:spPr>
                </pic:pic>
              </a:graphicData>
            </a:graphic>
          </wp:inline>
        </w:drawing>
      </w:r>
    </w:p>
    <w:p w14:paraId="73C0D2A5" w14:textId="281223E0" w:rsidR="00290CDE" w:rsidRPr="00992B48" w:rsidRDefault="00DF42D6" w:rsidP="00992B48">
      <w:pPr>
        <w:pStyle w:val="mycaptions"/>
        <w:rPr>
          <w:b/>
          <w:bCs/>
        </w:rPr>
      </w:pPr>
      <w:bookmarkStart w:id="1383" w:name="_Toc119591139"/>
      <w:r w:rsidRPr="00992B48">
        <w:rPr>
          <w:b/>
          <w:bCs/>
        </w:rPr>
        <w:t xml:space="preserve">Figure </w:t>
      </w:r>
      <w:r w:rsidRPr="00992B48">
        <w:rPr>
          <w:b/>
          <w:bCs/>
        </w:rPr>
        <w:fldChar w:fldCharType="begin"/>
      </w:r>
      <w:r w:rsidRPr="00992B48">
        <w:rPr>
          <w:b/>
          <w:bCs/>
        </w:rPr>
        <w:instrText xml:space="preserve"> STYLEREF 1 \s </w:instrText>
      </w:r>
      <w:r w:rsidRPr="00992B48">
        <w:rPr>
          <w:b/>
          <w:bCs/>
        </w:rPr>
        <w:fldChar w:fldCharType="separate"/>
      </w:r>
      <w:r w:rsidR="0075568D" w:rsidRPr="00992B48">
        <w:rPr>
          <w:b/>
          <w:bCs/>
          <w:noProof/>
        </w:rPr>
        <w:t>2</w:t>
      </w:r>
      <w:r w:rsidRPr="00992B48">
        <w:rPr>
          <w:b/>
          <w:bCs/>
          <w:noProof/>
        </w:rPr>
        <w:fldChar w:fldCharType="end"/>
      </w:r>
      <w:r w:rsidR="0075568D" w:rsidRPr="00992B48">
        <w:rPr>
          <w:b/>
          <w:bCs/>
        </w:rPr>
        <w:t>.</w:t>
      </w:r>
      <w:del w:id="1384" w:author="magdaline ndere" w:date="2022-11-17T13:40:00Z">
        <w:r w:rsidRPr="00992B48" w:rsidDel="00A24F1A">
          <w:rPr>
            <w:b/>
            <w:bCs/>
          </w:rPr>
          <w:fldChar w:fldCharType="begin"/>
        </w:r>
        <w:r w:rsidRPr="00992B48" w:rsidDel="00A24F1A">
          <w:rPr>
            <w:b/>
            <w:bCs/>
          </w:rPr>
          <w:delInstrText xml:space="preserve"> SEQ Figure \* ARABIC \s 1 </w:delInstrText>
        </w:r>
        <w:r w:rsidRPr="00992B48" w:rsidDel="00A24F1A">
          <w:rPr>
            <w:b/>
            <w:bCs/>
          </w:rPr>
          <w:fldChar w:fldCharType="separate"/>
        </w:r>
        <w:r w:rsidR="0075568D" w:rsidRPr="00992B48" w:rsidDel="00A24F1A">
          <w:rPr>
            <w:b/>
            <w:bCs/>
            <w:noProof/>
          </w:rPr>
          <w:delText>3</w:delText>
        </w:r>
        <w:r w:rsidRPr="00992B48" w:rsidDel="00A24F1A">
          <w:rPr>
            <w:b/>
            <w:bCs/>
            <w:noProof/>
          </w:rPr>
          <w:fldChar w:fldCharType="end"/>
        </w:r>
      </w:del>
      <w:ins w:id="1385" w:author="magdaline ndere" w:date="2022-11-17T13:40:00Z">
        <w:r w:rsidR="00A24F1A">
          <w:rPr>
            <w:b/>
            <w:bCs/>
          </w:rPr>
          <w:t>2</w:t>
        </w:r>
      </w:ins>
      <w:r w:rsidRPr="00992B48">
        <w:rPr>
          <w:b/>
          <w:bCs/>
        </w:rPr>
        <w:t xml:space="preserve">: </w:t>
      </w:r>
      <w:r w:rsidR="00366C0F" w:rsidRPr="00992B48">
        <w:rPr>
          <w:b/>
          <w:bCs/>
        </w:rPr>
        <w:t>TMP36 Temperature Sensor</w:t>
      </w:r>
      <w:bookmarkEnd w:id="1383"/>
    </w:p>
    <w:p w14:paraId="1D451C5F" w14:textId="77777777" w:rsidR="002120DD" w:rsidRPr="0039469B" w:rsidRDefault="002120DD" w:rsidP="00366C0F">
      <w:pPr>
        <w:spacing w:line="360" w:lineRule="auto"/>
        <w:jc w:val="both"/>
        <w:rPr>
          <w:i/>
          <w:iCs/>
        </w:rPr>
      </w:pPr>
      <w:r w:rsidRPr="0039469B">
        <w:rPr>
          <w:i/>
          <w:iCs/>
        </w:rPr>
        <w:t>Features</w:t>
      </w:r>
    </w:p>
    <w:p w14:paraId="1CD0F6D3" w14:textId="77777777" w:rsidR="00366C0F" w:rsidRPr="00366C0F" w:rsidRDefault="00366C0F">
      <w:pPr>
        <w:pStyle w:val="ListParagraph"/>
        <w:numPr>
          <w:ilvl w:val="0"/>
          <w:numId w:val="40"/>
        </w:numPr>
        <w:spacing w:line="360" w:lineRule="auto"/>
        <w:jc w:val="both"/>
      </w:pPr>
      <w:r w:rsidRPr="00366C0F">
        <w:t>Voltage Input: 2.7 V to 5.5 VDC</w:t>
      </w:r>
    </w:p>
    <w:p w14:paraId="1799BC1F" w14:textId="77777777" w:rsidR="00366C0F" w:rsidRPr="00366C0F" w:rsidRDefault="00366C0F">
      <w:pPr>
        <w:pStyle w:val="ListParagraph"/>
        <w:numPr>
          <w:ilvl w:val="0"/>
          <w:numId w:val="40"/>
        </w:numPr>
        <w:jc w:val="both"/>
      </w:pPr>
      <w:r w:rsidRPr="00366C0F">
        <w:t>10 mV/°C scale factor</w:t>
      </w:r>
    </w:p>
    <w:p w14:paraId="7FD29EF7" w14:textId="77777777" w:rsidR="00366C0F" w:rsidRPr="00366C0F" w:rsidRDefault="00366C0F">
      <w:pPr>
        <w:pStyle w:val="ListParagraph"/>
        <w:numPr>
          <w:ilvl w:val="0"/>
          <w:numId w:val="40"/>
        </w:numPr>
        <w:jc w:val="both"/>
      </w:pPr>
      <w:r w:rsidRPr="00366C0F">
        <w:t>±2°C accuracy over temperature</w:t>
      </w:r>
    </w:p>
    <w:p w14:paraId="4E29624A" w14:textId="77777777" w:rsidR="00366C0F" w:rsidRPr="00366C0F" w:rsidRDefault="00366C0F">
      <w:pPr>
        <w:pStyle w:val="ListParagraph"/>
        <w:numPr>
          <w:ilvl w:val="0"/>
          <w:numId w:val="40"/>
        </w:numPr>
        <w:jc w:val="both"/>
      </w:pPr>
      <w:r w:rsidRPr="00366C0F">
        <w:lastRenderedPageBreak/>
        <w:t>±0.5°C linearity</w:t>
      </w:r>
    </w:p>
    <w:p w14:paraId="24AC94C4" w14:textId="77777777" w:rsidR="00366C0F" w:rsidRPr="00366C0F" w:rsidRDefault="00366C0F">
      <w:pPr>
        <w:pStyle w:val="ListParagraph"/>
        <w:numPr>
          <w:ilvl w:val="0"/>
          <w:numId w:val="40"/>
        </w:numPr>
        <w:jc w:val="both"/>
      </w:pPr>
      <w:r w:rsidRPr="00366C0F">
        <w:t>Operating Range: −40°C to +125°C</w:t>
      </w:r>
    </w:p>
    <w:p w14:paraId="027A0846" w14:textId="2B1FF442" w:rsidR="00FF0836" w:rsidRPr="00BF42C2" w:rsidRDefault="0036704A" w:rsidP="00BF42C2">
      <w:pPr>
        <w:pStyle w:val="Normal1"/>
        <w:spacing w:line="360" w:lineRule="auto"/>
        <w:rPr>
          <w:rFonts w:ascii="Times New Roman" w:eastAsia="Times New Roman" w:hAnsi="Times New Roman" w:cs="Times New Roman"/>
          <w:i/>
          <w:iCs/>
          <w:color w:val="000000"/>
          <w:sz w:val="24"/>
          <w:szCs w:val="24"/>
        </w:rPr>
      </w:pPr>
      <w:r w:rsidRPr="00153BC6">
        <w:rPr>
          <w:rFonts w:ascii="Times New Roman" w:eastAsia="Times New Roman" w:hAnsi="Times New Roman" w:cs="Times New Roman"/>
          <w:i/>
          <w:iCs/>
          <w:color w:val="000000"/>
          <w:sz w:val="24"/>
          <w:szCs w:val="24"/>
        </w:rPr>
        <w:t>Pin configuration</w:t>
      </w:r>
    </w:p>
    <w:p w14:paraId="589C4788" w14:textId="6ECA9B29" w:rsidR="00BF42C2" w:rsidRDefault="00BF42C2" w:rsidP="00992B48">
      <w:pPr>
        <w:pStyle w:val="mytables"/>
        <w:numPr>
          <w:ilvl w:val="0"/>
          <w:numId w:val="0"/>
        </w:numPr>
      </w:pPr>
      <w:bookmarkStart w:id="1386" w:name="_Toc118037939"/>
      <w:bookmarkStart w:id="1387" w:name="_Toc118038101"/>
      <w:bookmarkStart w:id="1388" w:name="_Toc118371926"/>
      <w:bookmarkStart w:id="1389" w:name="_Toc119590972"/>
      <w:bookmarkStart w:id="1390" w:name="_Toc119591090"/>
      <w:r>
        <w:t xml:space="preserve">Table </w:t>
      </w:r>
      <w:r w:rsidR="00A37C01">
        <w:fldChar w:fldCharType="begin"/>
      </w:r>
      <w:r w:rsidR="00A37C01">
        <w:instrText xml:space="preserve"> STYLEREF 1 \s </w:instrText>
      </w:r>
      <w:r w:rsidR="00A37C01">
        <w:fldChar w:fldCharType="separate"/>
      </w:r>
      <w:r w:rsidR="00684957">
        <w:rPr>
          <w:noProof/>
        </w:rPr>
        <w:t>2</w:t>
      </w:r>
      <w:r w:rsidR="00A37C01">
        <w:rPr>
          <w:noProof/>
        </w:rPr>
        <w:fldChar w:fldCharType="end"/>
      </w:r>
      <w:r w:rsidR="00684957">
        <w:t>.</w:t>
      </w:r>
      <w:r w:rsidR="00A37C01">
        <w:fldChar w:fldCharType="begin"/>
      </w:r>
      <w:r w:rsidR="00A37C01">
        <w:instrText xml:space="preserve"> SEQ Table \* ARABIC \s 1 </w:instrText>
      </w:r>
      <w:r w:rsidR="00A37C01">
        <w:fldChar w:fldCharType="separate"/>
      </w:r>
      <w:r w:rsidR="00684957">
        <w:rPr>
          <w:noProof/>
        </w:rPr>
        <w:t>2</w:t>
      </w:r>
      <w:r w:rsidR="00A37C01">
        <w:rPr>
          <w:noProof/>
        </w:rPr>
        <w:fldChar w:fldCharType="end"/>
      </w:r>
      <w:r>
        <w:t xml:space="preserve">: </w:t>
      </w:r>
      <w:r w:rsidRPr="00C21F7C">
        <w:t xml:space="preserve">Pin configuration of </w:t>
      </w:r>
      <w:r w:rsidR="00366C0F" w:rsidRPr="00366C0F">
        <w:t>TMP36 Temperature Sensor</w:t>
      </w:r>
      <w:bookmarkEnd w:id="1386"/>
      <w:bookmarkEnd w:id="1387"/>
      <w:bookmarkEnd w:id="1388"/>
      <w:bookmarkEnd w:id="1389"/>
      <w:bookmarkEnd w:id="1390"/>
    </w:p>
    <w:tbl>
      <w:tblPr>
        <w:tblStyle w:val="TableGrid"/>
        <w:tblW w:w="9895" w:type="dxa"/>
        <w:tblInd w:w="0" w:type="dxa"/>
        <w:tblLook w:val="04A0" w:firstRow="1" w:lastRow="0" w:firstColumn="1" w:lastColumn="0" w:noHBand="0" w:noVBand="1"/>
      </w:tblPr>
      <w:tblGrid>
        <w:gridCol w:w="1615"/>
        <w:gridCol w:w="8280"/>
      </w:tblGrid>
      <w:tr w:rsidR="00A24F1A" w:rsidRPr="00A24F1A" w14:paraId="2226B003" w14:textId="77777777" w:rsidTr="00DF42D6">
        <w:tc>
          <w:tcPr>
            <w:tcW w:w="1615" w:type="dxa"/>
          </w:tcPr>
          <w:p w14:paraId="310BAF31" w14:textId="77777777" w:rsidR="0036704A" w:rsidRPr="00A24F1A" w:rsidRDefault="0036704A" w:rsidP="00DF42D6">
            <w:pPr>
              <w:pStyle w:val="Normal1"/>
              <w:spacing w:line="360" w:lineRule="auto"/>
              <w:rPr>
                <w:rFonts w:ascii="Times New Roman" w:eastAsia="Times New Roman" w:hAnsi="Times New Roman" w:cs="Times New Roman"/>
                <w:b/>
                <w:bCs/>
                <w:sz w:val="24"/>
                <w:szCs w:val="24"/>
                <w:rPrChange w:id="1391" w:author="magdaline ndere" w:date="2022-11-17T13:40:00Z">
                  <w:rPr>
                    <w:rFonts w:ascii="Times New Roman" w:eastAsia="Times New Roman" w:hAnsi="Times New Roman" w:cs="Times New Roman"/>
                    <w:b/>
                    <w:bCs/>
                    <w:color w:val="000000"/>
                    <w:sz w:val="24"/>
                    <w:szCs w:val="24"/>
                  </w:rPr>
                </w:rPrChange>
              </w:rPr>
            </w:pPr>
            <w:r w:rsidRPr="00A24F1A">
              <w:rPr>
                <w:rFonts w:ascii="Times New Roman" w:eastAsia="Times New Roman" w:hAnsi="Times New Roman" w:cs="Times New Roman"/>
                <w:b/>
                <w:bCs/>
                <w:sz w:val="24"/>
                <w:szCs w:val="24"/>
                <w:rPrChange w:id="1392" w:author="magdaline ndere" w:date="2022-11-17T13:40:00Z">
                  <w:rPr>
                    <w:rFonts w:ascii="Times New Roman" w:eastAsia="Times New Roman" w:hAnsi="Times New Roman" w:cs="Times New Roman"/>
                    <w:b/>
                    <w:bCs/>
                    <w:color w:val="000000"/>
                    <w:sz w:val="24"/>
                    <w:szCs w:val="24"/>
                  </w:rPr>
                </w:rPrChange>
              </w:rPr>
              <w:t>Pin Type</w:t>
            </w:r>
          </w:p>
        </w:tc>
        <w:tc>
          <w:tcPr>
            <w:tcW w:w="8280" w:type="dxa"/>
          </w:tcPr>
          <w:p w14:paraId="284CB774" w14:textId="77777777" w:rsidR="0036704A" w:rsidRPr="00A24F1A" w:rsidRDefault="0036704A" w:rsidP="00DF42D6">
            <w:pPr>
              <w:pStyle w:val="Normal1"/>
              <w:spacing w:line="360" w:lineRule="auto"/>
              <w:rPr>
                <w:rFonts w:ascii="Times New Roman" w:eastAsia="Times New Roman" w:hAnsi="Times New Roman" w:cs="Times New Roman"/>
                <w:b/>
                <w:bCs/>
                <w:sz w:val="24"/>
                <w:szCs w:val="24"/>
                <w:rPrChange w:id="1393" w:author="magdaline ndere" w:date="2022-11-17T13:40:00Z">
                  <w:rPr>
                    <w:rFonts w:ascii="Times New Roman" w:eastAsia="Times New Roman" w:hAnsi="Times New Roman" w:cs="Times New Roman"/>
                    <w:b/>
                    <w:bCs/>
                    <w:color w:val="000000"/>
                    <w:sz w:val="24"/>
                    <w:szCs w:val="24"/>
                  </w:rPr>
                </w:rPrChange>
              </w:rPr>
            </w:pPr>
            <w:r w:rsidRPr="00A24F1A">
              <w:rPr>
                <w:rFonts w:ascii="Times New Roman" w:eastAsia="Times New Roman" w:hAnsi="Times New Roman" w:cs="Times New Roman"/>
                <w:b/>
                <w:bCs/>
                <w:sz w:val="24"/>
                <w:szCs w:val="24"/>
                <w:rPrChange w:id="1394" w:author="magdaline ndere" w:date="2022-11-17T13:40:00Z">
                  <w:rPr>
                    <w:rFonts w:ascii="Times New Roman" w:eastAsia="Times New Roman" w:hAnsi="Times New Roman" w:cs="Times New Roman"/>
                    <w:b/>
                    <w:bCs/>
                    <w:color w:val="000000"/>
                    <w:sz w:val="24"/>
                    <w:szCs w:val="24"/>
                  </w:rPr>
                </w:rPrChange>
              </w:rPr>
              <w:t>Pin Function</w:t>
            </w:r>
          </w:p>
        </w:tc>
      </w:tr>
      <w:tr w:rsidR="00A24F1A" w:rsidRPr="00A24F1A" w14:paraId="220AC3A6" w14:textId="77777777" w:rsidTr="00DF42D6">
        <w:tc>
          <w:tcPr>
            <w:tcW w:w="1615" w:type="dxa"/>
          </w:tcPr>
          <w:p w14:paraId="413B38E2" w14:textId="501CBF85" w:rsidR="0036704A" w:rsidRPr="00A24F1A" w:rsidRDefault="00366C0F" w:rsidP="00DF42D6">
            <w:pPr>
              <w:pStyle w:val="Normal1"/>
              <w:spacing w:line="360" w:lineRule="auto"/>
              <w:rPr>
                <w:rFonts w:ascii="Times New Roman" w:eastAsia="Times New Roman" w:hAnsi="Times New Roman" w:cs="Times New Roman"/>
                <w:sz w:val="24"/>
                <w:szCs w:val="24"/>
                <w:rPrChange w:id="1395"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96" w:author="magdaline ndere" w:date="2022-11-17T13:40:00Z">
                  <w:rPr>
                    <w:rFonts w:ascii="Times New Roman" w:hAnsi="Times New Roman" w:cs="Times New Roman"/>
                    <w:color w:val="303030"/>
                    <w:sz w:val="24"/>
                    <w:szCs w:val="24"/>
                    <w:shd w:val="clear" w:color="auto" w:fill="FFFFFF"/>
                  </w:rPr>
                </w:rPrChange>
              </w:rPr>
              <w:t>+</w:t>
            </w:r>
            <w:r w:rsidR="009C7ABC" w:rsidRPr="00A24F1A">
              <w:rPr>
                <w:rFonts w:ascii="Times New Roman" w:hAnsi="Times New Roman" w:cs="Times New Roman"/>
                <w:sz w:val="24"/>
                <w:szCs w:val="24"/>
                <w:shd w:val="clear" w:color="auto" w:fill="FFFFFF"/>
                <w:rPrChange w:id="1397" w:author="magdaline ndere" w:date="2022-11-17T13:40:00Z">
                  <w:rPr>
                    <w:rFonts w:ascii="Times New Roman" w:hAnsi="Times New Roman" w:cs="Times New Roman"/>
                    <w:color w:val="303030"/>
                    <w:sz w:val="24"/>
                    <w:szCs w:val="24"/>
                    <w:shd w:val="clear" w:color="auto" w:fill="FFFFFF"/>
                  </w:rPr>
                </w:rPrChange>
              </w:rPr>
              <w:t>Vs</w:t>
            </w:r>
          </w:p>
        </w:tc>
        <w:tc>
          <w:tcPr>
            <w:tcW w:w="8280" w:type="dxa"/>
          </w:tcPr>
          <w:p w14:paraId="18020F1E" w14:textId="29E7BC21" w:rsidR="0036704A" w:rsidRPr="00A24F1A" w:rsidRDefault="009C7ABC" w:rsidP="00DF42D6">
            <w:pPr>
              <w:pStyle w:val="Normal1"/>
              <w:spacing w:line="360" w:lineRule="auto"/>
              <w:rPr>
                <w:rFonts w:ascii="Times New Roman" w:eastAsia="Times New Roman" w:hAnsi="Times New Roman" w:cs="Times New Roman"/>
                <w:sz w:val="24"/>
                <w:szCs w:val="24"/>
                <w:rPrChange w:id="1398"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399" w:author="magdaline ndere" w:date="2022-11-17T13:40:00Z">
                  <w:rPr>
                    <w:rFonts w:ascii="Times New Roman" w:hAnsi="Times New Roman" w:cs="Times New Roman"/>
                    <w:color w:val="303030"/>
                    <w:sz w:val="24"/>
                    <w:szCs w:val="24"/>
                    <w:shd w:val="clear" w:color="auto" w:fill="FFFFFF"/>
                  </w:rPr>
                </w:rPrChange>
              </w:rPr>
              <w:t>Positive supply pin</w:t>
            </w:r>
          </w:p>
        </w:tc>
      </w:tr>
      <w:tr w:rsidR="00A24F1A" w:rsidRPr="00A24F1A" w14:paraId="167B5B8F" w14:textId="77777777" w:rsidTr="00DF42D6">
        <w:tc>
          <w:tcPr>
            <w:tcW w:w="1615" w:type="dxa"/>
          </w:tcPr>
          <w:p w14:paraId="4DE0B03F" w14:textId="4323C8CA" w:rsidR="009C7ABC" w:rsidRPr="00A24F1A" w:rsidRDefault="009C7ABC" w:rsidP="00DF42D6">
            <w:pPr>
              <w:pStyle w:val="Normal1"/>
              <w:spacing w:line="360" w:lineRule="auto"/>
              <w:rPr>
                <w:rFonts w:ascii="Times New Roman" w:hAnsi="Times New Roman" w:cs="Times New Roman"/>
                <w:sz w:val="24"/>
                <w:szCs w:val="24"/>
                <w:shd w:val="clear" w:color="auto" w:fill="FFFFFF"/>
                <w:rPrChange w:id="1400" w:author="magdaline ndere" w:date="2022-11-17T13:40:00Z">
                  <w:rPr>
                    <w:rFonts w:ascii="Times New Roman" w:hAnsi="Times New Roman" w:cs="Times New Roman"/>
                    <w:color w:val="303030"/>
                    <w:sz w:val="24"/>
                    <w:szCs w:val="24"/>
                    <w:shd w:val="clear" w:color="auto" w:fill="FFFFFF"/>
                  </w:rPr>
                </w:rPrChange>
              </w:rPr>
            </w:pPr>
            <w:proofErr w:type="spellStart"/>
            <w:r w:rsidRPr="00A24F1A">
              <w:rPr>
                <w:rFonts w:ascii="Times New Roman" w:hAnsi="Times New Roman" w:cs="Times New Roman"/>
                <w:sz w:val="24"/>
                <w:szCs w:val="24"/>
                <w:shd w:val="clear" w:color="auto" w:fill="FFFFFF"/>
                <w:rPrChange w:id="1401" w:author="magdaline ndere" w:date="2022-11-17T13:40:00Z">
                  <w:rPr>
                    <w:rFonts w:ascii="Times New Roman" w:hAnsi="Times New Roman" w:cs="Times New Roman"/>
                    <w:color w:val="303030"/>
                    <w:sz w:val="24"/>
                    <w:szCs w:val="24"/>
                    <w:shd w:val="clear" w:color="auto" w:fill="FFFFFF"/>
                  </w:rPr>
                </w:rPrChange>
              </w:rPr>
              <w:t>Vout</w:t>
            </w:r>
            <w:proofErr w:type="spellEnd"/>
          </w:p>
        </w:tc>
        <w:tc>
          <w:tcPr>
            <w:tcW w:w="8280" w:type="dxa"/>
          </w:tcPr>
          <w:p w14:paraId="3FD62CA4" w14:textId="75D3A880" w:rsidR="009C7ABC" w:rsidRPr="00A24F1A" w:rsidRDefault="009C7ABC" w:rsidP="00DF42D6">
            <w:pPr>
              <w:pStyle w:val="Normal1"/>
              <w:spacing w:line="360" w:lineRule="auto"/>
              <w:rPr>
                <w:rFonts w:ascii="Times New Roman" w:hAnsi="Times New Roman" w:cs="Times New Roman"/>
                <w:sz w:val="24"/>
                <w:szCs w:val="24"/>
                <w:shd w:val="clear" w:color="auto" w:fill="FFFFFF"/>
                <w:rPrChange w:id="1402" w:author="magdaline ndere" w:date="2022-11-17T13:40:00Z">
                  <w:rPr>
                    <w:rFonts w:ascii="Times New Roman" w:hAnsi="Times New Roman" w:cs="Times New Roman"/>
                    <w:color w:val="303030"/>
                    <w:sz w:val="24"/>
                    <w:szCs w:val="24"/>
                    <w:shd w:val="clear" w:color="auto" w:fill="FFFFFF"/>
                  </w:rPr>
                </w:rPrChange>
              </w:rPr>
            </w:pPr>
            <w:r w:rsidRPr="00A24F1A">
              <w:rPr>
                <w:rFonts w:ascii="Times New Roman" w:hAnsi="Times New Roman" w:cs="Times New Roman"/>
                <w:sz w:val="24"/>
                <w:szCs w:val="24"/>
                <w:shd w:val="clear" w:color="auto" w:fill="FFFFFF"/>
                <w:rPrChange w:id="1403" w:author="magdaline ndere" w:date="2022-11-17T13:40:00Z">
                  <w:rPr>
                    <w:rFonts w:ascii="Times New Roman" w:hAnsi="Times New Roman" w:cs="Times New Roman"/>
                    <w:color w:val="303030"/>
                    <w:sz w:val="24"/>
                    <w:szCs w:val="24"/>
                    <w:shd w:val="clear" w:color="auto" w:fill="FFFFFF"/>
                  </w:rPr>
                </w:rPrChange>
              </w:rPr>
              <w:t>Output voltage pin</w:t>
            </w:r>
          </w:p>
        </w:tc>
      </w:tr>
      <w:tr w:rsidR="00A24F1A" w:rsidRPr="00A24F1A" w14:paraId="057BD93B" w14:textId="77777777" w:rsidTr="00DF42D6">
        <w:tc>
          <w:tcPr>
            <w:tcW w:w="1615" w:type="dxa"/>
          </w:tcPr>
          <w:p w14:paraId="023717A2" w14:textId="77777777" w:rsidR="0036704A" w:rsidRPr="00A24F1A" w:rsidRDefault="0036704A" w:rsidP="00DF42D6">
            <w:pPr>
              <w:pStyle w:val="Normal1"/>
              <w:spacing w:line="360" w:lineRule="auto"/>
              <w:rPr>
                <w:rFonts w:ascii="Times New Roman" w:eastAsia="Times New Roman" w:hAnsi="Times New Roman" w:cs="Times New Roman"/>
                <w:sz w:val="24"/>
                <w:szCs w:val="24"/>
                <w:rPrChange w:id="1404" w:author="magdaline ndere" w:date="2022-11-17T13:40:00Z">
                  <w:rPr>
                    <w:rFonts w:ascii="Times New Roman" w:eastAsia="Times New Roman" w:hAnsi="Times New Roman" w:cs="Times New Roman"/>
                    <w:color w:val="000000"/>
                    <w:sz w:val="24"/>
                    <w:szCs w:val="24"/>
                  </w:rPr>
                </w:rPrChange>
              </w:rPr>
            </w:pPr>
            <w:r w:rsidRPr="00A24F1A">
              <w:rPr>
                <w:rFonts w:ascii="Times New Roman" w:eastAsia="Times New Roman" w:hAnsi="Times New Roman" w:cs="Times New Roman"/>
                <w:sz w:val="24"/>
                <w:szCs w:val="24"/>
                <w:rPrChange w:id="1405" w:author="magdaline ndere" w:date="2022-11-17T13:40:00Z">
                  <w:rPr>
                    <w:rFonts w:ascii="Times New Roman" w:eastAsia="Times New Roman" w:hAnsi="Times New Roman" w:cs="Times New Roman"/>
                    <w:color w:val="000000"/>
                    <w:sz w:val="24"/>
                    <w:szCs w:val="24"/>
                  </w:rPr>
                </w:rPrChange>
              </w:rPr>
              <w:t>GND</w:t>
            </w:r>
          </w:p>
        </w:tc>
        <w:tc>
          <w:tcPr>
            <w:tcW w:w="8280" w:type="dxa"/>
          </w:tcPr>
          <w:p w14:paraId="16924C0A" w14:textId="77777777" w:rsidR="0036704A" w:rsidRPr="00A24F1A" w:rsidRDefault="0036704A" w:rsidP="00DF42D6">
            <w:pPr>
              <w:pStyle w:val="Normal1"/>
              <w:spacing w:line="360" w:lineRule="auto"/>
              <w:rPr>
                <w:rFonts w:ascii="Times New Roman" w:eastAsia="Times New Roman" w:hAnsi="Times New Roman" w:cs="Times New Roman"/>
                <w:sz w:val="24"/>
                <w:szCs w:val="24"/>
                <w:rPrChange w:id="1406" w:author="magdaline ndere" w:date="2022-11-17T13:40:00Z">
                  <w:rPr>
                    <w:rFonts w:ascii="Times New Roman" w:eastAsia="Times New Roman" w:hAnsi="Times New Roman" w:cs="Times New Roman"/>
                    <w:color w:val="000000"/>
                    <w:sz w:val="24"/>
                    <w:szCs w:val="24"/>
                  </w:rPr>
                </w:rPrChange>
              </w:rPr>
            </w:pPr>
            <w:r w:rsidRPr="00A24F1A">
              <w:rPr>
                <w:rFonts w:ascii="Times New Roman" w:hAnsi="Times New Roman" w:cs="Times New Roman"/>
                <w:sz w:val="24"/>
                <w:szCs w:val="24"/>
                <w:shd w:val="clear" w:color="auto" w:fill="FFFFFF"/>
                <w:rPrChange w:id="1407" w:author="magdaline ndere" w:date="2022-11-17T13:40:00Z">
                  <w:rPr>
                    <w:rFonts w:ascii="Times New Roman" w:hAnsi="Times New Roman" w:cs="Times New Roman"/>
                    <w:color w:val="303030"/>
                    <w:sz w:val="24"/>
                    <w:szCs w:val="24"/>
                    <w:shd w:val="clear" w:color="auto" w:fill="FFFFFF"/>
                  </w:rPr>
                </w:rPrChange>
              </w:rPr>
              <w:t>Ground pin</w:t>
            </w:r>
          </w:p>
        </w:tc>
      </w:tr>
    </w:tbl>
    <w:p w14:paraId="5AE9346B" w14:textId="77777777" w:rsidR="009C7ABC" w:rsidRDefault="009C7ABC" w:rsidP="0039469B">
      <w:pPr>
        <w:spacing w:line="480" w:lineRule="auto"/>
        <w:jc w:val="both"/>
        <w:rPr>
          <w:i/>
          <w:iCs/>
        </w:rPr>
      </w:pPr>
    </w:p>
    <w:p w14:paraId="73751866" w14:textId="53F436DA" w:rsidR="002120DD" w:rsidRPr="0039469B" w:rsidRDefault="002120DD" w:rsidP="0039469B">
      <w:pPr>
        <w:spacing w:line="480" w:lineRule="auto"/>
        <w:jc w:val="both"/>
        <w:rPr>
          <w:i/>
          <w:iCs/>
        </w:rPr>
      </w:pPr>
      <w:r w:rsidRPr="0039469B">
        <w:rPr>
          <w:i/>
          <w:iCs/>
        </w:rPr>
        <w:t>Benefits</w:t>
      </w:r>
    </w:p>
    <w:p w14:paraId="6E35F438" w14:textId="77777777" w:rsidR="002120DD" w:rsidRPr="0039469B" w:rsidRDefault="002120DD">
      <w:pPr>
        <w:pStyle w:val="ListParagraph"/>
        <w:numPr>
          <w:ilvl w:val="0"/>
          <w:numId w:val="32"/>
        </w:numPr>
        <w:spacing w:line="480" w:lineRule="auto"/>
        <w:jc w:val="both"/>
      </w:pPr>
      <w:r w:rsidRPr="0039469B">
        <w:t>Small size, low cost</w:t>
      </w:r>
    </w:p>
    <w:p w14:paraId="00079860" w14:textId="77777777" w:rsidR="002120DD" w:rsidRPr="0039469B" w:rsidRDefault="002120DD">
      <w:pPr>
        <w:pStyle w:val="ListParagraph"/>
        <w:numPr>
          <w:ilvl w:val="0"/>
          <w:numId w:val="32"/>
        </w:numPr>
        <w:spacing w:line="480" w:lineRule="auto"/>
        <w:jc w:val="both"/>
      </w:pPr>
      <w:r w:rsidRPr="0039469B">
        <w:t>Easy to integrate</w:t>
      </w:r>
    </w:p>
    <w:p w14:paraId="12232C7A" w14:textId="027C3184" w:rsidR="002120DD" w:rsidRPr="0039469B" w:rsidRDefault="009C7ABC">
      <w:pPr>
        <w:pStyle w:val="ListParagraph"/>
        <w:numPr>
          <w:ilvl w:val="0"/>
          <w:numId w:val="32"/>
        </w:numPr>
        <w:spacing w:line="480" w:lineRule="auto"/>
        <w:jc w:val="both"/>
      </w:pPr>
      <w:r>
        <w:t>External calibration is not required</w:t>
      </w:r>
    </w:p>
    <w:p w14:paraId="3BC19D3A" w14:textId="17A05738" w:rsidR="002120DD" w:rsidRPr="0039469B" w:rsidRDefault="009C7ABC">
      <w:pPr>
        <w:pStyle w:val="ListParagraph"/>
        <w:numPr>
          <w:ilvl w:val="0"/>
          <w:numId w:val="32"/>
        </w:numPr>
        <w:spacing w:line="480" w:lineRule="auto"/>
        <w:jc w:val="both"/>
      </w:pPr>
      <w:r>
        <w:t>Low self-heating qualified for automotive applications</w:t>
      </w:r>
    </w:p>
    <w:p w14:paraId="5A485E3A" w14:textId="77777777" w:rsidR="002120DD" w:rsidRPr="0039469B" w:rsidRDefault="002120DD" w:rsidP="0039469B">
      <w:pPr>
        <w:spacing w:line="360" w:lineRule="auto"/>
        <w:jc w:val="both"/>
        <w:rPr>
          <w:i/>
          <w:iCs/>
        </w:rPr>
      </w:pPr>
      <w:r w:rsidRPr="0039469B">
        <w:rPr>
          <w:i/>
          <w:iCs/>
        </w:rPr>
        <w:t>Applications Examples:</w:t>
      </w:r>
    </w:p>
    <w:p w14:paraId="1DFE02C7" w14:textId="77777777" w:rsidR="009C7ABC" w:rsidRPr="009C7ABC" w:rsidRDefault="009C7ABC">
      <w:pPr>
        <w:pStyle w:val="ListParagraph"/>
        <w:numPr>
          <w:ilvl w:val="0"/>
          <w:numId w:val="41"/>
        </w:numPr>
        <w:spacing w:line="360" w:lineRule="auto"/>
        <w:jc w:val="both"/>
      </w:pPr>
      <w:r w:rsidRPr="009C7ABC">
        <w:t>Environmental control systems</w:t>
      </w:r>
    </w:p>
    <w:p w14:paraId="34BD40BE" w14:textId="77777777" w:rsidR="009C7ABC" w:rsidRPr="009C7ABC" w:rsidRDefault="009C7ABC">
      <w:pPr>
        <w:pStyle w:val="ListParagraph"/>
        <w:numPr>
          <w:ilvl w:val="0"/>
          <w:numId w:val="41"/>
        </w:numPr>
        <w:spacing w:line="360" w:lineRule="auto"/>
        <w:jc w:val="both"/>
      </w:pPr>
      <w:r w:rsidRPr="009C7ABC">
        <w:t>Thermal protection</w:t>
      </w:r>
    </w:p>
    <w:p w14:paraId="5B69988E" w14:textId="77777777" w:rsidR="009C7ABC" w:rsidRPr="009C7ABC" w:rsidRDefault="009C7ABC">
      <w:pPr>
        <w:pStyle w:val="ListParagraph"/>
        <w:numPr>
          <w:ilvl w:val="0"/>
          <w:numId w:val="41"/>
        </w:numPr>
        <w:spacing w:line="360" w:lineRule="auto"/>
        <w:jc w:val="both"/>
      </w:pPr>
      <w:r w:rsidRPr="009C7ABC">
        <w:t>Industrial process control</w:t>
      </w:r>
    </w:p>
    <w:p w14:paraId="7D0E7020" w14:textId="77777777" w:rsidR="009C7ABC" w:rsidRPr="009C7ABC" w:rsidRDefault="009C7ABC">
      <w:pPr>
        <w:pStyle w:val="ListParagraph"/>
        <w:numPr>
          <w:ilvl w:val="0"/>
          <w:numId w:val="41"/>
        </w:numPr>
        <w:spacing w:line="360" w:lineRule="auto"/>
        <w:jc w:val="both"/>
      </w:pPr>
      <w:r w:rsidRPr="009C7ABC">
        <w:t>Fire alarms</w:t>
      </w:r>
    </w:p>
    <w:p w14:paraId="2DF07516" w14:textId="77777777" w:rsidR="009C7ABC" w:rsidRPr="009C7ABC" w:rsidRDefault="009C7ABC">
      <w:pPr>
        <w:pStyle w:val="ListParagraph"/>
        <w:numPr>
          <w:ilvl w:val="0"/>
          <w:numId w:val="41"/>
        </w:numPr>
        <w:spacing w:line="360" w:lineRule="auto"/>
        <w:jc w:val="both"/>
      </w:pPr>
      <w:r w:rsidRPr="009C7ABC">
        <w:t>Power system monitors</w:t>
      </w:r>
    </w:p>
    <w:p w14:paraId="7CC89166" w14:textId="77777777" w:rsidR="009C7ABC" w:rsidRPr="009C7ABC" w:rsidRDefault="009C7ABC">
      <w:pPr>
        <w:pStyle w:val="ListParagraph"/>
        <w:numPr>
          <w:ilvl w:val="0"/>
          <w:numId w:val="41"/>
        </w:numPr>
        <w:spacing w:line="360" w:lineRule="auto"/>
        <w:jc w:val="both"/>
      </w:pPr>
      <w:r w:rsidRPr="009C7ABC">
        <w:t>CPU thermal management</w:t>
      </w:r>
    </w:p>
    <w:p w14:paraId="52070D03" w14:textId="3D1F177B" w:rsidR="00550D83" w:rsidRPr="003F5411" w:rsidRDefault="001C2269">
      <w:pPr>
        <w:pStyle w:val="Heading3"/>
      </w:pPr>
      <w:bookmarkStart w:id="1408" w:name="_Toc119591091"/>
      <w:r w:rsidRPr="003F5411">
        <w:t xml:space="preserve">Accelerometer </w:t>
      </w:r>
      <w:r w:rsidR="003034BD" w:rsidRPr="003F5411">
        <w:t>and</w:t>
      </w:r>
      <w:r w:rsidRPr="003F5411">
        <w:t xml:space="preserve"> Gyroscope Sensor</w:t>
      </w:r>
      <w:bookmarkEnd w:id="1408"/>
    </w:p>
    <w:p w14:paraId="738B07CD" w14:textId="339AEDC0" w:rsidR="00550D83" w:rsidRPr="00550D83" w:rsidRDefault="003034BD" w:rsidP="00550D83">
      <w:pPr>
        <w:spacing w:line="360" w:lineRule="auto"/>
        <w:jc w:val="both"/>
      </w:pPr>
      <w:r w:rsidRPr="00550D83">
        <w:t>MEMS (</w:t>
      </w:r>
      <w:r w:rsidR="00550D83" w:rsidRPr="00550D83">
        <w:t xml:space="preserve">Micro Electro Mechanical Systems) accelerometer consists of a micro-machined structure built on top of a silicon wafer. This structure is suspended by polysilicon springs. It allows the structure to deflect at the time when the acceleration is applied on the particular axis. Due to deflection the capacitance between fixed plates and plates attached to the suspended structure is </w:t>
      </w:r>
      <w:r w:rsidR="00550D83" w:rsidRPr="00550D83">
        <w:lastRenderedPageBreak/>
        <w:t>changed. This change in capacitance is proportional to the acceleration on that axis. The sensor processes this change in capacitance and converts it into an analog output voltage.</w:t>
      </w:r>
    </w:p>
    <w:p w14:paraId="37B729E7" w14:textId="77777777" w:rsidR="00550D83" w:rsidRPr="00550D83" w:rsidRDefault="00550D83" w:rsidP="00550D83">
      <w:pPr>
        <w:spacing w:line="360" w:lineRule="auto"/>
        <w:jc w:val="both"/>
      </w:pPr>
      <w:r w:rsidRPr="00550D83">
        <w:t>While accelerometers measure linear acceleration, MEMS gyroscopes measure angular rotation. To do this they measure the force generated by what is known as The Coriolis Effect. Coriolis Effect tells us that when a mass (m) moves in a particular direction with a velocity (v) and an external angular rate (Ω) is applied (Red arrow); the Coriolis Effect generates a force (Yellow arrow) that causes a perpendicular displacement of the mass. The value of this displacement is directly related to the angular rate applied. Now suppose that there are two masses that are kept in constant oscillating motion so that they move continuously in opposite directions. When angular rate is applied, the Coriolis effect on each mass is also in opposite directions, which results in a change in the capacitance between them; this change is sensed.</w:t>
      </w:r>
    </w:p>
    <w:p w14:paraId="08CF4216" w14:textId="77777777" w:rsidR="00550D83" w:rsidRPr="00550D83" w:rsidRDefault="00550D83" w:rsidP="00550D83">
      <w:pPr>
        <w:spacing w:line="360" w:lineRule="auto"/>
        <w:jc w:val="both"/>
        <w:rPr>
          <w:b/>
          <w:bCs/>
        </w:rPr>
      </w:pPr>
      <w:bookmarkStart w:id="1409" w:name="_Toc78278236"/>
      <w:r w:rsidRPr="00550D83">
        <w:rPr>
          <w:b/>
          <w:bCs/>
        </w:rPr>
        <w:t>MPU-6050 Accelerometer + Gyro</w:t>
      </w:r>
      <w:bookmarkEnd w:id="1409"/>
    </w:p>
    <w:p w14:paraId="1226FE31" w14:textId="49841EBC" w:rsidR="00550D83" w:rsidRPr="00550D83" w:rsidRDefault="00550D83" w:rsidP="00550D83">
      <w:pPr>
        <w:spacing w:line="360" w:lineRule="auto"/>
        <w:jc w:val="both"/>
      </w:pPr>
      <w:r w:rsidRPr="00550D83">
        <w:t xml:space="preserve">This board includes </w:t>
      </w:r>
      <w:r w:rsidR="00740F8D" w:rsidRPr="00550D83">
        <w:t>an</w:t>
      </w:r>
      <w:r w:rsidRPr="00550D83">
        <w:t xml:space="preserve"> MPU-6050 6-Axis Motion Processing Unit, a 2.5V voltage regulator, and the logic level converter circuit to makes it work under the power of 3V-5V. Based on its I2C communication protocol, you can use very few wires to connect it with a 3V-5V MCU directly</w:t>
      </w:r>
      <w:r w:rsidR="00973C78">
        <w:t xml:space="preserve"> as shown in Figure 2.4 </w:t>
      </w:r>
      <w:sdt>
        <w:sdtPr>
          <w:id w:val="-1891643705"/>
          <w:citation/>
        </w:sdtPr>
        <w:sdtContent>
          <w:r w:rsidR="00862084">
            <w:fldChar w:fldCharType="begin"/>
          </w:r>
          <w:r w:rsidR="00862084">
            <w:instrText xml:space="preserve"> CITATION Com21 \l 1033 </w:instrText>
          </w:r>
          <w:r w:rsidR="00862084">
            <w:fldChar w:fldCharType="separate"/>
          </w:r>
          <w:r w:rsidR="00927C6B" w:rsidRPr="00927C6B">
            <w:rPr>
              <w:noProof/>
            </w:rPr>
            <w:t>[19]</w:t>
          </w:r>
          <w:r w:rsidR="00862084">
            <w:fldChar w:fldCharType="end"/>
          </w:r>
        </w:sdtContent>
      </w:sdt>
      <w:r w:rsidRPr="00550D83">
        <w:t>. </w:t>
      </w:r>
    </w:p>
    <w:p w14:paraId="78781334" w14:textId="5555E5B8" w:rsidR="00550D83" w:rsidRPr="00550D83" w:rsidRDefault="00550D83" w:rsidP="0075568D">
      <w:pPr>
        <w:spacing w:line="360" w:lineRule="auto"/>
        <w:jc w:val="both"/>
      </w:pPr>
      <w:r w:rsidRPr="00550D83">
        <w:t>The MPU-6050 sensor contains a MEMS accelerometer and a MEMS gyro in a single chip. It is very accurate, since it contains 16-bits analog to digital conversion hardware for each channel. Therefor it captures the x, y, and z channel at the same time.</w:t>
      </w:r>
    </w:p>
    <w:p w14:paraId="74BDF2D2" w14:textId="0C00C718" w:rsidR="00BF42C2" w:rsidRDefault="00973C78" w:rsidP="00A24F1A">
      <w:pPr>
        <w:keepNext/>
        <w:spacing w:line="360" w:lineRule="auto"/>
        <w:jc w:val="center"/>
        <w:pPrChange w:id="1410" w:author="magdaline ndere" w:date="2022-11-17T13:41:00Z">
          <w:pPr>
            <w:keepNext/>
            <w:spacing w:line="360" w:lineRule="auto"/>
          </w:pPr>
        </w:pPrChange>
      </w:pPr>
      <w:r>
        <w:rPr>
          <w:noProof/>
        </w:rPr>
        <w:drawing>
          <wp:inline distT="0" distB="0" distL="0" distR="0" wp14:anchorId="63C2BB1A" wp14:editId="73ECE39E">
            <wp:extent cx="3000375" cy="2059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375" cy="2059264"/>
                    </a:xfrm>
                    <a:prstGeom prst="rect">
                      <a:avLst/>
                    </a:prstGeom>
                  </pic:spPr>
                </pic:pic>
              </a:graphicData>
            </a:graphic>
          </wp:inline>
        </w:drawing>
      </w:r>
    </w:p>
    <w:p w14:paraId="607A5832" w14:textId="6975EDA8" w:rsidR="00290CDE" w:rsidRPr="00992B48" w:rsidRDefault="00BF42C2" w:rsidP="00992B48">
      <w:pPr>
        <w:pStyle w:val="mycaptions"/>
        <w:rPr>
          <w:b/>
          <w:bCs/>
        </w:rPr>
      </w:pPr>
      <w:bookmarkStart w:id="1411" w:name="_Toc119591140"/>
      <w:r w:rsidRPr="00992B48">
        <w:rPr>
          <w:b/>
          <w:bCs/>
        </w:rPr>
        <w:t xml:space="preserve">Figure </w:t>
      </w:r>
      <w:r w:rsidRPr="00992B48">
        <w:rPr>
          <w:b/>
          <w:bCs/>
        </w:rPr>
        <w:fldChar w:fldCharType="begin"/>
      </w:r>
      <w:r w:rsidRPr="00992B48">
        <w:rPr>
          <w:b/>
          <w:bCs/>
        </w:rPr>
        <w:instrText xml:space="preserve"> STYLEREF 1 \s </w:instrText>
      </w:r>
      <w:r w:rsidRPr="00992B48">
        <w:rPr>
          <w:b/>
          <w:bCs/>
        </w:rPr>
        <w:fldChar w:fldCharType="separate"/>
      </w:r>
      <w:r w:rsidR="0075568D" w:rsidRPr="00992B48">
        <w:rPr>
          <w:b/>
          <w:bCs/>
          <w:noProof/>
        </w:rPr>
        <w:t>2</w:t>
      </w:r>
      <w:r w:rsidRPr="00992B48">
        <w:rPr>
          <w:b/>
          <w:bCs/>
          <w:noProof/>
        </w:rPr>
        <w:fldChar w:fldCharType="end"/>
      </w:r>
      <w:r w:rsidR="0075568D" w:rsidRPr="00992B48">
        <w:rPr>
          <w:b/>
          <w:bCs/>
        </w:rPr>
        <w:t>.</w:t>
      </w:r>
      <w:del w:id="1412" w:author="magdaline ndere" w:date="2022-11-17T13:41:00Z">
        <w:r w:rsidRPr="00992B48" w:rsidDel="00A24F1A">
          <w:rPr>
            <w:b/>
            <w:bCs/>
          </w:rPr>
          <w:fldChar w:fldCharType="begin"/>
        </w:r>
        <w:r w:rsidRPr="00992B48" w:rsidDel="00A24F1A">
          <w:rPr>
            <w:b/>
            <w:bCs/>
          </w:rPr>
          <w:delInstrText xml:space="preserve"> SEQ Figure \* ARABIC \s 1 </w:delInstrText>
        </w:r>
        <w:r w:rsidRPr="00992B48" w:rsidDel="00A24F1A">
          <w:rPr>
            <w:b/>
            <w:bCs/>
          </w:rPr>
          <w:fldChar w:fldCharType="separate"/>
        </w:r>
        <w:r w:rsidR="0075568D" w:rsidRPr="00992B48" w:rsidDel="00A24F1A">
          <w:rPr>
            <w:b/>
            <w:bCs/>
            <w:noProof/>
          </w:rPr>
          <w:delText>4</w:delText>
        </w:r>
        <w:r w:rsidRPr="00992B48" w:rsidDel="00A24F1A">
          <w:rPr>
            <w:b/>
            <w:bCs/>
            <w:noProof/>
          </w:rPr>
          <w:fldChar w:fldCharType="end"/>
        </w:r>
      </w:del>
      <w:ins w:id="1413" w:author="magdaline ndere" w:date="2022-11-17T13:41:00Z">
        <w:r w:rsidR="00A24F1A">
          <w:rPr>
            <w:b/>
            <w:bCs/>
          </w:rPr>
          <w:t>3</w:t>
        </w:r>
      </w:ins>
      <w:r w:rsidRPr="00992B48">
        <w:rPr>
          <w:b/>
          <w:bCs/>
        </w:rPr>
        <w:t>:</w:t>
      </w:r>
      <w:ins w:id="1414" w:author="magdaline ndere" w:date="2022-11-17T13:41:00Z">
        <w:r w:rsidR="00A24F1A">
          <w:rPr>
            <w:b/>
            <w:bCs/>
          </w:rPr>
          <w:t xml:space="preserve"> </w:t>
        </w:r>
      </w:ins>
      <w:r w:rsidRPr="00992B48">
        <w:rPr>
          <w:b/>
          <w:bCs/>
        </w:rPr>
        <w:t>MPU6050 Accelerometer + Gyro</w:t>
      </w:r>
      <w:bookmarkEnd w:id="1411"/>
    </w:p>
    <w:p w14:paraId="318597B8" w14:textId="247C6846" w:rsidR="00550D83" w:rsidRPr="005F1A1D" w:rsidRDefault="00550D83" w:rsidP="00290CDE">
      <w:pPr>
        <w:pStyle w:val="mycaptions"/>
      </w:pPr>
    </w:p>
    <w:p w14:paraId="6D1A41FC" w14:textId="77777777" w:rsidR="00550D83" w:rsidRPr="00550D83" w:rsidRDefault="00550D83" w:rsidP="00550D83">
      <w:pPr>
        <w:spacing w:line="360" w:lineRule="auto"/>
        <w:rPr>
          <w:i/>
          <w:iCs/>
        </w:rPr>
      </w:pPr>
      <w:r w:rsidRPr="00550D83">
        <w:rPr>
          <w:i/>
          <w:iCs/>
        </w:rPr>
        <w:t>Electronic Features :</w:t>
      </w:r>
    </w:p>
    <w:p w14:paraId="28A7F11D" w14:textId="77777777" w:rsidR="00550D83" w:rsidRDefault="00550D83">
      <w:pPr>
        <w:pStyle w:val="ListParagraph"/>
        <w:numPr>
          <w:ilvl w:val="0"/>
          <w:numId w:val="35"/>
        </w:numPr>
        <w:spacing w:line="360" w:lineRule="auto"/>
        <w:jc w:val="both"/>
      </w:pPr>
      <w:r w:rsidRPr="00550D83">
        <w:t>Name: MPU-6050 module (three-axis gyroscope + triaxial accelerometer)</w:t>
      </w:r>
      <w:r>
        <w:t xml:space="preserve"> </w:t>
      </w:r>
    </w:p>
    <w:p w14:paraId="7099D4C9" w14:textId="77777777" w:rsidR="00550D83" w:rsidRDefault="00550D83">
      <w:pPr>
        <w:pStyle w:val="ListParagraph"/>
        <w:numPr>
          <w:ilvl w:val="0"/>
          <w:numId w:val="35"/>
        </w:numPr>
        <w:spacing w:line="360" w:lineRule="auto"/>
        <w:jc w:val="both"/>
      </w:pPr>
      <w:r w:rsidRPr="00550D83">
        <w:t>Chip: MPU-6050</w:t>
      </w:r>
      <w:r>
        <w:t xml:space="preserve"> </w:t>
      </w:r>
    </w:p>
    <w:p w14:paraId="525B07B4" w14:textId="77777777" w:rsidR="00550D83" w:rsidRDefault="00550D83">
      <w:pPr>
        <w:pStyle w:val="ListParagraph"/>
        <w:numPr>
          <w:ilvl w:val="0"/>
          <w:numId w:val="35"/>
        </w:numPr>
        <w:spacing w:line="360" w:lineRule="auto"/>
        <w:jc w:val="both"/>
      </w:pPr>
      <w:r w:rsidRPr="00550D83">
        <w:t>Power supply: 3V-5V power(internal low dropout regulator)</w:t>
      </w:r>
      <w:r>
        <w:t xml:space="preserve"> </w:t>
      </w:r>
    </w:p>
    <w:p w14:paraId="7581DFB2" w14:textId="77777777" w:rsidR="00550D83" w:rsidRDefault="00550D83">
      <w:pPr>
        <w:pStyle w:val="ListParagraph"/>
        <w:numPr>
          <w:ilvl w:val="0"/>
          <w:numId w:val="35"/>
        </w:numPr>
        <w:spacing w:line="360" w:lineRule="auto"/>
        <w:jc w:val="both"/>
      </w:pPr>
      <w:r w:rsidRPr="00550D83">
        <w:t>Gyroscope range: + 250 500 1000 2000 ° / s</w:t>
      </w:r>
      <w:r>
        <w:t xml:space="preserve"> </w:t>
      </w:r>
    </w:p>
    <w:p w14:paraId="40DD4081" w14:textId="77777777" w:rsidR="00550D83" w:rsidRDefault="00550D83">
      <w:pPr>
        <w:pStyle w:val="ListParagraph"/>
        <w:numPr>
          <w:ilvl w:val="0"/>
          <w:numId w:val="35"/>
        </w:numPr>
        <w:spacing w:line="360" w:lineRule="auto"/>
        <w:jc w:val="both"/>
      </w:pPr>
      <w:r w:rsidRPr="00550D83">
        <w:t>Acceleration range: ± 2 ± 4 ± 8 ± 16 g</w:t>
      </w:r>
      <w:r>
        <w:t xml:space="preserve"> </w:t>
      </w:r>
    </w:p>
    <w:p w14:paraId="17690E64" w14:textId="77777777" w:rsidR="00550D83" w:rsidRDefault="00550D83">
      <w:pPr>
        <w:pStyle w:val="ListParagraph"/>
        <w:numPr>
          <w:ilvl w:val="0"/>
          <w:numId w:val="35"/>
        </w:numPr>
        <w:spacing w:line="360" w:lineRule="auto"/>
        <w:jc w:val="both"/>
      </w:pPr>
      <w:r w:rsidRPr="00550D83">
        <w:t>Communication Mode: standard IIC communication protocol </w:t>
      </w:r>
      <w:r>
        <w:t xml:space="preserve"> </w:t>
      </w:r>
    </w:p>
    <w:p w14:paraId="695E3C88" w14:textId="74637BB6" w:rsidR="00550D83" w:rsidRDefault="00550D83">
      <w:pPr>
        <w:pStyle w:val="ListParagraph"/>
        <w:numPr>
          <w:ilvl w:val="0"/>
          <w:numId w:val="35"/>
        </w:numPr>
        <w:spacing w:line="360" w:lineRule="auto"/>
        <w:jc w:val="both"/>
      </w:pPr>
      <w:r w:rsidRPr="00550D83">
        <w:t xml:space="preserve">Chip built-in </w:t>
      </w:r>
      <w:r w:rsidR="00740F8D" w:rsidRPr="00550D83">
        <w:t>16-bit</w:t>
      </w:r>
      <w:r w:rsidRPr="00550D83">
        <w:t xml:space="preserve"> AD converter, 16 bits data output</w:t>
      </w:r>
      <w:r>
        <w:t xml:space="preserve"> </w:t>
      </w:r>
    </w:p>
    <w:p w14:paraId="30989991" w14:textId="77777777" w:rsidR="00550D83" w:rsidRDefault="00550D83">
      <w:pPr>
        <w:pStyle w:val="ListParagraph"/>
        <w:numPr>
          <w:ilvl w:val="0"/>
          <w:numId w:val="35"/>
        </w:numPr>
        <w:spacing w:line="360" w:lineRule="auto"/>
        <w:jc w:val="both"/>
      </w:pPr>
      <w:r w:rsidRPr="00550D83">
        <w:t>Pin pitch 2.54 mm </w:t>
      </w:r>
      <w:r>
        <w:t xml:space="preserve"> </w:t>
      </w:r>
    </w:p>
    <w:p w14:paraId="61212F2D" w14:textId="77777777" w:rsidR="00550D83" w:rsidRDefault="00550D83">
      <w:pPr>
        <w:pStyle w:val="ListParagraph"/>
        <w:numPr>
          <w:ilvl w:val="0"/>
          <w:numId w:val="35"/>
        </w:numPr>
        <w:spacing w:line="360" w:lineRule="auto"/>
        <w:jc w:val="both"/>
      </w:pPr>
      <w:r w:rsidRPr="00550D83">
        <w:t>Size: 20.3mm x 15.6mm</w:t>
      </w:r>
      <w:r>
        <w:t xml:space="preserve"> </w:t>
      </w:r>
    </w:p>
    <w:p w14:paraId="6BC8E866" w14:textId="77777777" w:rsidR="00862084" w:rsidRDefault="00550D83">
      <w:pPr>
        <w:pStyle w:val="ListParagraph"/>
        <w:numPr>
          <w:ilvl w:val="0"/>
          <w:numId w:val="35"/>
        </w:numPr>
        <w:spacing w:line="360" w:lineRule="auto"/>
        <w:jc w:val="both"/>
      </w:pPr>
      <w:r w:rsidRPr="00550D83">
        <w:t>Immersion Gold PCB, machine welding process to ensure quality</w:t>
      </w:r>
    </w:p>
    <w:p w14:paraId="1595C8BA" w14:textId="7713C9DB" w:rsidR="00FF0836" w:rsidRPr="00BF42C2" w:rsidRDefault="00862084" w:rsidP="00BF42C2">
      <w:pPr>
        <w:spacing w:line="360" w:lineRule="auto"/>
        <w:jc w:val="both"/>
        <w:rPr>
          <w:rFonts w:eastAsia="Times New Roman"/>
          <w:i/>
          <w:iCs/>
          <w:color w:val="000000"/>
          <w:szCs w:val="24"/>
        </w:rPr>
      </w:pPr>
      <w:r w:rsidRPr="0075568D">
        <w:rPr>
          <w:rFonts w:eastAsia="Times New Roman"/>
          <w:i/>
          <w:iCs/>
          <w:color w:val="000000"/>
          <w:szCs w:val="24"/>
        </w:rPr>
        <w:t>Pin configuration</w:t>
      </w:r>
    </w:p>
    <w:p w14:paraId="2B2A3832" w14:textId="1C61BDF3" w:rsidR="00BF42C2" w:rsidRDefault="00BF42C2" w:rsidP="00992B48">
      <w:pPr>
        <w:pStyle w:val="mytables"/>
        <w:numPr>
          <w:ilvl w:val="0"/>
          <w:numId w:val="0"/>
        </w:numPr>
      </w:pPr>
      <w:bookmarkStart w:id="1415" w:name="_Toc118037940"/>
      <w:bookmarkStart w:id="1416" w:name="_Toc118038102"/>
      <w:bookmarkStart w:id="1417" w:name="_Toc118371928"/>
      <w:bookmarkStart w:id="1418" w:name="_Toc119590974"/>
      <w:bookmarkStart w:id="1419" w:name="_Toc119591092"/>
      <w:r>
        <w:t xml:space="preserve">Table </w:t>
      </w:r>
      <w:r w:rsidR="00A37C01">
        <w:fldChar w:fldCharType="begin"/>
      </w:r>
      <w:r w:rsidR="00A37C01">
        <w:instrText xml:space="preserve"> STYLEREF 1 \s </w:instrText>
      </w:r>
      <w:r w:rsidR="00A37C01">
        <w:fldChar w:fldCharType="separate"/>
      </w:r>
      <w:r w:rsidR="00684957">
        <w:rPr>
          <w:noProof/>
        </w:rPr>
        <w:t>2</w:t>
      </w:r>
      <w:r w:rsidR="00A37C01">
        <w:rPr>
          <w:noProof/>
        </w:rPr>
        <w:fldChar w:fldCharType="end"/>
      </w:r>
      <w:r w:rsidR="00684957">
        <w:t>.</w:t>
      </w:r>
      <w:r w:rsidR="00A37C01">
        <w:fldChar w:fldCharType="begin"/>
      </w:r>
      <w:r w:rsidR="00A37C01">
        <w:instrText xml:space="preserve"> SEQ Table \* ARABIC \s 1 </w:instrText>
      </w:r>
      <w:r w:rsidR="00A37C01">
        <w:fldChar w:fldCharType="separate"/>
      </w:r>
      <w:r w:rsidR="00684957">
        <w:rPr>
          <w:noProof/>
        </w:rPr>
        <w:t>3</w:t>
      </w:r>
      <w:r w:rsidR="00A37C01">
        <w:rPr>
          <w:noProof/>
        </w:rPr>
        <w:fldChar w:fldCharType="end"/>
      </w:r>
      <w:r>
        <w:t xml:space="preserve">: </w:t>
      </w:r>
      <w:r w:rsidRPr="00A47442">
        <w:t>Pin configuration of MPU6050 Accelerometer + Gyro</w:t>
      </w:r>
      <w:bookmarkEnd w:id="1415"/>
      <w:bookmarkEnd w:id="1416"/>
      <w:bookmarkEnd w:id="1417"/>
      <w:bookmarkEnd w:id="1418"/>
      <w:bookmarkEnd w:id="1419"/>
    </w:p>
    <w:tbl>
      <w:tblPr>
        <w:tblStyle w:val="TableGrid"/>
        <w:tblW w:w="9895" w:type="dxa"/>
        <w:tblInd w:w="0" w:type="dxa"/>
        <w:tblLook w:val="04A0" w:firstRow="1" w:lastRow="0" w:firstColumn="1" w:lastColumn="0" w:noHBand="0" w:noVBand="1"/>
      </w:tblPr>
      <w:tblGrid>
        <w:gridCol w:w="1345"/>
        <w:gridCol w:w="8550"/>
      </w:tblGrid>
      <w:tr w:rsidR="00D448BC" w:rsidRPr="00D448BC" w14:paraId="32F24053" w14:textId="77777777" w:rsidTr="0075568D">
        <w:tc>
          <w:tcPr>
            <w:tcW w:w="1345" w:type="dxa"/>
          </w:tcPr>
          <w:p w14:paraId="5433601F" w14:textId="77777777" w:rsidR="00862084" w:rsidRPr="0075568D" w:rsidRDefault="00862084" w:rsidP="00DF42D6">
            <w:pPr>
              <w:pStyle w:val="Normal1"/>
              <w:spacing w:line="360" w:lineRule="auto"/>
              <w:rPr>
                <w:rFonts w:ascii="Times New Roman" w:eastAsia="Times New Roman" w:hAnsi="Times New Roman" w:cs="Times New Roman"/>
                <w:b/>
                <w:bCs/>
                <w:sz w:val="24"/>
                <w:szCs w:val="24"/>
              </w:rPr>
            </w:pPr>
            <w:r w:rsidRPr="0075568D">
              <w:rPr>
                <w:rFonts w:ascii="Times New Roman" w:eastAsia="Times New Roman" w:hAnsi="Times New Roman" w:cs="Times New Roman"/>
                <w:b/>
                <w:bCs/>
                <w:sz w:val="24"/>
                <w:szCs w:val="24"/>
              </w:rPr>
              <w:t>Pin Type</w:t>
            </w:r>
          </w:p>
        </w:tc>
        <w:tc>
          <w:tcPr>
            <w:tcW w:w="8550" w:type="dxa"/>
          </w:tcPr>
          <w:p w14:paraId="51FB5B81" w14:textId="77777777" w:rsidR="00862084" w:rsidRPr="0075568D" w:rsidRDefault="00862084" w:rsidP="00DF42D6">
            <w:pPr>
              <w:pStyle w:val="Normal1"/>
              <w:spacing w:line="360" w:lineRule="auto"/>
              <w:rPr>
                <w:rFonts w:ascii="Times New Roman" w:eastAsia="Times New Roman" w:hAnsi="Times New Roman" w:cs="Times New Roman"/>
                <w:b/>
                <w:bCs/>
                <w:sz w:val="24"/>
                <w:szCs w:val="24"/>
              </w:rPr>
            </w:pPr>
            <w:r w:rsidRPr="0075568D">
              <w:rPr>
                <w:rFonts w:ascii="Times New Roman" w:eastAsia="Times New Roman" w:hAnsi="Times New Roman" w:cs="Times New Roman"/>
                <w:b/>
                <w:bCs/>
                <w:sz w:val="24"/>
                <w:szCs w:val="24"/>
              </w:rPr>
              <w:t>Pin Function</w:t>
            </w:r>
          </w:p>
        </w:tc>
      </w:tr>
      <w:tr w:rsidR="00D448BC" w:rsidRPr="00D448BC" w14:paraId="00761868" w14:textId="77777777" w:rsidTr="0075568D">
        <w:tc>
          <w:tcPr>
            <w:tcW w:w="1345" w:type="dxa"/>
          </w:tcPr>
          <w:p w14:paraId="129A8F8A" w14:textId="18FD54C9"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hAnsi="Times New Roman" w:cs="Times New Roman"/>
                <w:sz w:val="24"/>
                <w:szCs w:val="24"/>
                <w:shd w:val="clear" w:color="auto" w:fill="FFFFFF"/>
              </w:rPr>
              <w:t>VCC</w:t>
            </w:r>
          </w:p>
        </w:tc>
        <w:tc>
          <w:tcPr>
            <w:tcW w:w="8550" w:type="dxa"/>
          </w:tcPr>
          <w:p w14:paraId="4E815D60" w14:textId="145AF379" w:rsidR="00862084"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hAnsi="Times New Roman" w:cs="Times New Roman"/>
                <w:sz w:val="24"/>
                <w:szCs w:val="24"/>
                <w:shd w:val="clear" w:color="auto" w:fill="FFFFFF"/>
              </w:rPr>
              <w:t>Provides power for the module, can be +3V to +5V. Typically +5V is used.</w:t>
            </w:r>
          </w:p>
        </w:tc>
      </w:tr>
      <w:tr w:rsidR="00D448BC" w:rsidRPr="00D448BC" w14:paraId="49F7943B" w14:textId="77777777" w:rsidTr="0075568D">
        <w:tc>
          <w:tcPr>
            <w:tcW w:w="1345" w:type="dxa"/>
          </w:tcPr>
          <w:p w14:paraId="07698C92" w14:textId="77777777"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GND</w:t>
            </w:r>
          </w:p>
        </w:tc>
        <w:tc>
          <w:tcPr>
            <w:tcW w:w="8550" w:type="dxa"/>
          </w:tcPr>
          <w:p w14:paraId="77426A5E" w14:textId="16F8075A" w:rsidR="00862084"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hAnsi="Times New Roman" w:cs="Times New Roman"/>
                <w:sz w:val="24"/>
                <w:szCs w:val="24"/>
                <w:shd w:val="clear" w:color="auto" w:fill="FFFFFF"/>
              </w:rPr>
              <w:t>Connected to Ground of system.</w:t>
            </w:r>
          </w:p>
        </w:tc>
      </w:tr>
      <w:tr w:rsidR="00D448BC" w:rsidRPr="00D448BC" w14:paraId="57294B88" w14:textId="77777777" w:rsidTr="0075568D">
        <w:tc>
          <w:tcPr>
            <w:tcW w:w="1345" w:type="dxa"/>
          </w:tcPr>
          <w:p w14:paraId="39FE6D7B" w14:textId="77777777"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SCL</w:t>
            </w:r>
          </w:p>
        </w:tc>
        <w:tc>
          <w:tcPr>
            <w:tcW w:w="8550" w:type="dxa"/>
          </w:tcPr>
          <w:p w14:paraId="70BADD8C" w14:textId="0B6D26A6"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hAnsi="Times New Roman" w:cs="Times New Roman"/>
                <w:sz w:val="24"/>
                <w:szCs w:val="24"/>
                <w:shd w:val="clear" w:color="auto" w:fill="FFFFFF"/>
              </w:rPr>
              <w:t>I2C - Serial Clock</w:t>
            </w:r>
            <w:r w:rsidR="00D448BC" w:rsidRPr="0075568D">
              <w:rPr>
                <w:rFonts w:ascii="Times New Roman" w:hAnsi="Times New Roman" w:cs="Times New Roman"/>
                <w:sz w:val="24"/>
                <w:szCs w:val="24"/>
                <w:shd w:val="clear" w:color="auto" w:fill="FFFFFF"/>
              </w:rPr>
              <w:t>. Used for providing clock pulse for I2C Communication.</w:t>
            </w:r>
          </w:p>
        </w:tc>
      </w:tr>
      <w:tr w:rsidR="00D448BC" w:rsidRPr="00D448BC" w14:paraId="16831F07" w14:textId="77777777" w:rsidTr="0075568D">
        <w:tc>
          <w:tcPr>
            <w:tcW w:w="1345" w:type="dxa"/>
          </w:tcPr>
          <w:p w14:paraId="5D75A0F4" w14:textId="77777777"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SDA</w:t>
            </w:r>
          </w:p>
        </w:tc>
        <w:tc>
          <w:tcPr>
            <w:tcW w:w="8550" w:type="dxa"/>
          </w:tcPr>
          <w:p w14:paraId="04AC9858" w14:textId="004300F9" w:rsidR="00862084" w:rsidRPr="0075568D" w:rsidRDefault="00862084" w:rsidP="00DF42D6">
            <w:pPr>
              <w:pStyle w:val="Normal1"/>
              <w:spacing w:line="360" w:lineRule="auto"/>
              <w:rPr>
                <w:rFonts w:ascii="Times New Roman" w:eastAsia="Times New Roman" w:hAnsi="Times New Roman" w:cs="Times New Roman"/>
                <w:sz w:val="24"/>
                <w:szCs w:val="24"/>
              </w:rPr>
            </w:pPr>
            <w:r w:rsidRPr="0075568D">
              <w:rPr>
                <w:rFonts w:ascii="Times New Roman" w:hAnsi="Times New Roman" w:cs="Times New Roman"/>
                <w:sz w:val="24"/>
                <w:szCs w:val="24"/>
                <w:shd w:val="clear" w:color="auto" w:fill="FFFFFF"/>
              </w:rPr>
              <w:t>I2C - Serial Data</w:t>
            </w:r>
            <w:r w:rsidR="00D448BC" w:rsidRPr="0075568D">
              <w:rPr>
                <w:rFonts w:ascii="Times New Roman" w:hAnsi="Times New Roman" w:cs="Times New Roman"/>
                <w:sz w:val="24"/>
                <w:szCs w:val="24"/>
                <w:shd w:val="clear" w:color="auto" w:fill="FFFFFF"/>
              </w:rPr>
              <w:t>. Used for transferring Data through I2C communication.</w:t>
            </w:r>
          </w:p>
        </w:tc>
      </w:tr>
      <w:tr w:rsidR="00D448BC" w:rsidRPr="00D448BC" w14:paraId="5DB35422" w14:textId="77777777" w:rsidTr="00D448BC">
        <w:tc>
          <w:tcPr>
            <w:tcW w:w="1345" w:type="dxa"/>
          </w:tcPr>
          <w:p w14:paraId="72B0F5E0" w14:textId="61DBF928" w:rsidR="00D448BC"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XDA</w:t>
            </w:r>
          </w:p>
        </w:tc>
        <w:tc>
          <w:tcPr>
            <w:tcW w:w="8550" w:type="dxa"/>
          </w:tcPr>
          <w:p w14:paraId="09D579EE" w14:textId="3E51A6DF" w:rsidR="00D448BC" w:rsidRPr="0075568D" w:rsidRDefault="00D448BC" w:rsidP="00DF42D6">
            <w:pPr>
              <w:pStyle w:val="Normal1"/>
              <w:spacing w:line="360" w:lineRule="auto"/>
              <w:rPr>
                <w:rFonts w:ascii="Times New Roman" w:hAnsi="Times New Roman" w:cs="Times New Roman"/>
                <w:sz w:val="24"/>
                <w:szCs w:val="24"/>
                <w:shd w:val="clear" w:color="auto" w:fill="FFFFFF"/>
              </w:rPr>
            </w:pPr>
            <w:r w:rsidRPr="0075568D">
              <w:rPr>
                <w:rFonts w:ascii="Times New Roman" w:hAnsi="Times New Roman" w:cs="Times New Roman"/>
                <w:sz w:val="24"/>
                <w:szCs w:val="24"/>
                <w:shd w:val="clear" w:color="auto" w:fill="FFFFFF"/>
              </w:rPr>
              <w:t>Auxiliary Serial Data. Can be used to interface other I2C modules with MPU6050. It is optional.</w:t>
            </w:r>
          </w:p>
        </w:tc>
      </w:tr>
      <w:tr w:rsidR="00D448BC" w:rsidRPr="00D448BC" w14:paraId="20D65B77" w14:textId="77777777" w:rsidTr="00D448BC">
        <w:tc>
          <w:tcPr>
            <w:tcW w:w="1345" w:type="dxa"/>
          </w:tcPr>
          <w:p w14:paraId="19C00E52" w14:textId="6848E403" w:rsidR="00D448BC"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XCL</w:t>
            </w:r>
          </w:p>
        </w:tc>
        <w:tc>
          <w:tcPr>
            <w:tcW w:w="8550" w:type="dxa"/>
          </w:tcPr>
          <w:p w14:paraId="77F22DDC" w14:textId="6F9873CF" w:rsidR="00D448BC" w:rsidRPr="0075568D" w:rsidRDefault="00D448BC" w:rsidP="00DF42D6">
            <w:pPr>
              <w:pStyle w:val="Normal1"/>
              <w:spacing w:line="360" w:lineRule="auto"/>
              <w:rPr>
                <w:rFonts w:ascii="Times New Roman" w:hAnsi="Times New Roman" w:cs="Times New Roman"/>
                <w:sz w:val="24"/>
                <w:szCs w:val="24"/>
                <w:shd w:val="clear" w:color="auto" w:fill="FFFFFF"/>
              </w:rPr>
            </w:pPr>
            <w:r w:rsidRPr="0075568D">
              <w:rPr>
                <w:rFonts w:ascii="Times New Roman" w:hAnsi="Times New Roman" w:cs="Times New Roman"/>
                <w:sz w:val="24"/>
                <w:szCs w:val="24"/>
                <w:shd w:val="clear" w:color="auto" w:fill="FFFFFF"/>
              </w:rPr>
              <w:t>Auxiliary Serial Clock. Can be used to interface other I2C modules with MPU6050. It is optional.</w:t>
            </w:r>
          </w:p>
        </w:tc>
      </w:tr>
      <w:tr w:rsidR="00D448BC" w:rsidRPr="00D448BC" w14:paraId="03690CCE" w14:textId="77777777" w:rsidTr="00D448BC">
        <w:tc>
          <w:tcPr>
            <w:tcW w:w="1345" w:type="dxa"/>
          </w:tcPr>
          <w:p w14:paraId="439420AD" w14:textId="440528E2" w:rsidR="00D448BC"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AD0</w:t>
            </w:r>
          </w:p>
        </w:tc>
        <w:tc>
          <w:tcPr>
            <w:tcW w:w="8550" w:type="dxa"/>
          </w:tcPr>
          <w:p w14:paraId="24B65F0C" w14:textId="257FC467" w:rsidR="00D448BC" w:rsidRPr="0075568D" w:rsidRDefault="00D448BC" w:rsidP="00DF42D6">
            <w:pPr>
              <w:pStyle w:val="Normal1"/>
              <w:spacing w:line="360" w:lineRule="auto"/>
              <w:rPr>
                <w:rFonts w:ascii="Times New Roman" w:hAnsi="Times New Roman" w:cs="Times New Roman"/>
                <w:sz w:val="24"/>
                <w:szCs w:val="24"/>
                <w:shd w:val="clear" w:color="auto" w:fill="FFFFFF"/>
              </w:rPr>
            </w:pPr>
            <w:r w:rsidRPr="0075568D">
              <w:rPr>
                <w:rFonts w:ascii="Times New Roman" w:hAnsi="Times New Roman" w:cs="Times New Roman"/>
                <w:sz w:val="24"/>
                <w:szCs w:val="24"/>
                <w:shd w:val="clear" w:color="auto" w:fill="FFFFFF"/>
              </w:rPr>
              <w:t>If more than one MPU6050 is used a single MCU, then this pin can be used to vary the address.</w:t>
            </w:r>
          </w:p>
        </w:tc>
      </w:tr>
      <w:tr w:rsidR="00D448BC" w:rsidRPr="00D448BC" w14:paraId="6F9D761F" w14:textId="77777777" w:rsidTr="00D448BC">
        <w:tc>
          <w:tcPr>
            <w:tcW w:w="1345" w:type="dxa"/>
          </w:tcPr>
          <w:p w14:paraId="457D23E0" w14:textId="292F44A4" w:rsidR="00D448BC" w:rsidRPr="0075568D" w:rsidRDefault="00D448BC" w:rsidP="00DF42D6">
            <w:pPr>
              <w:pStyle w:val="Normal1"/>
              <w:spacing w:line="360" w:lineRule="auto"/>
              <w:rPr>
                <w:rFonts w:ascii="Times New Roman" w:eastAsia="Times New Roman" w:hAnsi="Times New Roman" w:cs="Times New Roman"/>
                <w:sz w:val="24"/>
                <w:szCs w:val="24"/>
              </w:rPr>
            </w:pPr>
            <w:r w:rsidRPr="0075568D">
              <w:rPr>
                <w:rFonts w:ascii="Times New Roman" w:eastAsia="Times New Roman" w:hAnsi="Times New Roman" w:cs="Times New Roman"/>
                <w:sz w:val="24"/>
                <w:szCs w:val="24"/>
              </w:rPr>
              <w:t>INT</w:t>
            </w:r>
          </w:p>
        </w:tc>
        <w:tc>
          <w:tcPr>
            <w:tcW w:w="8550" w:type="dxa"/>
          </w:tcPr>
          <w:p w14:paraId="6CD62D87" w14:textId="0218984A" w:rsidR="00D448BC" w:rsidRPr="0075568D" w:rsidRDefault="00D448BC" w:rsidP="00DF42D6">
            <w:pPr>
              <w:pStyle w:val="Normal1"/>
              <w:spacing w:line="360" w:lineRule="auto"/>
              <w:rPr>
                <w:rFonts w:ascii="Times New Roman" w:hAnsi="Times New Roman" w:cs="Times New Roman"/>
                <w:sz w:val="24"/>
                <w:szCs w:val="24"/>
                <w:shd w:val="clear" w:color="auto" w:fill="FFFFFF"/>
              </w:rPr>
            </w:pPr>
            <w:r w:rsidRPr="0075568D">
              <w:rPr>
                <w:rFonts w:ascii="Times New Roman" w:hAnsi="Times New Roman" w:cs="Times New Roman"/>
                <w:sz w:val="24"/>
                <w:szCs w:val="24"/>
                <w:shd w:val="clear" w:color="auto" w:fill="FFFFFF"/>
              </w:rPr>
              <w:t>Interrupt pin to indicate that data is available for MCU to read.</w:t>
            </w:r>
          </w:p>
        </w:tc>
      </w:tr>
    </w:tbl>
    <w:p w14:paraId="6DB788F6" w14:textId="77777777" w:rsidR="00BF42C2" w:rsidRDefault="00BF42C2" w:rsidP="00BF42C2"/>
    <w:p w14:paraId="55DFB70C" w14:textId="36441A73" w:rsidR="005106B9" w:rsidRPr="003F5411" w:rsidRDefault="001C2269">
      <w:pPr>
        <w:pStyle w:val="Heading3"/>
      </w:pPr>
      <w:bookmarkStart w:id="1420" w:name="_Toc119591093"/>
      <w:r w:rsidRPr="003F5411">
        <w:lastRenderedPageBreak/>
        <w:t>G</w:t>
      </w:r>
      <w:r>
        <w:t>PS</w:t>
      </w:r>
      <w:r w:rsidRPr="003F5411">
        <w:t xml:space="preserve"> </w:t>
      </w:r>
      <w:r w:rsidRPr="0088677F">
        <w:t>Module</w:t>
      </w:r>
      <w:bookmarkEnd w:id="1420"/>
    </w:p>
    <w:p w14:paraId="73221849" w14:textId="7D3EC2B3" w:rsidR="0040355B" w:rsidRDefault="0040355B" w:rsidP="003A6435">
      <w:pPr>
        <w:spacing w:line="360" w:lineRule="auto"/>
        <w:jc w:val="both"/>
      </w:pPr>
      <w:r w:rsidRPr="003A6435">
        <w:t xml:space="preserve">One of the global positioning </w:t>
      </w:r>
      <w:r w:rsidR="00740F8D" w:rsidRPr="003A6435">
        <w:t>systems</w:t>
      </w:r>
      <w:r w:rsidRPr="003A6435">
        <w:t xml:space="preserve"> (GPS) devices </w:t>
      </w:r>
      <w:r w:rsidR="00740F8D" w:rsidRPr="003A6435">
        <w:t>utilizes</w:t>
      </w:r>
      <w:r w:rsidRPr="003A6435">
        <w:t xml:space="preserve"> data from satellites to locate a specific point on the Earth in a process named trilateration. Meanwhile, a GPS receiver measures the distances to satellites using radio signals to </w:t>
      </w:r>
      <w:proofErr w:type="spellStart"/>
      <w:r w:rsidRPr="003A6435">
        <w:t>trilaterate</w:t>
      </w:r>
      <w:proofErr w:type="spellEnd"/>
      <w:r w:rsidRPr="003A6435">
        <w:t>. And trilateration is similar to triangulation, which measures angles, depicted in this illustration (Tim Gunther, 2020). GPS modules contain tiny processors and antennas that directly receive data sent by satellites through dedicated RF frequencies. From there, it’ll receive timestamp from each visible satellites, along with other pieces of data. If the module’s antenna can spot 4 or more satellites, it’s able to accurately calculate its position and time.</w:t>
      </w:r>
    </w:p>
    <w:p w14:paraId="44AC3783" w14:textId="77777777" w:rsidR="009C7ABC" w:rsidRPr="009C7ABC" w:rsidRDefault="009C7ABC" w:rsidP="009C7ABC">
      <w:pPr>
        <w:rPr>
          <w:b/>
          <w:bCs/>
        </w:rPr>
      </w:pPr>
      <w:r w:rsidRPr="009C7ABC">
        <w:rPr>
          <w:b/>
          <w:bCs/>
        </w:rPr>
        <w:t>NEO-6MV2 GPS Module</w:t>
      </w:r>
    </w:p>
    <w:p w14:paraId="6BC0588B" w14:textId="51F95FD5" w:rsidR="009C7ABC" w:rsidRDefault="00FB5CFA" w:rsidP="00FB5CFA">
      <w:pPr>
        <w:spacing w:line="360" w:lineRule="auto"/>
        <w:jc w:val="both"/>
      </w:pPr>
      <w:r w:rsidRPr="00FB5CFA">
        <w:t>The NEO-6MV2 is a GPS (Global Positioning System) module and is used for navigation. The module simply checks its location on earth and provides output data which is longitude and latitude of its position.</w:t>
      </w:r>
      <w:r>
        <w:t xml:space="preserve"> </w:t>
      </w:r>
      <w:r w:rsidRPr="00FB5CFA">
        <w:t>It is from a family of stand-alone GPS receivers featuring the high</w:t>
      </w:r>
      <w:ins w:id="1421" w:author="magdaline ndere" w:date="2022-11-17T13:47:00Z">
        <w:r w:rsidR="00AD535C">
          <w:t>-</w:t>
        </w:r>
      </w:ins>
      <w:del w:id="1422" w:author="magdaline ndere" w:date="2022-11-17T13:47:00Z">
        <w:r w:rsidRPr="00FB5CFA" w:rsidDel="00AD535C">
          <w:delText xml:space="preserve"> </w:delText>
        </w:r>
      </w:del>
      <w:r w:rsidRPr="00FB5CFA">
        <w:t>performance u-</w:t>
      </w:r>
      <w:proofErr w:type="spellStart"/>
      <w:r w:rsidRPr="00FB5CFA">
        <w:t>blox</w:t>
      </w:r>
      <w:proofErr w:type="spellEnd"/>
      <w:r w:rsidRPr="00FB5CFA">
        <w:t xml:space="preserve"> 6 positioning </w:t>
      </w:r>
      <w:proofErr w:type="gramStart"/>
      <w:r w:rsidRPr="00FB5CFA">
        <w:t>engine</w:t>
      </w:r>
      <w:proofErr w:type="gramEnd"/>
      <w:r w:rsidRPr="00FB5CFA">
        <w:t>. These flexible and cost</w:t>
      </w:r>
      <w:ins w:id="1423" w:author="magdaline ndere" w:date="2022-11-17T13:47:00Z">
        <w:r w:rsidR="00AD535C">
          <w:t>-</w:t>
        </w:r>
      </w:ins>
      <w:del w:id="1424" w:author="magdaline ndere" w:date="2022-11-17T13:47:00Z">
        <w:r w:rsidRPr="00FB5CFA" w:rsidDel="00AD535C">
          <w:delText xml:space="preserve"> </w:delText>
        </w:r>
      </w:del>
      <w:r w:rsidRPr="00FB5CFA">
        <w:t>effective receivers offer numerous connectivity options in a miniature (16 x 12.2 x 2.4 mm) package. The compact architecture, power and memory options make NEO-6 modules ideal for battery operated mobile devices with very strict cost and space constraints. Its Innovative design gives NEO-6MV2 excellent navigation performance even in the most challenging environments.</w:t>
      </w:r>
    </w:p>
    <w:p w14:paraId="641F34A8" w14:textId="63808FAB" w:rsidR="00FB5CFA" w:rsidRDefault="00FB5CFA" w:rsidP="00FB5CFA">
      <w:pPr>
        <w:spacing w:line="360" w:lineRule="auto"/>
        <w:jc w:val="center"/>
      </w:pPr>
      <w:r>
        <w:rPr>
          <w:noProof/>
        </w:rPr>
        <w:drawing>
          <wp:inline distT="0" distB="0" distL="0" distR="0" wp14:anchorId="60FA59DC" wp14:editId="31429BF1">
            <wp:extent cx="4019550" cy="2943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9550" cy="2943225"/>
                    </a:xfrm>
                    <a:prstGeom prst="rect">
                      <a:avLst/>
                    </a:prstGeom>
                  </pic:spPr>
                </pic:pic>
              </a:graphicData>
            </a:graphic>
          </wp:inline>
        </w:drawing>
      </w:r>
    </w:p>
    <w:p w14:paraId="0D1479EC" w14:textId="22A19755" w:rsidR="00FB5CFA" w:rsidRPr="00992B48" w:rsidRDefault="00FB5CFA" w:rsidP="00992B48">
      <w:pPr>
        <w:pStyle w:val="mycaptions"/>
        <w:rPr>
          <w:b/>
          <w:bCs/>
        </w:rPr>
      </w:pPr>
      <w:bookmarkStart w:id="1425" w:name="_Toc119591141"/>
      <w:r w:rsidRPr="00992B48">
        <w:rPr>
          <w:b/>
          <w:bCs/>
        </w:rPr>
        <w:lastRenderedPageBreak/>
        <w:t xml:space="preserve">Figure </w:t>
      </w:r>
      <w:r w:rsidRPr="00992B48">
        <w:rPr>
          <w:b/>
          <w:bCs/>
        </w:rPr>
        <w:fldChar w:fldCharType="begin"/>
      </w:r>
      <w:r w:rsidRPr="00992B48">
        <w:rPr>
          <w:b/>
          <w:bCs/>
        </w:rPr>
        <w:instrText xml:space="preserve"> STYLEREF 1 \s </w:instrText>
      </w:r>
      <w:r w:rsidRPr="00992B48">
        <w:rPr>
          <w:b/>
          <w:bCs/>
        </w:rPr>
        <w:fldChar w:fldCharType="separate"/>
      </w:r>
      <w:r w:rsidRPr="00992B48">
        <w:rPr>
          <w:b/>
          <w:bCs/>
          <w:noProof/>
        </w:rPr>
        <w:t>2</w:t>
      </w:r>
      <w:r w:rsidRPr="00992B48">
        <w:rPr>
          <w:b/>
          <w:bCs/>
          <w:noProof/>
        </w:rPr>
        <w:fldChar w:fldCharType="end"/>
      </w:r>
      <w:r w:rsidRPr="00992B48">
        <w:rPr>
          <w:b/>
          <w:bCs/>
        </w:rPr>
        <w:t>.</w:t>
      </w:r>
      <w:ins w:id="1426" w:author="magdaline ndere" w:date="2022-11-17T13:41:00Z">
        <w:r w:rsidR="00A24F1A">
          <w:rPr>
            <w:b/>
            <w:bCs/>
          </w:rPr>
          <w:t>4</w:t>
        </w:r>
      </w:ins>
      <w:del w:id="1427" w:author="magdaline ndere" w:date="2022-11-17T13:41:00Z">
        <w:r w:rsidRPr="00992B48" w:rsidDel="00A24F1A">
          <w:rPr>
            <w:b/>
            <w:bCs/>
          </w:rPr>
          <w:delText>5</w:delText>
        </w:r>
      </w:del>
      <w:r w:rsidRPr="00992B48">
        <w:rPr>
          <w:b/>
          <w:bCs/>
        </w:rPr>
        <w:t>: NEO-6MV2 GPS Module</w:t>
      </w:r>
      <w:bookmarkEnd w:id="1425"/>
    </w:p>
    <w:p w14:paraId="6938883D" w14:textId="77777777" w:rsidR="00FB5CFA" w:rsidRPr="00FB5CFA" w:rsidRDefault="00FB5CFA" w:rsidP="00FB5CFA">
      <w:pPr>
        <w:jc w:val="both"/>
        <w:rPr>
          <w:i/>
          <w:iCs/>
        </w:rPr>
      </w:pPr>
      <w:r w:rsidRPr="00FB5CFA">
        <w:rPr>
          <w:i/>
          <w:iCs/>
        </w:rPr>
        <w:t>Features and Electrical Characteristics</w:t>
      </w:r>
    </w:p>
    <w:p w14:paraId="38CF7356" w14:textId="77777777" w:rsidR="00FB5CFA" w:rsidRPr="00FB5CFA" w:rsidRDefault="00FB5CFA">
      <w:pPr>
        <w:pStyle w:val="ListParagraph"/>
        <w:numPr>
          <w:ilvl w:val="0"/>
          <w:numId w:val="42"/>
        </w:numPr>
        <w:spacing w:line="360" w:lineRule="auto"/>
        <w:jc w:val="both"/>
      </w:pPr>
      <w:r w:rsidRPr="00FB5CFA">
        <w:t>Standalone GPS receiver</w:t>
      </w:r>
    </w:p>
    <w:p w14:paraId="098888A8" w14:textId="77777777" w:rsidR="00FB5CFA" w:rsidRPr="00FB5CFA" w:rsidRDefault="00FB5CFA">
      <w:pPr>
        <w:pStyle w:val="ListParagraph"/>
        <w:numPr>
          <w:ilvl w:val="0"/>
          <w:numId w:val="42"/>
        </w:numPr>
        <w:spacing w:line="360" w:lineRule="auto"/>
        <w:jc w:val="both"/>
      </w:pPr>
      <w:r w:rsidRPr="00FB5CFA">
        <w:t>Anti-jamming technology</w:t>
      </w:r>
    </w:p>
    <w:p w14:paraId="55EF4369" w14:textId="77777777" w:rsidR="00FB5CFA" w:rsidRPr="00FB5CFA" w:rsidRDefault="00FB5CFA">
      <w:pPr>
        <w:pStyle w:val="ListParagraph"/>
        <w:numPr>
          <w:ilvl w:val="0"/>
          <w:numId w:val="42"/>
        </w:numPr>
        <w:spacing w:line="360" w:lineRule="auto"/>
        <w:jc w:val="both"/>
      </w:pPr>
      <w:r w:rsidRPr="00FB5CFA">
        <w:t>UART Interface at the output pins (Can use SPI ,I2C and USB by soldering pins to the chip core)</w:t>
      </w:r>
    </w:p>
    <w:p w14:paraId="56F9FDB1" w14:textId="77777777" w:rsidR="00FB5CFA" w:rsidRPr="00FB5CFA" w:rsidRDefault="00FB5CFA">
      <w:pPr>
        <w:pStyle w:val="ListParagraph"/>
        <w:numPr>
          <w:ilvl w:val="0"/>
          <w:numId w:val="42"/>
        </w:numPr>
        <w:spacing w:line="360" w:lineRule="auto"/>
        <w:jc w:val="both"/>
      </w:pPr>
      <w:r w:rsidRPr="00FB5CFA">
        <w:t>Under 1 second time-to-first-fix for hot and aided starts</w:t>
      </w:r>
    </w:p>
    <w:p w14:paraId="4F865461" w14:textId="77777777" w:rsidR="00FB5CFA" w:rsidRPr="00FB5CFA" w:rsidRDefault="00FB5CFA">
      <w:pPr>
        <w:pStyle w:val="ListParagraph"/>
        <w:numPr>
          <w:ilvl w:val="0"/>
          <w:numId w:val="42"/>
        </w:numPr>
        <w:spacing w:line="360" w:lineRule="auto"/>
        <w:jc w:val="both"/>
      </w:pPr>
      <w:r w:rsidRPr="00FB5CFA">
        <w:t>Receiver type: 50 Channels - GPS L1 frequency - SBAS (WAAS, EGNOS, MSAS, GAGAN)</w:t>
      </w:r>
    </w:p>
    <w:p w14:paraId="6F5FE859" w14:textId="77777777" w:rsidR="00FB5CFA" w:rsidRPr="00FB5CFA" w:rsidRDefault="00FB5CFA">
      <w:pPr>
        <w:pStyle w:val="ListParagraph"/>
        <w:numPr>
          <w:ilvl w:val="0"/>
          <w:numId w:val="42"/>
        </w:numPr>
        <w:spacing w:line="360" w:lineRule="auto"/>
        <w:jc w:val="both"/>
      </w:pPr>
      <w:r w:rsidRPr="00FB5CFA">
        <w:t>Time-To-First-fix:  For Cold Start 32s, For Warm Start 23s, For Hot Start &lt;1s</w:t>
      </w:r>
    </w:p>
    <w:p w14:paraId="4D6199BD" w14:textId="77777777" w:rsidR="00FB5CFA" w:rsidRPr="00FB5CFA" w:rsidRDefault="00FB5CFA">
      <w:pPr>
        <w:pStyle w:val="ListParagraph"/>
        <w:numPr>
          <w:ilvl w:val="0"/>
          <w:numId w:val="42"/>
        </w:numPr>
        <w:spacing w:line="360" w:lineRule="auto"/>
        <w:jc w:val="both"/>
      </w:pPr>
      <w:r w:rsidRPr="00FB5CFA">
        <w:t>Maximum navigation update rate: 5Hz</w:t>
      </w:r>
    </w:p>
    <w:p w14:paraId="3453C7CB" w14:textId="77777777" w:rsidR="00FB5CFA" w:rsidRPr="00FB5CFA" w:rsidRDefault="00FB5CFA">
      <w:pPr>
        <w:pStyle w:val="ListParagraph"/>
        <w:numPr>
          <w:ilvl w:val="0"/>
          <w:numId w:val="42"/>
        </w:numPr>
        <w:spacing w:line="360" w:lineRule="auto"/>
        <w:jc w:val="both"/>
      </w:pPr>
      <w:r w:rsidRPr="00FB5CFA">
        <w:t>Default baud rate: 9600bps</w:t>
      </w:r>
    </w:p>
    <w:p w14:paraId="0D249250" w14:textId="77777777" w:rsidR="00FB5CFA" w:rsidRPr="00FB5CFA" w:rsidRDefault="00FB5CFA">
      <w:pPr>
        <w:pStyle w:val="ListParagraph"/>
        <w:numPr>
          <w:ilvl w:val="0"/>
          <w:numId w:val="42"/>
        </w:numPr>
        <w:spacing w:line="360" w:lineRule="auto"/>
        <w:jc w:val="both"/>
      </w:pPr>
      <w:r w:rsidRPr="00FB5CFA">
        <w:t>EEPROM with battery backup</w:t>
      </w:r>
    </w:p>
    <w:p w14:paraId="4F0DB930" w14:textId="77777777" w:rsidR="00FB5CFA" w:rsidRPr="00FB5CFA" w:rsidRDefault="00FB5CFA">
      <w:pPr>
        <w:pStyle w:val="ListParagraph"/>
        <w:numPr>
          <w:ilvl w:val="0"/>
          <w:numId w:val="42"/>
        </w:numPr>
        <w:spacing w:line="360" w:lineRule="auto"/>
        <w:jc w:val="both"/>
      </w:pPr>
      <w:r w:rsidRPr="00FB5CFA">
        <w:t>Sensitivity: -160dBm</w:t>
      </w:r>
    </w:p>
    <w:p w14:paraId="5C865422" w14:textId="77777777" w:rsidR="00FB5CFA" w:rsidRPr="00FB5CFA" w:rsidRDefault="00FB5CFA">
      <w:pPr>
        <w:pStyle w:val="ListParagraph"/>
        <w:numPr>
          <w:ilvl w:val="0"/>
          <w:numId w:val="42"/>
        </w:numPr>
        <w:spacing w:line="360" w:lineRule="auto"/>
        <w:jc w:val="both"/>
      </w:pPr>
      <w:r w:rsidRPr="00FB5CFA">
        <w:t>Supply voltage: 3.6V</w:t>
      </w:r>
    </w:p>
    <w:p w14:paraId="28567332" w14:textId="77777777" w:rsidR="00FB5CFA" w:rsidRPr="00FB5CFA" w:rsidRDefault="00FB5CFA">
      <w:pPr>
        <w:pStyle w:val="ListParagraph"/>
        <w:numPr>
          <w:ilvl w:val="0"/>
          <w:numId w:val="42"/>
        </w:numPr>
        <w:spacing w:line="360" w:lineRule="auto"/>
        <w:jc w:val="both"/>
      </w:pPr>
      <w:r w:rsidRPr="00FB5CFA">
        <w:t>Maximum DC current at any output: 10mA</w:t>
      </w:r>
    </w:p>
    <w:p w14:paraId="178E0CA6" w14:textId="77777777" w:rsidR="00FB5CFA" w:rsidRPr="00FB5CFA" w:rsidRDefault="00FB5CFA">
      <w:pPr>
        <w:pStyle w:val="ListParagraph"/>
        <w:numPr>
          <w:ilvl w:val="0"/>
          <w:numId w:val="42"/>
        </w:numPr>
        <w:spacing w:line="360" w:lineRule="auto"/>
        <w:jc w:val="both"/>
      </w:pPr>
      <w:r w:rsidRPr="00FB5CFA">
        <w:t>Operation limits: Gravity-4g, Altitude-50000m, Velocity-500m/s</w:t>
      </w:r>
    </w:p>
    <w:p w14:paraId="50517DDE" w14:textId="7DECC27C" w:rsidR="00FB5CFA" w:rsidRPr="00FB5CFA" w:rsidRDefault="00FB5CFA">
      <w:pPr>
        <w:pStyle w:val="ListParagraph"/>
        <w:numPr>
          <w:ilvl w:val="0"/>
          <w:numId w:val="42"/>
        </w:numPr>
        <w:spacing w:line="360" w:lineRule="auto"/>
        <w:jc w:val="both"/>
      </w:pPr>
      <w:r w:rsidRPr="00FB5CFA">
        <w:t>Operating temperature range: -40ºC TO 85°C</w:t>
      </w:r>
    </w:p>
    <w:p w14:paraId="561485AF" w14:textId="40D02B28" w:rsidR="00FB5CFA" w:rsidRPr="00FB5CFA" w:rsidRDefault="00FB5CFA" w:rsidP="00310D09">
      <w:pPr>
        <w:pStyle w:val="mytables"/>
        <w:numPr>
          <w:ilvl w:val="0"/>
          <w:numId w:val="0"/>
        </w:numPr>
      </w:pPr>
      <w:bookmarkStart w:id="1428" w:name="_Toc118037079"/>
      <w:bookmarkStart w:id="1429" w:name="_Toc118038103"/>
      <w:bookmarkStart w:id="1430" w:name="_Toc118371930"/>
      <w:bookmarkStart w:id="1431" w:name="_Toc119590976"/>
      <w:bookmarkStart w:id="1432" w:name="_Toc119591094"/>
      <w:r w:rsidRPr="00FB5CFA">
        <w:t xml:space="preserve">Table </w:t>
      </w:r>
      <w:r w:rsidR="00A37C01">
        <w:fldChar w:fldCharType="begin"/>
      </w:r>
      <w:r w:rsidR="00A37C01">
        <w:instrText xml:space="preserve"> STYLEREF 1 \s </w:instrText>
      </w:r>
      <w:r w:rsidR="00A37C01">
        <w:fldChar w:fldCharType="separate"/>
      </w:r>
      <w:r w:rsidRPr="00FB5CFA">
        <w:rPr>
          <w:noProof/>
        </w:rPr>
        <w:t>2</w:t>
      </w:r>
      <w:r w:rsidR="00A37C01">
        <w:rPr>
          <w:noProof/>
        </w:rPr>
        <w:fldChar w:fldCharType="end"/>
      </w:r>
      <w:r w:rsidRPr="00FB5CFA">
        <w:t>.4: Pin configuration of</w:t>
      </w:r>
      <w:r w:rsidRPr="00A47442">
        <w:t xml:space="preserve"> </w:t>
      </w:r>
      <w:r w:rsidRPr="009C7ABC">
        <w:t>NEO-6MV2 GPS Module</w:t>
      </w:r>
      <w:bookmarkEnd w:id="1428"/>
      <w:bookmarkEnd w:id="1429"/>
      <w:bookmarkEnd w:id="1430"/>
      <w:bookmarkEnd w:id="1431"/>
      <w:bookmarkEnd w:id="1432"/>
    </w:p>
    <w:tbl>
      <w:tblPr>
        <w:tblStyle w:val="TableGrid"/>
        <w:tblW w:w="9895" w:type="dxa"/>
        <w:tblInd w:w="0" w:type="dxa"/>
        <w:tblLook w:val="04A0" w:firstRow="1" w:lastRow="0" w:firstColumn="1" w:lastColumn="0" w:noHBand="0" w:noVBand="1"/>
      </w:tblPr>
      <w:tblGrid>
        <w:gridCol w:w="1615"/>
        <w:gridCol w:w="8280"/>
      </w:tblGrid>
      <w:tr w:rsidR="00FB5CFA" w:rsidRPr="00CC3C69" w14:paraId="3848CDB4" w14:textId="77777777" w:rsidTr="004A218C">
        <w:tc>
          <w:tcPr>
            <w:tcW w:w="1615" w:type="dxa"/>
          </w:tcPr>
          <w:p w14:paraId="6112C794" w14:textId="77777777" w:rsidR="00FB5CFA" w:rsidRPr="00153BC6" w:rsidRDefault="00FB5CFA" w:rsidP="004A218C">
            <w:pPr>
              <w:pStyle w:val="Normal1"/>
              <w:spacing w:line="360" w:lineRule="auto"/>
              <w:rPr>
                <w:rFonts w:ascii="Times New Roman" w:eastAsia="Times New Roman" w:hAnsi="Times New Roman" w:cs="Times New Roman"/>
                <w:b/>
                <w:bCs/>
                <w:color w:val="000000"/>
                <w:sz w:val="24"/>
                <w:szCs w:val="24"/>
              </w:rPr>
            </w:pPr>
            <w:r w:rsidRPr="00153BC6">
              <w:rPr>
                <w:rFonts w:ascii="Times New Roman" w:eastAsia="Times New Roman" w:hAnsi="Times New Roman" w:cs="Times New Roman"/>
                <w:b/>
                <w:bCs/>
                <w:color w:val="000000"/>
                <w:sz w:val="24"/>
                <w:szCs w:val="24"/>
              </w:rPr>
              <w:t>Pin Type</w:t>
            </w:r>
          </w:p>
        </w:tc>
        <w:tc>
          <w:tcPr>
            <w:tcW w:w="8280" w:type="dxa"/>
          </w:tcPr>
          <w:p w14:paraId="287F5767" w14:textId="77777777" w:rsidR="00FB5CFA" w:rsidRPr="00153BC6" w:rsidRDefault="00FB5CFA" w:rsidP="004A218C">
            <w:pPr>
              <w:pStyle w:val="Normal1"/>
              <w:spacing w:line="360" w:lineRule="auto"/>
              <w:rPr>
                <w:rFonts w:ascii="Times New Roman" w:eastAsia="Times New Roman" w:hAnsi="Times New Roman" w:cs="Times New Roman"/>
                <w:b/>
                <w:bCs/>
                <w:color w:val="000000"/>
                <w:sz w:val="24"/>
                <w:szCs w:val="24"/>
              </w:rPr>
            </w:pPr>
            <w:r w:rsidRPr="00153BC6">
              <w:rPr>
                <w:rFonts w:ascii="Times New Roman" w:eastAsia="Times New Roman" w:hAnsi="Times New Roman" w:cs="Times New Roman"/>
                <w:b/>
                <w:bCs/>
                <w:color w:val="000000"/>
                <w:sz w:val="24"/>
                <w:szCs w:val="24"/>
              </w:rPr>
              <w:t>Pin Function</w:t>
            </w:r>
          </w:p>
        </w:tc>
      </w:tr>
      <w:tr w:rsidR="00FB5CFA" w:rsidRPr="00CC3C69" w14:paraId="3B98F3DB" w14:textId="77777777" w:rsidTr="004A218C">
        <w:tc>
          <w:tcPr>
            <w:tcW w:w="1615" w:type="dxa"/>
          </w:tcPr>
          <w:p w14:paraId="5C085093" w14:textId="424DCBE1" w:rsidR="00FB5CFA" w:rsidRPr="00CC3C69" w:rsidRDefault="00FB5CFA" w:rsidP="004A218C">
            <w:pPr>
              <w:pStyle w:val="Normal1"/>
              <w:spacing w:line="360" w:lineRule="auto"/>
              <w:rPr>
                <w:rFonts w:ascii="Times New Roman" w:eastAsia="Times New Roman" w:hAnsi="Times New Roman" w:cs="Times New Roman"/>
                <w:color w:val="000000"/>
                <w:sz w:val="24"/>
                <w:szCs w:val="24"/>
              </w:rPr>
            </w:pPr>
            <w:r>
              <w:rPr>
                <w:rFonts w:ascii="Times New Roman" w:hAnsi="Times New Roman" w:cs="Times New Roman"/>
                <w:color w:val="303030"/>
                <w:sz w:val="24"/>
                <w:szCs w:val="24"/>
                <w:shd w:val="clear" w:color="auto" w:fill="FFFFFF"/>
              </w:rPr>
              <w:t>VCC</w:t>
            </w:r>
          </w:p>
        </w:tc>
        <w:tc>
          <w:tcPr>
            <w:tcW w:w="8280" w:type="dxa"/>
          </w:tcPr>
          <w:p w14:paraId="4607FD9B" w14:textId="77777777" w:rsidR="00FB5CFA" w:rsidRPr="00CC3C69" w:rsidRDefault="00FB5CFA" w:rsidP="004A218C">
            <w:pPr>
              <w:pStyle w:val="Normal1"/>
              <w:spacing w:line="360" w:lineRule="auto"/>
              <w:rPr>
                <w:rFonts w:ascii="Times New Roman" w:eastAsia="Times New Roman" w:hAnsi="Times New Roman" w:cs="Times New Roman"/>
                <w:color w:val="000000"/>
                <w:sz w:val="24"/>
                <w:szCs w:val="24"/>
              </w:rPr>
            </w:pPr>
            <w:r>
              <w:rPr>
                <w:rFonts w:ascii="Times New Roman" w:hAnsi="Times New Roman" w:cs="Times New Roman"/>
                <w:color w:val="303030"/>
                <w:sz w:val="24"/>
                <w:szCs w:val="24"/>
                <w:shd w:val="clear" w:color="auto" w:fill="FFFFFF"/>
              </w:rPr>
              <w:t>Positive supply pin</w:t>
            </w:r>
          </w:p>
        </w:tc>
      </w:tr>
      <w:tr w:rsidR="00FB5CFA" w:rsidRPr="00CC3C69" w14:paraId="47B2D0E3" w14:textId="77777777" w:rsidTr="004A218C">
        <w:tc>
          <w:tcPr>
            <w:tcW w:w="1615" w:type="dxa"/>
          </w:tcPr>
          <w:p w14:paraId="3FE3FC99" w14:textId="6E4500CD" w:rsidR="00FB5CFA" w:rsidRDefault="00FB5CFA" w:rsidP="004A218C">
            <w:pPr>
              <w:pStyle w:val="Normal1"/>
              <w:spacing w:line="360" w:lineRule="auto"/>
              <w:rPr>
                <w:rFonts w:ascii="Times New Roman" w:hAnsi="Times New Roman" w:cs="Times New Roman"/>
                <w:color w:val="303030"/>
                <w:sz w:val="24"/>
                <w:szCs w:val="24"/>
                <w:shd w:val="clear" w:color="auto" w:fill="FFFFFF"/>
              </w:rPr>
            </w:pPr>
            <w:r>
              <w:rPr>
                <w:rFonts w:ascii="Times New Roman" w:hAnsi="Times New Roman" w:cs="Times New Roman"/>
                <w:color w:val="303030"/>
                <w:sz w:val="24"/>
                <w:szCs w:val="24"/>
                <w:shd w:val="clear" w:color="auto" w:fill="FFFFFF"/>
              </w:rPr>
              <w:t>RX</w:t>
            </w:r>
          </w:p>
        </w:tc>
        <w:tc>
          <w:tcPr>
            <w:tcW w:w="8280" w:type="dxa"/>
          </w:tcPr>
          <w:p w14:paraId="285E60C3" w14:textId="1CE00744" w:rsidR="00FB5CFA" w:rsidRDefault="00FB5CFA" w:rsidP="004A218C">
            <w:pPr>
              <w:pStyle w:val="Normal1"/>
              <w:spacing w:line="360" w:lineRule="auto"/>
              <w:rPr>
                <w:rFonts w:ascii="Times New Roman" w:hAnsi="Times New Roman" w:cs="Times New Roman"/>
                <w:color w:val="303030"/>
                <w:sz w:val="24"/>
                <w:szCs w:val="24"/>
                <w:shd w:val="clear" w:color="auto" w:fill="FFFFFF"/>
              </w:rPr>
            </w:pPr>
            <w:r>
              <w:rPr>
                <w:rFonts w:ascii="Times New Roman" w:hAnsi="Times New Roman" w:cs="Times New Roman"/>
                <w:color w:val="303030"/>
                <w:sz w:val="24"/>
                <w:szCs w:val="24"/>
                <w:shd w:val="clear" w:color="auto" w:fill="FFFFFF"/>
              </w:rPr>
              <w:t>UART receive pin</w:t>
            </w:r>
          </w:p>
        </w:tc>
      </w:tr>
      <w:tr w:rsidR="00FB5CFA" w:rsidRPr="00CC3C69" w14:paraId="5B4B0446" w14:textId="77777777" w:rsidTr="004A218C">
        <w:tc>
          <w:tcPr>
            <w:tcW w:w="1615" w:type="dxa"/>
          </w:tcPr>
          <w:p w14:paraId="75CFFC83" w14:textId="3C5D6928" w:rsidR="00FB5CFA" w:rsidRDefault="00FB5CFA" w:rsidP="004A218C">
            <w:pPr>
              <w:pStyle w:val="Normal1"/>
              <w:spacing w:line="360" w:lineRule="auto"/>
              <w:rPr>
                <w:rFonts w:ascii="Times New Roman" w:hAnsi="Times New Roman" w:cs="Times New Roman"/>
                <w:color w:val="303030"/>
                <w:sz w:val="24"/>
                <w:szCs w:val="24"/>
                <w:shd w:val="clear" w:color="auto" w:fill="FFFFFF"/>
              </w:rPr>
            </w:pPr>
            <w:r>
              <w:rPr>
                <w:rFonts w:ascii="Times New Roman" w:hAnsi="Times New Roman" w:cs="Times New Roman"/>
                <w:color w:val="303030"/>
                <w:sz w:val="24"/>
                <w:szCs w:val="24"/>
                <w:shd w:val="clear" w:color="auto" w:fill="FFFFFF"/>
              </w:rPr>
              <w:t>TX</w:t>
            </w:r>
          </w:p>
        </w:tc>
        <w:tc>
          <w:tcPr>
            <w:tcW w:w="8280" w:type="dxa"/>
          </w:tcPr>
          <w:p w14:paraId="47171344" w14:textId="503200A4" w:rsidR="00FB5CFA" w:rsidRDefault="00FB5CFA" w:rsidP="004A218C">
            <w:pPr>
              <w:pStyle w:val="Normal1"/>
              <w:spacing w:line="360" w:lineRule="auto"/>
              <w:rPr>
                <w:rFonts w:ascii="Times New Roman" w:hAnsi="Times New Roman" w:cs="Times New Roman"/>
                <w:color w:val="303030"/>
                <w:sz w:val="24"/>
                <w:szCs w:val="24"/>
                <w:shd w:val="clear" w:color="auto" w:fill="FFFFFF"/>
              </w:rPr>
            </w:pPr>
            <w:r>
              <w:rPr>
                <w:rFonts w:ascii="Times New Roman" w:hAnsi="Times New Roman" w:cs="Times New Roman"/>
                <w:color w:val="303030"/>
                <w:sz w:val="24"/>
                <w:szCs w:val="24"/>
                <w:shd w:val="clear" w:color="auto" w:fill="FFFFFF"/>
              </w:rPr>
              <w:t>UART transmit pin</w:t>
            </w:r>
          </w:p>
        </w:tc>
      </w:tr>
      <w:tr w:rsidR="00FB5CFA" w:rsidRPr="00CC3C69" w14:paraId="7D6FDE01" w14:textId="77777777" w:rsidTr="004A218C">
        <w:tc>
          <w:tcPr>
            <w:tcW w:w="1615" w:type="dxa"/>
          </w:tcPr>
          <w:p w14:paraId="67EFD2D6" w14:textId="77777777" w:rsidR="00FB5CFA" w:rsidRPr="00CC3C69" w:rsidRDefault="00FB5CFA" w:rsidP="004A218C">
            <w:pPr>
              <w:pStyle w:val="Normal1"/>
              <w:spacing w:line="360" w:lineRule="auto"/>
              <w:rPr>
                <w:rFonts w:ascii="Times New Roman" w:eastAsia="Times New Roman" w:hAnsi="Times New Roman" w:cs="Times New Roman"/>
                <w:color w:val="000000"/>
                <w:sz w:val="24"/>
                <w:szCs w:val="24"/>
              </w:rPr>
            </w:pPr>
            <w:r w:rsidRPr="00CC3C69">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z w:val="24"/>
                <w:szCs w:val="24"/>
              </w:rPr>
              <w:t>N</w:t>
            </w:r>
            <w:r w:rsidRPr="00CC3C69">
              <w:rPr>
                <w:rFonts w:ascii="Times New Roman" w:eastAsia="Times New Roman" w:hAnsi="Times New Roman" w:cs="Times New Roman"/>
                <w:color w:val="000000"/>
                <w:sz w:val="24"/>
                <w:szCs w:val="24"/>
              </w:rPr>
              <w:t>D</w:t>
            </w:r>
          </w:p>
        </w:tc>
        <w:tc>
          <w:tcPr>
            <w:tcW w:w="8280" w:type="dxa"/>
          </w:tcPr>
          <w:p w14:paraId="76783AAC" w14:textId="77777777" w:rsidR="00FB5CFA" w:rsidRPr="00CC3C69" w:rsidRDefault="00FB5CFA" w:rsidP="004A218C">
            <w:pPr>
              <w:pStyle w:val="Normal1"/>
              <w:spacing w:line="360" w:lineRule="auto"/>
              <w:rPr>
                <w:rFonts w:ascii="Times New Roman" w:eastAsia="Times New Roman" w:hAnsi="Times New Roman" w:cs="Times New Roman"/>
                <w:color w:val="000000"/>
                <w:sz w:val="24"/>
                <w:szCs w:val="24"/>
              </w:rPr>
            </w:pPr>
            <w:r w:rsidRPr="00153BC6">
              <w:rPr>
                <w:rFonts w:ascii="Times New Roman" w:hAnsi="Times New Roman" w:cs="Times New Roman"/>
                <w:color w:val="303030"/>
                <w:sz w:val="24"/>
                <w:szCs w:val="24"/>
                <w:shd w:val="clear" w:color="auto" w:fill="FFFFFF"/>
              </w:rPr>
              <w:t>Ground pin</w:t>
            </w:r>
          </w:p>
        </w:tc>
      </w:tr>
    </w:tbl>
    <w:p w14:paraId="53F0BD2C" w14:textId="77777777" w:rsidR="00FB5CFA" w:rsidRPr="00FB5CFA" w:rsidRDefault="00FB5CFA" w:rsidP="00FB5CFA">
      <w:pPr>
        <w:ind w:firstLine="720"/>
      </w:pPr>
    </w:p>
    <w:p w14:paraId="0339E594" w14:textId="09CD342A" w:rsidR="003A6435" w:rsidRPr="003F5411" w:rsidRDefault="00572BA0">
      <w:pPr>
        <w:pStyle w:val="Heading3"/>
      </w:pPr>
      <w:bookmarkStart w:id="1433" w:name="_Toc119591095"/>
      <w:r w:rsidRPr="003F5411">
        <w:t xml:space="preserve">GSM/GPRS </w:t>
      </w:r>
      <w:r w:rsidR="001C2269" w:rsidRPr="0088677F">
        <w:t>Module</w:t>
      </w:r>
      <w:bookmarkEnd w:id="1433"/>
    </w:p>
    <w:p w14:paraId="535C9845" w14:textId="6E16FECD" w:rsidR="00572BA0" w:rsidRPr="003A6435" w:rsidRDefault="00572BA0" w:rsidP="003A6435">
      <w:pPr>
        <w:spacing w:line="360" w:lineRule="auto"/>
        <w:jc w:val="both"/>
      </w:pPr>
      <w:r w:rsidRPr="003A6435">
        <w:t>A GSM module or a GPRS module is a chip or circuit that will be used to establish communication between a mobile device or a computing machine and a GSM or GPRS system. The modem (modulator-demodulator) is a critical part here.</w:t>
      </w:r>
    </w:p>
    <w:p w14:paraId="224A6A08" w14:textId="77777777" w:rsidR="00572BA0" w:rsidRPr="003A6435" w:rsidRDefault="00572BA0" w:rsidP="003A6435">
      <w:pPr>
        <w:spacing w:line="360" w:lineRule="auto"/>
        <w:jc w:val="both"/>
      </w:pPr>
      <w:r w:rsidRPr="003A6435">
        <w:lastRenderedPageBreak/>
        <w:t>These modules consist of a GSM module or GPRS modem powered by a </w:t>
      </w:r>
      <w:hyperlink r:id="rId37" w:tgtFrame="_blank" w:history="1">
        <w:r w:rsidRPr="003A6435">
          <w:rPr>
            <w:rStyle w:val="Hyperlink"/>
            <w:color w:val="auto"/>
            <w:u w:val="none"/>
          </w:rPr>
          <w:t>power supply circuit</w:t>
        </w:r>
      </w:hyperlink>
      <w:r w:rsidRPr="003A6435">
        <w:t> and communication interfaces (like RS-232, USB 2.0, and others) for computer. A GSM modem can be a dedicated modem device with a serial, USB or </w:t>
      </w:r>
      <w:hyperlink r:id="rId38" w:tgtFrame="_blank" w:history="1">
        <w:r w:rsidRPr="003A6435">
          <w:rPr>
            <w:rStyle w:val="Hyperlink"/>
            <w:color w:val="auto"/>
            <w:u w:val="none"/>
          </w:rPr>
          <w:t>Bluetooth</w:t>
        </w:r>
      </w:hyperlink>
      <w:r w:rsidRPr="003A6435">
        <w:t> connection, or it can be a mobile phone that provides GSM modem capabilities.</w:t>
      </w:r>
    </w:p>
    <w:p w14:paraId="324B03FF" w14:textId="110126AF" w:rsidR="003A6435" w:rsidRPr="003A6435" w:rsidRDefault="00310D09" w:rsidP="003A6435">
      <w:pPr>
        <w:spacing w:line="360" w:lineRule="auto"/>
        <w:jc w:val="both"/>
        <w:rPr>
          <w:b/>
          <w:bCs/>
        </w:rPr>
      </w:pPr>
      <w:r>
        <w:rPr>
          <w:b/>
          <w:bCs/>
        </w:rPr>
        <w:t>SIM800L GSM MODULE</w:t>
      </w:r>
    </w:p>
    <w:p w14:paraId="3DDA6CD6" w14:textId="6609BC7D" w:rsidR="00BF42C2" w:rsidRPr="000652CA" w:rsidRDefault="003A6435" w:rsidP="000652CA">
      <w:pPr>
        <w:spacing w:line="360" w:lineRule="auto"/>
        <w:jc w:val="both"/>
      </w:pPr>
      <w:r w:rsidRPr="003A6435">
        <w:t xml:space="preserve">The </w:t>
      </w:r>
      <w:r w:rsidR="00310D09">
        <w:t>SIM800L</w:t>
      </w:r>
      <w:r w:rsidR="00FE756C">
        <w:t xml:space="preserve"> as shown in Figure 2.5 </w:t>
      </w:r>
      <w:sdt>
        <w:sdtPr>
          <w:id w:val="-751052499"/>
          <w:citation/>
        </w:sdtPr>
        <w:sdtContent>
          <w:r w:rsidR="00FE756C">
            <w:fldChar w:fldCharType="begin"/>
          </w:r>
          <w:r w:rsidR="00FE756C">
            <w:instrText xml:space="preserve"> CITATION AiT \l 1033 </w:instrText>
          </w:r>
          <w:r w:rsidR="00FE756C">
            <w:fldChar w:fldCharType="separate"/>
          </w:r>
          <w:r w:rsidR="00927C6B" w:rsidRPr="00927C6B">
            <w:rPr>
              <w:noProof/>
            </w:rPr>
            <w:t>[20]</w:t>
          </w:r>
          <w:r w:rsidR="00FE756C">
            <w:fldChar w:fldCharType="end"/>
          </w:r>
        </w:sdtContent>
      </w:sdt>
      <w:r w:rsidRPr="003A6435">
        <w:t xml:space="preserve"> </w:t>
      </w:r>
      <w:r w:rsidR="00310D09" w:rsidRPr="000652CA">
        <w:t xml:space="preserve">is a GSM module from </w:t>
      </w:r>
      <w:proofErr w:type="spellStart"/>
      <w:r w:rsidR="00310D09" w:rsidRPr="000652CA">
        <w:t>Simcom</w:t>
      </w:r>
      <w:proofErr w:type="spellEnd"/>
      <w:r w:rsidR="00310D09" w:rsidRPr="000652CA">
        <w:t xml:space="preserve"> that gives any microcontroller GSM functionality, meaning it can connect to the mobile network to receive calls and send and receive text messages, and also connect to the internet using GPRS, TCP, or IP. Another advantage is that the board makes use of existing mobile frequencies, which means it can be used anywhere in the world.</w:t>
      </w:r>
    </w:p>
    <w:p w14:paraId="1E90FB07" w14:textId="16DF0834" w:rsidR="000652CA" w:rsidRDefault="000652CA" w:rsidP="00310D09">
      <w:pPr>
        <w:spacing w:line="360" w:lineRule="auto"/>
        <w:jc w:val="both"/>
      </w:pPr>
      <w:r>
        <w:rPr>
          <w:noProof/>
        </w:rPr>
        <w:drawing>
          <wp:inline distT="0" distB="0" distL="0" distR="0" wp14:anchorId="054A66BF" wp14:editId="6E63BBB7">
            <wp:extent cx="5943600" cy="3164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4840"/>
                    </a:xfrm>
                    <a:prstGeom prst="rect">
                      <a:avLst/>
                    </a:prstGeom>
                  </pic:spPr>
                </pic:pic>
              </a:graphicData>
            </a:graphic>
          </wp:inline>
        </w:drawing>
      </w:r>
    </w:p>
    <w:p w14:paraId="70971B57" w14:textId="074509FF" w:rsidR="00FE756C" w:rsidRPr="00992B48" w:rsidRDefault="00BF42C2" w:rsidP="00992B48">
      <w:pPr>
        <w:pStyle w:val="mycaptions"/>
        <w:rPr>
          <w:b/>
          <w:bCs/>
        </w:rPr>
      </w:pPr>
      <w:bookmarkStart w:id="1434" w:name="_Toc119591142"/>
      <w:r w:rsidRPr="00992B48">
        <w:rPr>
          <w:b/>
          <w:bCs/>
        </w:rPr>
        <w:t xml:space="preserve">Figure </w:t>
      </w:r>
      <w:r w:rsidRPr="00992B48">
        <w:rPr>
          <w:b/>
          <w:bCs/>
        </w:rPr>
        <w:fldChar w:fldCharType="begin"/>
      </w:r>
      <w:r w:rsidRPr="00992B48">
        <w:rPr>
          <w:b/>
          <w:bCs/>
        </w:rPr>
        <w:instrText xml:space="preserve"> STYLEREF 1 \s </w:instrText>
      </w:r>
      <w:r w:rsidRPr="00992B48">
        <w:rPr>
          <w:b/>
          <w:bCs/>
        </w:rPr>
        <w:fldChar w:fldCharType="separate"/>
      </w:r>
      <w:r w:rsidR="0075568D" w:rsidRPr="00992B48">
        <w:rPr>
          <w:b/>
          <w:bCs/>
          <w:noProof/>
        </w:rPr>
        <w:t>2</w:t>
      </w:r>
      <w:r w:rsidRPr="00992B48">
        <w:rPr>
          <w:b/>
          <w:bCs/>
          <w:noProof/>
        </w:rPr>
        <w:fldChar w:fldCharType="end"/>
      </w:r>
      <w:r w:rsidR="0075568D" w:rsidRPr="00992B48">
        <w:rPr>
          <w:b/>
          <w:bCs/>
        </w:rPr>
        <w:t>.</w:t>
      </w:r>
      <w:ins w:id="1435" w:author="magdaline ndere" w:date="2022-11-17T13:41:00Z">
        <w:r w:rsidR="00A24F1A">
          <w:rPr>
            <w:b/>
            <w:bCs/>
          </w:rPr>
          <w:t>5</w:t>
        </w:r>
      </w:ins>
      <w:del w:id="1436" w:author="magdaline ndere" w:date="2022-11-17T13:41:00Z">
        <w:r w:rsidR="00310D09" w:rsidRPr="00992B48" w:rsidDel="00A24F1A">
          <w:rPr>
            <w:b/>
            <w:bCs/>
          </w:rPr>
          <w:delText>6</w:delText>
        </w:r>
      </w:del>
      <w:r w:rsidRPr="00992B48">
        <w:rPr>
          <w:b/>
          <w:bCs/>
        </w:rPr>
        <w:t xml:space="preserve">: </w:t>
      </w:r>
      <w:r w:rsidR="00310D09" w:rsidRPr="00992B48">
        <w:rPr>
          <w:b/>
          <w:bCs/>
        </w:rPr>
        <w:t>SIM800L GSM module</w:t>
      </w:r>
      <w:bookmarkEnd w:id="1434"/>
    </w:p>
    <w:p w14:paraId="7DDEBF42" w14:textId="7D4C56C8" w:rsidR="00FE756C" w:rsidRDefault="00FE756C" w:rsidP="0057535B">
      <w:pPr>
        <w:spacing w:line="360" w:lineRule="auto"/>
        <w:jc w:val="both"/>
        <w:rPr>
          <w:i/>
          <w:iCs/>
        </w:rPr>
      </w:pPr>
      <w:r w:rsidRPr="0075568D">
        <w:rPr>
          <w:i/>
          <w:iCs/>
        </w:rPr>
        <w:t>Pin configuration</w:t>
      </w:r>
    </w:p>
    <w:p w14:paraId="74AA2A7E" w14:textId="7A49E06D" w:rsidR="000652CA" w:rsidRPr="00992B48" w:rsidRDefault="000652CA" w:rsidP="00992B48">
      <w:pPr>
        <w:pStyle w:val="mytables"/>
        <w:numPr>
          <w:ilvl w:val="0"/>
          <w:numId w:val="0"/>
        </w:numPr>
      </w:pPr>
      <w:bookmarkStart w:id="1437" w:name="_Toc118037081"/>
      <w:bookmarkStart w:id="1438" w:name="_Toc118038104"/>
      <w:bookmarkStart w:id="1439" w:name="_Toc118371932"/>
      <w:bookmarkStart w:id="1440" w:name="_Toc119590978"/>
      <w:bookmarkStart w:id="1441" w:name="_Toc119591096"/>
      <w:r w:rsidRPr="00992B48">
        <w:t xml:space="preserve">Table </w:t>
      </w:r>
      <w:r w:rsidR="00A37C01">
        <w:fldChar w:fldCharType="begin"/>
      </w:r>
      <w:r w:rsidR="00A37C01">
        <w:instrText xml:space="preserve"> STYLEREF 1 \s </w:instrText>
      </w:r>
      <w:r w:rsidR="00A37C01">
        <w:fldChar w:fldCharType="separate"/>
      </w:r>
      <w:r w:rsidRPr="00992B48">
        <w:t>2</w:t>
      </w:r>
      <w:r w:rsidR="00A37C01">
        <w:fldChar w:fldCharType="end"/>
      </w:r>
      <w:r w:rsidRPr="00992B48">
        <w:t>.5: Pin configuration of SIM800L GSM module</w:t>
      </w:r>
      <w:bookmarkEnd w:id="1437"/>
      <w:bookmarkEnd w:id="1438"/>
      <w:bookmarkEnd w:id="1439"/>
      <w:bookmarkEnd w:id="1440"/>
      <w:bookmarkEnd w:id="1441"/>
    </w:p>
    <w:tbl>
      <w:tblPr>
        <w:tblStyle w:val="TableGrid"/>
        <w:tblW w:w="0" w:type="auto"/>
        <w:tblInd w:w="0" w:type="dxa"/>
        <w:tblLook w:val="04A0" w:firstRow="1" w:lastRow="0" w:firstColumn="1" w:lastColumn="0" w:noHBand="0" w:noVBand="1"/>
      </w:tblPr>
      <w:tblGrid>
        <w:gridCol w:w="1705"/>
        <w:gridCol w:w="1530"/>
        <w:gridCol w:w="6115"/>
      </w:tblGrid>
      <w:tr w:rsidR="000652CA" w:rsidRPr="000652CA" w14:paraId="0856219D" w14:textId="77777777" w:rsidTr="000652CA">
        <w:tc>
          <w:tcPr>
            <w:tcW w:w="1705" w:type="dxa"/>
          </w:tcPr>
          <w:p w14:paraId="106C28CE" w14:textId="2EA3FAB1" w:rsidR="000652CA" w:rsidRPr="000652CA" w:rsidRDefault="000652CA" w:rsidP="0057535B">
            <w:pPr>
              <w:spacing w:line="360" w:lineRule="auto"/>
              <w:jc w:val="both"/>
              <w:rPr>
                <w:rFonts w:ascii="Times New Roman" w:hAnsi="Times New Roman" w:cs="Times New Roman"/>
                <w:b/>
                <w:bCs/>
                <w:sz w:val="24"/>
                <w:szCs w:val="24"/>
              </w:rPr>
            </w:pPr>
            <w:r w:rsidRPr="000652CA">
              <w:rPr>
                <w:rFonts w:ascii="Times New Roman" w:hAnsi="Times New Roman" w:cs="Times New Roman"/>
                <w:b/>
                <w:bCs/>
                <w:sz w:val="24"/>
                <w:szCs w:val="24"/>
              </w:rPr>
              <w:t>Pin number</w:t>
            </w:r>
          </w:p>
        </w:tc>
        <w:tc>
          <w:tcPr>
            <w:tcW w:w="1530" w:type="dxa"/>
          </w:tcPr>
          <w:p w14:paraId="20661BBD" w14:textId="2B0D1497" w:rsidR="000652CA" w:rsidRPr="000652CA" w:rsidRDefault="000652CA" w:rsidP="0057535B">
            <w:pPr>
              <w:spacing w:line="360" w:lineRule="auto"/>
              <w:jc w:val="both"/>
              <w:rPr>
                <w:rFonts w:ascii="Times New Roman" w:hAnsi="Times New Roman" w:cs="Times New Roman"/>
                <w:b/>
                <w:bCs/>
                <w:sz w:val="24"/>
                <w:szCs w:val="24"/>
              </w:rPr>
            </w:pPr>
            <w:r w:rsidRPr="000652CA">
              <w:rPr>
                <w:rFonts w:ascii="Times New Roman" w:hAnsi="Times New Roman" w:cs="Times New Roman"/>
                <w:b/>
                <w:bCs/>
                <w:sz w:val="24"/>
                <w:szCs w:val="24"/>
              </w:rPr>
              <w:t>Pin name</w:t>
            </w:r>
          </w:p>
        </w:tc>
        <w:tc>
          <w:tcPr>
            <w:tcW w:w="6115" w:type="dxa"/>
          </w:tcPr>
          <w:p w14:paraId="0842DE48" w14:textId="3B7B4579" w:rsidR="000652CA" w:rsidRPr="000652CA" w:rsidRDefault="000652CA" w:rsidP="0057535B">
            <w:pPr>
              <w:spacing w:line="360" w:lineRule="auto"/>
              <w:jc w:val="both"/>
              <w:rPr>
                <w:rFonts w:ascii="Times New Roman" w:hAnsi="Times New Roman" w:cs="Times New Roman"/>
                <w:b/>
                <w:bCs/>
                <w:sz w:val="24"/>
                <w:szCs w:val="24"/>
              </w:rPr>
            </w:pPr>
            <w:r w:rsidRPr="000652CA">
              <w:rPr>
                <w:rFonts w:ascii="Times New Roman" w:hAnsi="Times New Roman" w:cs="Times New Roman"/>
                <w:b/>
                <w:bCs/>
                <w:sz w:val="24"/>
                <w:szCs w:val="24"/>
              </w:rPr>
              <w:t>Description</w:t>
            </w:r>
          </w:p>
        </w:tc>
      </w:tr>
      <w:tr w:rsidR="000652CA" w:rsidRPr="000652CA" w14:paraId="594C9CBC" w14:textId="77777777" w:rsidTr="000652CA">
        <w:tc>
          <w:tcPr>
            <w:tcW w:w="1705" w:type="dxa"/>
          </w:tcPr>
          <w:p w14:paraId="6B543303" w14:textId="29C4CD15"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1</w:t>
            </w:r>
          </w:p>
        </w:tc>
        <w:tc>
          <w:tcPr>
            <w:tcW w:w="1530" w:type="dxa"/>
          </w:tcPr>
          <w:p w14:paraId="1835F606" w14:textId="07A9BAEB"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NET</w:t>
            </w:r>
          </w:p>
        </w:tc>
        <w:tc>
          <w:tcPr>
            <w:tcW w:w="6115" w:type="dxa"/>
          </w:tcPr>
          <w:p w14:paraId="692C0870" w14:textId="666B77C3"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External antenna attachment pin</w:t>
            </w:r>
          </w:p>
        </w:tc>
      </w:tr>
      <w:tr w:rsidR="000652CA" w:rsidRPr="000652CA" w14:paraId="5A9A2694" w14:textId="77777777" w:rsidTr="000652CA">
        <w:tc>
          <w:tcPr>
            <w:tcW w:w="1705" w:type="dxa"/>
          </w:tcPr>
          <w:p w14:paraId="6B25AF49" w14:textId="7DFC655C"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lastRenderedPageBreak/>
              <w:t>2</w:t>
            </w:r>
          </w:p>
        </w:tc>
        <w:tc>
          <w:tcPr>
            <w:tcW w:w="1530" w:type="dxa"/>
          </w:tcPr>
          <w:p w14:paraId="1FC27F4E" w14:textId="29679C17"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VCC</w:t>
            </w:r>
          </w:p>
        </w:tc>
        <w:tc>
          <w:tcPr>
            <w:tcW w:w="6115" w:type="dxa"/>
          </w:tcPr>
          <w:p w14:paraId="039A8983" w14:textId="16D829BF" w:rsidR="000652CA" w:rsidRPr="000652CA" w:rsidRDefault="000652CA" w:rsidP="000652CA">
            <w:pPr>
              <w:pStyle w:val="text-align-justify"/>
              <w:spacing w:before="90" w:after="150" w:line="450" w:lineRule="atLeast"/>
              <w:jc w:val="both"/>
              <w:rPr>
                <w:rFonts w:ascii="Times New Roman" w:hAnsi="Times New Roman" w:cs="Times New Roman"/>
                <w:color w:val="303030"/>
                <w:sz w:val="24"/>
              </w:rPr>
            </w:pPr>
            <w:r w:rsidRPr="000652CA">
              <w:rPr>
                <w:rFonts w:ascii="Times New Roman" w:hAnsi="Times New Roman" w:cs="Times New Roman"/>
                <w:color w:val="303030"/>
                <w:sz w:val="24"/>
              </w:rPr>
              <w:t>Power supply pin, 3.4V to 4.4V input</w:t>
            </w:r>
          </w:p>
        </w:tc>
      </w:tr>
      <w:tr w:rsidR="000652CA" w:rsidRPr="000652CA" w14:paraId="4E2CEC46" w14:textId="77777777" w:rsidTr="000652CA">
        <w:tc>
          <w:tcPr>
            <w:tcW w:w="1705" w:type="dxa"/>
          </w:tcPr>
          <w:p w14:paraId="66C6DA40" w14:textId="56C9663E"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3</w:t>
            </w:r>
          </w:p>
        </w:tc>
        <w:tc>
          <w:tcPr>
            <w:tcW w:w="1530" w:type="dxa"/>
          </w:tcPr>
          <w:p w14:paraId="75AFA4F6" w14:textId="134BEC4C"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RST</w:t>
            </w:r>
          </w:p>
        </w:tc>
        <w:tc>
          <w:tcPr>
            <w:tcW w:w="6115" w:type="dxa"/>
          </w:tcPr>
          <w:p w14:paraId="6E5857CB" w14:textId="51113BC5"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Reset pin, pull low for 100ms to perform hard reset</w:t>
            </w:r>
          </w:p>
        </w:tc>
      </w:tr>
      <w:tr w:rsidR="000652CA" w:rsidRPr="000652CA" w14:paraId="7C6390EC" w14:textId="77777777" w:rsidTr="000652CA">
        <w:tc>
          <w:tcPr>
            <w:tcW w:w="1705" w:type="dxa"/>
          </w:tcPr>
          <w:p w14:paraId="2C711811" w14:textId="0764410D"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4</w:t>
            </w:r>
          </w:p>
        </w:tc>
        <w:tc>
          <w:tcPr>
            <w:tcW w:w="1530" w:type="dxa"/>
          </w:tcPr>
          <w:p w14:paraId="09B50777" w14:textId="24F9B0F9"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RXD</w:t>
            </w:r>
          </w:p>
        </w:tc>
        <w:tc>
          <w:tcPr>
            <w:tcW w:w="6115" w:type="dxa"/>
          </w:tcPr>
          <w:p w14:paraId="00EC180E" w14:textId="2D0FF3B5"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Serial data input</w:t>
            </w:r>
          </w:p>
        </w:tc>
      </w:tr>
      <w:tr w:rsidR="000652CA" w:rsidRPr="000652CA" w14:paraId="1C366533" w14:textId="77777777" w:rsidTr="000652CA">
        <w:tc>
          <w:tcPr>
            <w:tcW w:w="1705" w:type="dxa"/>
          </w:tcPr>
          <w:p w14:paraId="12BBA4A6" w14:textId="2C20521C"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5</w:t>
            </w:r>
          </w:p>
        </w:tc>
        <w:tc>
          <w:tcPr>
            <w:tcW w:w="1530" w:type="dxa"/>
          </w:tcPr>
          <w:p w14:paraId="43A83D82" w14:textId="26FBAA8D"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TXD</w:t>
            </w:r>
          </w:p>
        </w:tc>
        <w:tc>
          <w:tcPr>
            <w:tcW w:w="6115" w:type="dxa"/>
          </w:tcPr>
          <w:p w14:paraId="284C8FD3" w14:textId="6C9CD7A4"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Serial data output</w:t>
            </w:r>
          </w:p>
        </w:tc>
      </w:tr>
      <w:tr w:rsidR="000652CA" w:rsidRPr="000652CA" w14:paraId="5FFDF770" w14:textId="77777777" w:rsidTr="000652CA">
        <w:tc>
          <w:tcPr>
            <w:tcW w:w="1705" w:type="dxa"/>
          </w:tcPr>
          <w:p w14:paraId="6DD51D4E" w14:textId="6EFAD376"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6</w:t>
            </w:r>
          </w:p>
        </w:tc>
        <w:tc>
          <w:tcPr>
            <w:tcW w:w="1530" w:type="dxa"/>
          </w:tcPr>
          <w:p w14:paraId="23D239FD" w14:textId="24C55EF6"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GND</w:t>
            </w:r>
          </w:p>
        </w:tc>
        <w:tc>
          <w:tcPr>
            <w:tcW w:w="6115" w:type="dxa"/>
          </w:tcPr>
          <w:p w14:paraId="5307741A" w14:textId="35A1B79D"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Module ground reference</w:t>
            </w:r>
          </w:p>
        </w:tc>
      </w:tr>
      <w:tr w:rsidR="000652CA" w:rsidRPr="000652CA" w14:paraId="01AF8A8F" w14:textId="77777777" w:rsidTr="000652CA">
        <w:tc>
          <w:tcPr>
            <w:tcW w:w="1705" w:type="dxa"/>
          </w:tcPr>
          <w:p w14:paraId="2D0A7667" w14:textId="4FBBA19A"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7, 8</w:t>
            </w:r>
          </w:p>
        </w:tc>
        <w:tc>
          <w:tcPr>
            <w:tcW w:w="1530" w:type="dxa"/>
          </w:tcPr>
          <w:p w14:paraId="056D2AC8" w14:textId="70159220"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SPK</w:t>
            </w:r>
          </w:p>
        </w:tc>
        <w:tc>
          <w:tcPr>
            <w:tcW w:w="6115" w:type="dxa"/>
          </w:tcPr>
          <w:p w14:paraId="480EFA92" w14:textId="4A82240A"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Speaker differential output</w:t>
            </w:r>
          </w:p>
        </w:tc>
      </w:tr>
      <w:tr w:rsidR="000652CA" w:rsidRPr="000652CA" w14:paraId="2B87555E" w14:textId="77777777" w:rsidTr="000652CA">
        <w:tc>
          <w:tcPr>
            <w:tcW w:w="1705" w:type="dxa"/>
          </w:tcPr>
          <w:p w14:paraId="66153F0E" w14:textId="40B6C65D"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9, 10</w:t>
            </w:r>
          </w:p>
        </w:tc>
        <w:tc>
          <w:tcPr>
            <w:tcW w:w="1530" w:type="dxa"/>
          </w:tcPr>
          <w:p w14:paraId="5820DDDE" w14:textId="6C44C349"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MIC</w:t>
            </w:r>
          </w:p>
        </w:tc>
        <w:tc>
          <w:tcPr>
            <w:tcW w:w="6115" w:type="dxa"/>
          </w:tcPr>
          <w:p w14:paraId="7FEC690F" w14:textId="686F9B1F"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Microphone differential input</w:t>
            </w:r>
          </w:p>
        </w:tc>
      </w:tr>
      <w:tr w:rsidR="000652CA" w:rsidRPr="000652CA" w14:paraId="637BE029" w14:textId="77777777" w:rsidTr="000652CA">
        <w:tc>
          <w:tcPr>
            <w:tcW w:w="1705" w:type="dxa"/>
          </w:tcPr>
          <w:p w14:paraId="30DB73B8" w14:textId="146EE2B1"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11</w:t>
            </w:r>
          </w:p>
        </w:tc>
        <w:tc>
          <w:tcPr>
            <w:tcW w:w="1530" w:type="dxa"/>
          </w:tcPr>
          <w:p w14:paraId="6DF315B5" w14:textId="7A9174EE"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DTR</w:t>
            </w:r>
          </w:p>
        </w:tc>
        <w:tc>
          <w:tcPr>
            <w:tcW w:w="6115" w:type="dxa"/>
          </w:tcPr>
          <w:p w14:paraId="2194C5FB" w14:textId="36E91866"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Serial data terminal ready pin, pull high to enable sleep mode</w:t>
            </w:r>
          </w:p>
        </w:tc>
      </w:tr>
      <w:tr w:rsidR="000652CA" w:rsidRPr="000652CA" w14:paraId="460354CF" w14:textId="77777777" w:rsidTr="000652CA">
        <w:tc>
          <w:tcPr>
            <w:tcW w:w="1705" w:type="dxa"/>
          </w:tcPr>
          <w:p w14:paraId="0D51B54B" w14:textId="503A116E"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12</w:t>
            </w:r>
          </w:p>
        </w:tc>
        <w:tc>
          <w:tcPr>
            <w:tcW w:w="1530" w:type="dxa"/>
          </w:tcPr>
          <w:p w14:paraId="12A4C056" w14:textId="7D3F76A9"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sz w:val="24"/>
                <w:szCs w:val="24"/>
              </w:rPr>
              <w:t>RING</w:t>
            </w:r>
          </w:p>
        </w:tc>
        <w:tc>
          <w:tcPr>
            <w:tcW w:w="6115" w:type="dxa"/>
          </w:tcPr>
          <w:p w14:paraId="55735EA9" w14:textId="1C621513" w:rsidR="000652CA" w:rsidRPr="000652CA" w:rsidRDefault="000652CA" w:rsidP="0057535B">
            <w:pPr>
              <w:spacing w:line="360" w:lineRule="auto"/>
              <w:jc w:val="both"/>
              <w:rPr>
                <w:rFonts w:ascii="Times New Roman" w:hAnsi="Times New Roman" w:cs="Times New Roman"/>
                <w:sz w:val="24"/>
                <w:szCs w:val="24"/>
              </w:rPr>
            </w:pPr>
            <w:r w:rsidRPr="000652CA">
              <w:rPr>
                <w:rFonts w:ascii="Times New Roman" w:hAnsi="Times New Roman" w:cs="Times New Roman"/>
                <w:color w:val="303030"/>
                <w:sz w:val="24"/>
                <w:szCs w:val="24"/>
                <w:shd w:val="clear" w:color="auto" w:fill="FFFFFF"/>
              </w:rPr>
              <w:t>Interrupt output, active low</w:t>
            </w:r>
          </w:p>
        </w:tc>
      </w:tr>
    </w:tbl>
    <w:p w14:paraId="4B30769E" w14:textId="77777777" w:rsidR="000652CA" w:rsidRPr="000652CA" w:rsidRDefault="000652CA" w:rsidP="0057535B">
      <w:pPr>
        <w:spacing w:line="360" w:lineRule="auto"/>
        <w:jc w:val="both"/>
      </w:pPr>
    </w:p>
    <w:p w14:paraId="0B207B4B" w14:textId="5F7B410C" w:rsidR="003A6435" w:rsidRPr="003A6435" w:rsidRDefault="003A6435" w:rsidP="003A6435">
      <w:pPr>
        <w:spacing w:line="360" w:lineRule="auto"/>
        <w:jc w:val="both"/>
        <w:rPr>
          <w:i/>
          <w:iCs/>
        </w:rPr>
      </w:pPr>
      <w:r w:rsidRPr="003A6435">
        <w:rPr>
          <w:i/>
          <w:iCs/>
        </w:rPr>
        <w:t>Features</w:t>
      </w:r>
    </w:p>
    <w:p w14:paraId="6FBDE688" w14:textId="77777777" w:rsidR="003F5F46" w:rsidRPr="003F5F46" w:rsidRDefault="003F5F46">
      <w:pPr>
        <w:pStyle w:val="ListParagraph"/>
        <w:numPr>
          <w:ilvl w:val="0"/>
          <w:numId w:val="43"/>
        </w:numPr>
        <w:spacing w:line="360" w:lineRule="auto"/>
        <w:jc w:val="both"/>
      </w:pPr>
      <w:r w:rsidRPr="003F5F46">
        <w:t>Full modem serial port</w:t>
      </w:r>
    </w:p>
    <w:p w14:paraId="6341E2B8" w14:textId="77777777" w:rsidR="003F5F46" w:rsidRPr="003F5F46" w:rsidRDefault="003F5F46">
      <w:pPr>
        <w:pStyle w:val="ListParagraph"/>
        <w:numPr>
          <w:ilvl w:val="0"/>
          <w:numId w:val="43"/>
        </w:numPr>
        <w:spacing w:line="360" w:lineRule="auto"/>
        <w:jc w:val="both"/>
      </w:pPr>
      <w:r w:rsidRPr="003F5F46">
        <w:t>Two microphone inputs and speaker output</w:t>
      </w:r>
    </w:p>
    <w:p w14:paraId="71A39BA9" w14:textId="77777777" w:rsidR="003F5F46" w:rsidRPr="003F5F46" w:rsidRDefault="003F5F46">
      <w:pPr>
        <w:pStyle w:val="ListParagraph"/>
        <w:numPr>
          <w:ilvl w:val="0"/>
          <w:numId w:val="43"/>
        </w:numPr>
        <w:spacing w:line="360" w:lineRule="auto"/>
        <w:jc w:val="both"/>
      </w:pPr>
      <w:r w:rsidRPr="003F5F46">
        <w:t>SIM card interface</w:t>
      </w:r>
    </w:p>
    <w:p w14:paraId="2C979509" w14:textId="77777777" w:rsidR="003F5F46" w:rsidRPr="003F5F46" w:rsidRDefault="003F5F46">
      <w:pPr>
        <w:pStyle w:val="ListParagraph"/>
        <w:numPr>
          <w:ilvl w:val="0"/>
          <w:numId w:val="43"/>
        </w:numPr>
        <w:spacing w:line="360" w:lineRule="auto"/>
        <w:jc w:val="both"/>
      </w:pPr>
      <w:r w:rsidRPr="003F5F46">
        <w:t>Supports FM and PWM</w:t>
      </w:r>
    </w:p>
    <w:p w14:paraId="4E3D50D0" w14:textId="77777777" w:rsidR="003F5F46" w:rsidRPr="003F5F46" w:rsidRDefault="003F5F46">
      <w:pPr>
        <w:pStyle w:val="ListParagraph"/>
        <w:numPr>
          <w:ilvl w:val="0"/>
          <w:numId w:val="43"/>
        </w:numPr>
        <w:spacing w:line="360" w:lineRule="auto"/>
        <w:jc w:val="both"/>
      </w:pPr>
      <w:r w:rsidRPr="003F5F46">
        <w:t>Sleep mode with 0.7mA current</w:t>
      </w:r>
    </w:p>
    <w:p w14:paraId="34F1F6C2" w14:textId="72A4A0C5" w:rsidR="001C2269" w:rsidRPr="001C2269" w:rsidRDefault="001C2269">
      <w:pPr>
        <w:pStyle w:val="Heading3"/>
      </w:pPr>
      <w:bookmarkStart w:id="1442" w:name="_Toc119591097"/>
      <w:r w:rsidRPr="001C2269">
        <w:t>Force Sensor (FSR)</w:t>
      </w:r>
      <w:bookmarkEnd w:id="1442"/>
      <w:r w:rsidRPr="001C2269">
        <w:t xml:space="preserve"> </w:t>
      </w:r>
    </w:p>
    <w:p w14:paraId="419451A9" w14:textId="30B8AB04" w:rsidR="001C2269" w:rsidRPr="001C2269" w:rsidRDefault="001C2269" w:rsidP="001C2269">
      <w:pPr>
        <w:spacing w:line="360" w:lineRule="auto"/>
        <w:jc w:val="both"/>
      </w:pPr>
      <w:r w:rsidRPr="001C2269">
        <w:t>FSR 400 force sensor or force-sensing resistor is made of a conducting polymer whose resistance changes when external force or pressure is applied to it. The conductive polymer material has the property of increasing resistance when force or pressure is applied on its conductive surface. The force sensing resistor has a thin size, low cost, and good shock resistance. However, readings obtained from multiple force sensors will have a considerable difference between them causing them to have low precision. It has many applications such as in the automobile industry like car sensors, resistive touchpads, musical instruments, keypads, portable electronics systems, and foot pronation systems. </w:t>
      </w:r>
    </w:p>
    <w:p w14:paraId="37857F43" w14:textId="604BE882" w:rsidR="001C2269" w:rsidRPr="001C2269" w:rsidRDefault="001C2269" w:rsidP="001C2269">
      <w:pPr>
        <w:spacing w:line="360" w:lineRule="auto"/>
        <w:jc w:val="both"/>
      </w:pPr>
      <w:r w:rsidRPr="001C2269">
        <w:t xml:space="preserve">Force sensing resistor works on two principles. The first one is percolation in which conductive polymer material particles move and filter. The second one is quantum tunneling in which conductive polymer material particles pass through a potential barrier. Both of these principles can </w:t>
      </w:r>
      <w:r w:rsidRPr="001C2269">
        <w:lastRenderedPageBreak/>
        <w:t>occur simultaneously during working conditions of the FSR. However, one dominates the other one and this depends upon the polymer material.</w:t>
      </w:r>
    </w:p>
    <w:p w14:paraId="57C45B83" w14:textId="77777777" w:rsidR="001C2269" w:rsidRPr="001C2269" w:rsidRDefault="001C2269" w:rsidP="001C2269">
      <w:pPr>
        <w:spacing w:line="360" w:lineRule="auto"/>
        <w:jc w:val="both"/>
      </w:pPr>
      <w:r w:rsidRPr="001C2269">
        <w:t>Every force-sensing resistor consists of two pins. The first one is directly connected to VCC and the second one is connected to the ground through a pull-down resistor. There is a point between the pull-down resistor and force sensing resistor shown in the figure below, this point is directly connected to an analog input of any controller which is used with this sensing resistor for measuring purposes. In this project we will use the RP-S40-ST Thin Film Pressure Sensor</w:t>
      </w:r>
    </w:p>
    <w:p w14:paraId="5DFDDAB2" w14:textId="77777777" w:rsidR="001C2269" w:rsidRPr="001C2269" w:rsidRDefault="001C2269" w:rsidP="001C2269">
      <w:pPr>
        <w:spacing w:line="360" w:lineRule="auto"/>
        <w:jc w:val="both"/>
        <w:rPr>
          <w:b/>
          <w:bCs/>
        </w:rPr>
      </w:pPr>
      <w:r w:rsidRPr="001C2269">
        <w:rPr>
          <w:b/>
          <w:bCs/>
        </w:rPr>
        <w:t>RP-S40-ST Thin Film Pressure Sensor</w:t>
      </w:r>
    </w:p>
    <w:p w14:paraId="430F3282" w14:textId="31676B9F" w:rsidR="001C2269" w:rsidRPr="001C2269" w:rsidRDefault="001C2269" w:rsidP="001C2269">
      <w:pPr>
        <w:spacing w:line="360" w:lineRule="auto"/>
        <w:jc w:val="both"/>
      </w:pPr>
      <w:r w:rsidRPr="001C2269">
        <w:t>This is a square flexible thin film pressure sensor of short legs with a side length of 40mm, which can be used to realize highly sensitive detection of pressure. The sensor is durable and designed to sense static and dynamic pressure in a high respond speed. Its advantages of recording the intensity and frequency of force make it widely used in all kinds of applications, such as, pressure switch, bed monitoring system, intelligent sneaker and medical device system. These sensors are also very easy to use.</w:t>
      </w:r>
    </w:p>
    <w:p w14:paraId="39118BA7" w14:textId="4901BB97" w:rsidR="001C2269" w:rsidRDefault="001C2269" w:rsidP="001C2269">
      <w:pPr>
        <w:spacing w:line="360" w:lineRule="auto"/>
        <w:jc w:val="both"/>
      </w:pPr>
      <w:r w:rsidRPr="001C2269">
        <w:t>RP-C flexible pressure sensor is made of ultra-thin film of excellent mechanical property, excellent conductive materials and nanomet</w:t>
      </w:r>
      <w:r w:rsidR="00831CDE">
        <w:t>er</w:t>
      </w:r>
      <w:r w:rsidRPr="001C2269">
        <w:t xml:space="preserve"> pressure sensitive layers. There are thin film and pressure sensitive layer on the upper layer of the sensor, and thin film and conductive circuit on the lower layer. These two layers are glued together by double sided tape. When outside pressure applies to the active area, the disconnected circuit of the lower layer will be connected through the pressure sensitive layer of the upper layer, by which to convert pressure into resistance. The output resistance decreases as pressure increases.</w:t>
      </w:r>
    </w:p>
    <w:p w14:paraId="49816C18" w14:textId="77777777" w:rsidR="00BF42C2" w:rsidRDefault="006D714E" w:rsidP="003F5F46">
      <w:pPr>
        <w:keepNext/>
        <w:spacing w:line="360" w:lineRule="auto"/>
        <w:jc w:val="center"/>
      </w:pPr>
      <w:r>
        <w:rPr>
          <w:noProof/>
        </w:rPr>
        <w:lastRenderedPageBreak/>
        <w:drawing>
          <wp:inline distT="0" distB="0" distL="0" distR="0" wp14:anchorId="6EA2B372" wp14:editId="72CAFFEB">
            <wp:extent cx="3486150" cy="436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150" cy="4362450"/>
                    </a:xfrm>
                    <a:prstGeom prst="rect">
                      <a:avLst/>
                    </a:prstGeom>
                  </pic:spPr>
                </pic:pic>
              </a:graphicData>
            </a:graphic>
          </wp:inline>
        </w:drawing>
      </w:r>
    </w:p>
    <w:p w14:paraId="2012B4C6" w14:textId="26CEC442" w:rsidR="006D714E" w:rsidRPr="003F5F46" w:rsidRDefault="00BF42C2" w:rsidP="003F5F46">
      <w:pPr>
        <w:pStyle w:val="mycaptions"/>
        <w:rPr>
          <w:b/>
          <w:bCs/>
        </w:rPr>
      </w:pPr>
      <w:bookmarkStart w:id="1443" w:name="_Toc119591143"/>
      <w:r w:rsidRPr="003F5F46">
        <w:rPr>
          <w:b/>
          <w:bCs/>
        </w:rPr>
        <w:t xml:space="preserve">Figure </w:t>
      </w:r>
      <w:r w:rsidRPr="003F5F46">
        <w:rPr>
          <w:b/>
          <w:bCs/>
        </w:rPr>
        <w:fldChar w:fldCharType="begin"/>
      </w:r>
      <w:r w:rsidRPr="003F5F46">
        <w:rPr>
          <w:b/>
          <w:bCs/>
        </w:rPr>
        <w:instrText xml:space="preserve"> STYLEREF 1 \s </w:instrText>
      </w:r>
      <w:r w:rsidRPr="003F5F46">
        <w:rPr>
          <w:b/>
          <w:bCs/>
        </w:rPr>
        <w:fldChar w:fldCharType="separate"/>
      </w:r>
      <w:r w:rsidR="0075568D" w:rsidRPr="003F5F46">
        <w:rPr>
          <w:b/>
          <w:bCs/>
          <w:noProof/>
        </w:rPr>
        <w:t>2</w:t>
      </w:r>
      <w:r w:rsidRPr="003F5F46">
        <w:rPr>
          <w:b/>
          <w:bCs/>
          <w:noProof/>
        </w:rPr>
        <w:fldChar w:fldCharType="end"/>
      </w:r>
      <w:r w:rsidR="0075568D" w:rsidRPr="003F5F46">
        <w:rPr>
          <w:b/>
          <w:bCs/>
        </w:rPr>
        <w:t>.</w:t>
      </w:r>
      <w:del w:id="1444" w:author="magdaline ndere" w:date="2022-11-17T13:42:00Z">
        <w:r w:rsidRPr="003F5F46" w:rsidDel="00A24F1A">
          <w:rPr>
            <w:b/>
            <w:bCs/>
          </w:rPr>
          <w:fldChar w:fldCharType="begin"/>
        </w:r>
        <w:r w:rsidRPr="003F5F46" w:rsidDel="00A24F1A">
          <w:rPr>
            <w:b/>
            <w:bCs/>
          </w:rPr>
          <w:delInstrText xml:space="preserve"> SEQ Figure \* ARABIC \s 1 </w:delInstrText>
        </w:r>
        <w:r w:rsidRPr="003F5F46" w:rsidDel="00A24F1A">
          <w:rPr>
            <w:b/>
            <w:bCs/>
          </w:rPr>
          <w:fldChar w:fldCharType="separate"/>
        </w:r>
        <w:r w:rsidR="0075568D" w:rsidRPr="003F5F46" w:rsidDel="00A24F1A">
          <w:rPr>
            <w:b/>
            <w:bCs/>
            <w:noProof/>
          </w:rPr>
          <w:delText>7</w:delText>
        </w:r>
        <w:r w:rsidRPr="003F5F46" w:rsidDel="00A24F1A">
          <w:rPr>
            <w:b/>
            <w:bCs/>
            <w:noProof/>
          </w:rPr>
          <w:fldChar w:fldCharType="end"/>
        </w:r>
      </w:del>
      <w:ins w:id="1445" w:author="magdaline ndere" w:date="2022-11-17T13:42:00Z">
        <w:r w:rsidR="00A24F1A">
          <w:rPr>
            <w:b/>
            <w:bCs/>
          </w:rPr>
          <w:t>6</w:t>
        </w:r>
      </w:ins>
      <w:r w:rsidRPr="003F5F46">
        <w:rPr>
          <w:b/>
          <w:bCs/>
        </w:rPr>
        <w:t>: RP-S40-ST Thin Film Pressure Sensor</w:t>
      </w:r>
      <w:bookmarkEnd w:id="1443"/>
    </w:p>
    <w:p w14:paraId="61B0091E" w14:textId="5778F9A5" w:rsidR="001C2269" w:rsidRPr="001C2269" w:rsidRDefault="001C2269" w:rsidP="001C2269">
      <w:pPr>
        <w:spacing w:line="360" w:lineRule="auto"/>
        <w:jc w:val="both"/>
        <w:rPr>
          <w:i/>
          <w:iCs/>
        </w:rPr>
      </w:pPr>
      <w:r w:rsidRPr="001C2269">
        <w:rPr>
          <w:i/>
          <w:iCs/>
        </w:rPr>
        <w:t>Features</w:t>
      </w:r>
    </w:p>
    <w:p w14:paraId="17013A95" w14:textId="77777777" w:rsidR="001C2269" w:rsidRPr="001C2269" w:rsidRDefault="001C2269">
      <w:pPr>
        <w:pStyle w:val="ListParagraph"/>
        <w:numPr>
          <w:ilvl w:val="0"/>
          <w:numId w:val="36"/>
        </w:numPr>
        <w:spacing w:line="360" w:lineRule="auto"/>
        <w:jc w:val="both"/>
      </w:pPr>
      <w:r w:rsidRPr="001C2269">
        <w:t>Thickness: 0.45mm</w:t>
      </w:r>
    </w:p>
    <w:p w14:paraId="25312359" w14:textId="77777777" w:rsidR="001C2269" w:rsidRPr="001C2269" w:rsidRDefault="001C2269">
      <w:pPr>
        <w:pStyle w:val="ListParagraph"/>
        <w:numPr>
          <w:ilvl w:val="0"/>
          <w:numId w:val="36"/>
        </w:numPr>
        <w:spacing w:line="360" w:lineRule="auto"/>
        <w:jc w:val="both"/>
      </w:pPr>
      <w:r w:rsidRPr="001C2269">
        <w:t>Trigger Force: 20g, triggered (default resistance&lt;200kΩ) </w:t>
      </w:r>
    </w:p>
    <w:p w14:paraId="6925D02A" w14:textId="77777777" w:rsidR="001C2269" w:rsidRPr="001C2269" w:rsidRDefault="001C2269">
      <w:pPr>
        <w:pStyle w:val="ListParagraph"/>
        <w:numPr>
          <w:ilvl w:val="0"/>
          <w:numId w:val="36"/>
        </w:numPr>
        <w:spacing w:line="360" w:lineRule="auto"/>
        <w:jc w:val="both"/>
      </w:pPr>
      <w:r w:rsidRPr="001C2269">
        <w:t>Pressure Measuring Range: 20g~10kg</w:t>
      </w:r>
    </w:p>
    <w:p w14:paraId="6AAFDC5B" w14:textId="77777777" w:rsidR="001C2269" w:rsidRPr="001C2269" w:rsidRDefault="001C2269">
      <w:pPr>
        <w:pStyle w:val="ListParagraph"/>
        <w:numPr>
          <w:ilvl w:val="0"/>
          <w:numId w:val="36"/>
        </w:numPr>
        <w:spacing w:line="360" w:lineRule="auto"/>
        <w:jc w:val="both"/>
      </w:pPr>
      <w:r w:rsidRPr="001C2269">
        <w:t>Static Pressure &amp; Dynamic Pressure Measurement (within the frequency of 10Hz)</w:t>
      </w:r>
    </w:p>
    <w:p w14:paraId="77A58DFC" w14:textId="77777777" w:rsidR="001C2269" w:rsidRPr="001C2269" w:rsidRDefault="001C2269">
      <w:pPr>
        <w:pStyle w:val="ListParagraph"/>
        <w:numPr>
          <w:ilvl w:val="0"/>
          <w:numId w:val="36"/>
        </w:numPr>
        <w:spacing w:line="360" w:lineRule="auto"/>
        <w:jc w:val="both"/>
      </w:pPr>
      <w:r w:rsidRPr="001C2269">
        <w:t>Initial Resistance: &gt;10MΩ</w:t>
      </w:r>
    </w:p>
    <w:p w14:paraId="2544F136" w14:textId="77777777" w:rsidR="001C2269" w:rsidRPr="001C2269" w:rsidRDefault="001C2269">
      <w:pPr>
        <w:pStyle w:val="ListParagraph"/>
        <w:numPr>
          <w:ilvl w:val="0"/>
          <w:numId w:val="36"/>
        </w:numPr>
        <w:spacing w:line="360" w:lineRule="auto"/>
        <w:jc w:val="both"/>
      </w:pPr>
      <w:r w:rsidRPr="001C2269">
        <w:t>Activation Time: &lt;0.01S</w:t>
      </w:r>
    </w:p>
    <w:p w14:paraId="60E67769" w14:textId="77777777" w:rsidR="001C2269" w:rsidRPr="001C2269" w:rsidRDefault="001C2269">
      <w:pPr>
        <w:pStyle w:val="ListParagraph"/>
        <w:numPr>
          <w:ilvl w:val="0"/>
          <w:numId w:val="36"/>
        </w:numPr>
        <w:spacing w:line="360" w:lineRule="auto"/>
        <w:jc w:val="both"/>
      </w:pPr>
      <w:r w:rsidRPr="001C2269">
        <w:t>Operating Temperature: -40℃~+85℃ </w:t>
      </w:r>
    </w:p>
    <w:p w14:paraId="047FEC56" w14:textId="77777777" w:rsidR="001C2269" w:rsidRPr="001C2269" w:rsidRDefault="001C2269">
      <w:pPr>
        <w:pStyle w:val="ListParagraph"/>
        <w:numPr>
          <w:ilvl w:val="0"/>
          <w:numId w:val="36"/>
        </w:numPr>
        <w:spacing w:line="360" w:lineRule="auto"/>
        <w:jc w:val="both"/>
      </w:pPr>
      <w:r w:rsidRPr="001C2269">
        <w:t>Lifespan: &gt;1million times</w:t>
      </w:r>
    </w:p>
    <w:p w14:paraId="3A9A5604" w14:textId="77777777" w:rsidR="001C2269" w:rsidRPr="001C2269" w:rsidRDefault="001C2269">
      <w:pPr>
        <w:pStyle w:val="ListParagraph"/>
        <w:numPr>
          <w:ilvl w:val="0"/>
          <w:numId w:val="36"/>
        </w:numPr>
        <w:spacing w:line="360" w:lineRule="auto"/>
        <w:jc w:val="both"/>
      </w:pPr>
      <w:r w:rsidRPr="001C2269">
        <w:t>Hysteresis: +10%</w:t>
      </w:r>
      <w:r w:rsidRPr="001C2269">
        <w:rPr>
          <w:rFonts w:ascii="MS Gothic" w:eastAsia="MS Gothic" w:hAnsi="MS Gothic" w:cs="MS Gothic" w:hint="eastAsia"/>
        </w:rPr>
        <w:t>，</w:t>
      </w:r>
      <w:r w:rsidRPr="001C2269">
        <w:t>(RF+ -RF-)/FR+</w:t>
      </w:r>
      <w:r w:rsidRPr="001C2269">
        <w:rPr>
          <w:rFonts w:ascii="MS Gothic" w:eastAsia="MS Gothic" w:hAnsi="MS Gothic" w:cs="MS Gothic" w:hint="eastAsia"/>
        </w:rPr>
        <w:t>，</w:t>
      </w:r>
      <w:r w:rsidRPr="001C2269">
        <w:t>1000g Force</w:t>
      </w:r>
    </w:p>
    <w:p w14:paraId="4DE2A8D3" w14:textId="77777777" w:rsidR="001C2269" w:rsidRPr="001C2269" w:rsidRDefault="001C2269">
      <w:pPr>
        <w:pStyle w:val="ListParagraph"/>
        <w:numPr>
          <w:ilvl w:val="0"/>
          <w:numId w:val="36"/>
        </w:numPr>
        <w:spacing w:line="360" w:lineRule="auto"/>
        <w:jc w:val="both"/>
      </w:pPr>
      <w:r w:rsidRPr="001C2269">
        <w:t>Response Time: &lt;10ms</w:t>
      </w:r>
    </w:p>
    <w:p w14:paraId="0B738A89" w14:textId="77777777" w:rsidR="001C2269" w:rsidRPr="001C2269" w:rsidRDefault="001C2269">
      <w:pPr>
        <w:pStyle w:val="ListParagraph"/>
        <w:numPr>
          <w:ilvl w:val="0"/>
          <w:numId w:val="36"/>
        </w:numPr>
        <w:spacing w:line="360" w:lineRule="auto"/>
        <w:jc w:val="both"/>
      </w:pPr>
      <w:r w:rsidRPr="001C2269">
        <w:t>EMI: Not generate</w:t>
      </w:r>
    </w:p>
    <w:p w14:paraId="6A96621D" w14:textId="77777777" w:rsidR="001C2269" w:rsidRPr="001C2269" w:rsidRDefault="001C2269">
      <w:pPr>
        <w:pStyle w:val="ListParagraph"/>
        <w:numPr>
          <w:ilvl w:val="0"/>
          <w:numId w:val="36"/>
        </w:numPr>
        <w:spacing w:line="360" w:lineRule="auto"/>
        <w:jc w:val="both"/>
      </w:pPr>
      <w:r w:rsidRPr="001C2269">
        <w:lastRenderedPageBreak/>
        <w:t>EDS: Not generate</w:t>
      </w:r>
    </w:p>
    <w:p w14:paraId="6234305F" w14:textId="2378D34D" w:rsidR="00290CDE" w:rsidRPr="0075568D" w:rsidRDefault="001C2269">
      <w:pPr>
        <w:pStyle w:val="ListParagraph"/>
        <w:numPr>
          <w:ilvl w:val="0"/>
          <w:numId w:val="36"/>
        </w:numPr>
        <w:spacing w:line="360" w:lineRule="auto"/>
        <w:jc w:val="both"/>
        <w:rPr>
          <w:b/>
          <w:bCs/>
        </w:rPr>
      </w:pPr>
      <w:r w:rsidRPr="001C2269">
        <w:t>Drift: &lt;5%, 2.5Kg Force , Static load 24H</w:t>
      </w:r>
    </w:p>
    <w:p w14:paraId="6AD91E57" w14:textId="0730A6CC" w:rsidR="003A6435" w:rsidRPr="00290CDE" w:rsidRDefault="0057535B">
      <w:pPr>
        <w:pStyle w:val="Heading2"/>
      </w:pPr>
      <w:bookmarkStart w:id="1446" w:name="_Toc119591098"/>
      <w:r w:rsidRPr="0088677F">
        <w:t>CONCULUSION</w:t>
      </w:r>
      <w:bookmarkEnd w:id="1446"/>
    </w:p>
    <w:p w14:paraId="1F9CCEDC" w14:textId="14A19F48" w:rsidR="00290CDE" w:rsidRDefault="001C2269" w:rsidP="003A6435">
      <w:pPr>
        <w:spacing w:line="360" w:lineRule="auto"/>
        <w:jc w:val="both"/>
      </w:pPr>
      <w:r>
        <w:t>For this project</w:t>
      </w:r>
      <w:ins w:id="1447" w:author="magdaline ndere" w:date="2022-11-17T14:33:00Z">
        <w:r w:rsidR="008C3AF3">
          <w:t>,</w:t>
        </w:r>
      </w:ins>
      <w:r>
        <w:t xml:space="preserve"> I shall use the Arduino</w:t>
      </w:r>
      <w:ins w:id="1448" w:author="magdaline ndere" w:date="2022-11-17T13:44:00Z">
        <w:r w:rsidR="00AD535C">
          <w:t xml:space="preserve"> </w:t>
        </w:r>
      </w:ins>
      <w:del w:id="1449" w:author="magdaline ndere" w:date="2022-11-17T13:44:00Z">
        <w:r w:rsidDel="00AD535C">
          <w:delText xml:space="preserve"> Uno </w:delText>
        </w:r>
      </w:del>
      <w:ins w:id="1450" w:author="magdaline ndere" w:date="2022-11-17T13:50:00Z">
        <w:r w:rsidR="00AD535C">
          <w:t>M</w:t>
        </w:r>
      </w:ins>
      <w:ins w:id="1451" w:author="magdaline ndere" w:date="2022-11-17T13:44:00Z">
        <w:r w:rsidR="00AD535C">
          <w:t>ega</w:t>
        </w:r>
      </w:ins>
      <w:ins w:id="1452" w:author="magdaline ndere" w:date="2022-11-17T13:50:00Z">
        <w:r w:rsidR="00AD535C">
          <w:t xml:space="preserve"> 2560</w:t>
        </w:r>
      </w:ins>
      <w:ins w:id="1453" w:author="magdaline ndere" w:date="2022-11-17T13:44:00Z">
        <w:r w:rsidR="00AD535C">
          <w:t xml:space="preserve"> </w:t>
        </w:r>
      </w:ins>
      <w:r>
        <w:t>board as it is cheap and user-friendly.</w:t>
      </w:r>
      <w:r w:rsidR="00290CDE">
        <w:t xml:space="preserve"> Communication will be through cellular data using </w:t>
      </w:r>
      <w:r w:rsidR="00290CDE" w:rsidRPr="0099092A">
        <w:t>Global</w:t>
      </w:r>
      <w:r w:rsidR="00290CDE">
        <w:t xml:space="preserve"> </w:t>
      </w:r>
      <w:r w:rsidR="00290CDE" w:rsidRPr="0099092A">
        <w:t>System for Mobile Communication (GSM) board.</w:t>
      </w:r>
      <w:r w:rsidR="00290CDE">
        <w:t xml:space="preserve"> </w:t>
      </w:r>
      <w:ins w:id="1454" w:author="magdaline ndere" w:date="2022-11-17T13:43:00Z">
        <w:r w:rsidR="00A24F1A" w:rsidRPr="00AD535C">
          <w:rPr>
            <w:rPrChange w:id="1455" w:author="magdaline ndere" w:date="2022-11-17T13:46:00Z">
              <w:rPr>
                <w:b/>
                <w:bCs/>
              </w:rPr>
            </w:rPrChange>
          </w:rPr>
          <w:t>SIM800L GSM module</w:t>
        </w:r>
        <w:r w:rsidR="00A24F1A" w:rsidDel="00A24F1A">
          <w:t xml:space="preserve"> </w:t>
        </w:r>
      </w:ins>
      <w:del w:id="1456" w:author="magdaline ndere" w:date="2022-11-17T13:43:00Z">
        <w:r w:rsidR="00290CDE" w:rsidDel="00A24F1A">
          <w:delText xml:space="preserve">The </w:delText>
        </w:r>
        <w:r w:rsidR="00290CDE" w:rsidRPr="00290CDE" w:rsidDel="00A24F1A">
          <w:delText>GPRS/GSM + GPS A9G Pudding/SMS/Voice/Wireless Data Transmission + Positioning IOT Development Board</w:delText>
        </w:r>
        <w:r w:rsidR="00290CDE" w:rsidDel="00A24F1A">
          <w:delText xml:space="preserve"> </w:delText>
        </w:r>
      </w:del>
      <w:r w:rsidR="00290CDE">
        <w:t xml:space="preserve">will be used </w:t>
      </w:r>
      <w:del w:id="1457" w:author="magdaline ndere" w:date="2022-11-17T13:45:00Z">
        <w:r w:rsidR="00290CDE" w:rsidDel="00AD535C">
          <w:delText>for</w:delText>
        </w:r>
      </w:del>
      <w:ins w:id="1458" w:author="magdaline ndere" w:date="2022-11-17T13:45:00Z">
        <w:r w:rsidR="00AD535C">
          <w:t>as the</w:t>
        </w:r>
      </w:ins>
      <w:del w:id="1459" w:author="magdaline ndere" w:date="2022-11-17T13:43:00Z">
        <w:r w:rsidR="00290CDE" w:rsidDel="00A24F1A">
          <w:delText xml:space="preserve"> both</w:delText>
        </w:r>
      </w:del>
      <w:r w:rsidR="00290CDE">
        <w:t xml:space="preserve"> GSM</w:t>
      </w:r>
      <w:ins w:id="1460" w:author="magdaline ndere" w:date="2022-11-17T13:45:00Z">
        <w:r w:rsidR="00AD535C">
          <w:t xml:space="preserve"> mo</w:t>
        </w:r>
      </w:ins>
      <w:ins w:id="1461" w:author="magdaline ndere" w:date="2022-11-17T13:46:00Z">
        <w:r w:rsidR="00AD535C">
          <w:t xml:space="preserve">dule as it </w:t>
        </w:r>
        <w:r w:rsidR="00AD535C" w:rsidRPr="000652CA">
          <w:t>makes use of existing mobile frequencies</w:t>
        </w:r>
      </w:ins>
      <w:ins w:id="1462" w:author="magdaline ndere" w:date="2022-11-17T13:48:00Z">
        <w:r w:rsidR="00AD535C">
          <w:t>,</w:t>
        </w:r>
      </w:ins>
      <w:r w:rsidR="00290CDE">
        <w:t xml:space="preserve"> and</w:t>
      </w:r>
      <w:ins w:id="1463" w:author="magdaline ndere" w:date="2022-11-17T13:44:00Z">
        <w:r w:rsidR="00AD535C">
          <w:t xml:space="preserve"> </w:t>
        </w:r>
        <w:r w:rsidR="00AD535C" w:rsidRPr="009C7ABC">
          <w:t>NEO-6MV2 GPS Module</w:t>
        </w:r>
        <w:r w:rsidR="00AD535C">
          <w:t xml:space="preserve"> </w:t>
        </w:r>
      </w:ins>
      <w:ins w:id="1464" w:author="magdaline ndere" w:date="2022-11-17T13:46:00Z">
        <w:r w:rsidR="00AD535C">
          <w:t>will be used as</w:t>
        </w:r>
      </w:ins>
      <w:ins w:id="1465" w:author="magdaline ndere" w:date="2022-11-17T13:48:00Z">
        <w:r w:rsidR="00AD535C">
          <w:t xml:space="preserve"> </w:t>
        </w:r>
      </w:ins>
      <w:ins w:id="1466" w:author="magdaline ndere" w:date="2022-11-17T13:44:00Z">
        <w:r w:rsidR="00AD535C">
          <w:t>the</w:t>
        </w:r>
      </w:ins>
      <w:r w:rsidR="00290CDE">
        <w:t xml:space="preserve"> GPS</w:t>
      </w:r>
      <w:ins w:id="1467" w:author="magdaline ndere" w:date="2022-11-17T13:46:00Z">
        <w:r w:rsidR="00AD535C">
          <w:t xml:space="preserve"> module</w:t>
        </w:r>
      </w:ins>
      <w:ins w:id="1468" w:author="magdaline ndere" w:date="2022-11-17T13:48:00Z">
        <w:r w:rsidR="00AD535C">
          <w:t xml:space="preserve"> as it’s </w:t>
        </w:r>
        <w:r w:rsidR="00AD535C" w:rsidRPr="00FB5CFA">
          <w:t>from a family of stand-alone GPS receivers featuring the high</w:t>
        </w:r>
        <w:r w:rsidR="00AD535C">
          <w:t>-</w:t>
        </w:r>
        <w:r w:rsidR="00AD535C" w:rsidRPr="00FB5CFA">
          <w:t>performance u-</w:t>
        </w:r>
        <w:proofErr w:type="spellStart"/>
        <w:r w:rsidR="00AD535C" w:rsidRPr="00FB5CFA">
          <w:t>blox</w:t>
        </w:r>
        <w:proofErr w:type="spellEnd"/>
        <w:r w:rsidR="00AD535C" w:rsidRPr="00FB5CFA">
          <w:t xml:space="preserve"> 6 positioning engine</w:t>
        </w:r>
      </w:ins>
      <w:del w:id="1469" w:author="magdaline ndere" w:date="2022-11-17T13:45:00Z">
        <w:r w:rsidR="00290CDE" w:rsidDel="00AD535C">
          <w:delText xml:space="preserve"> as it has both the modules hence reduces the cost and bulkiness of the circuit</w:delText>
        </w:r>
      </w:del>
      <w:r w:rsidR="00290CDE">
        <w:t xml:space="preserve">. The MAX30100 heart beat sensor will be used as it has </w:t>
      </w:r>
      <w:r w:rsidR="00290CDE" w:rsidRPr="00290CDE">
        <w:t>ultra-low-power operation</w:t>
      </w:r>
      <w:r w:rsidR="00290CDE">
        <w:t>,</w:t>
      </w:r>
      <w:r w:rsidR="00290CDE" w:rsidRPr="00290CDE">
        <w:t xml:space="preserve"> increases battery life for wearable devices</w:t>
      </w:r>
      <w:r w:rsidR="00290CDE">
        <w:t xml:space="preserve">, </w:t>
      </w:r>
      <w:r w:rsidR="00290CDE" w:rsidRPr="00290CDE">
        <w:t>high snr provides robust motion artifact resilience</w:t>
      </w:r>
      <w:r w:rsidR="00290CDE">
        <w:t xml:space="preserve">. </w:t>
      </w:r>
      <w:r w:rsidR="00290CDE" w:rsidRPr="00290CDE">
        <w:t>integrated ambient light cancellation</w:t>
      </w:r>
      <w:r w:rsidR="00290CDE">
        <w:t xml:space="preserve">, </w:t>
      </w:r>
      <w:r w:rsidR="00290CDE" w:rsidRPr="00290CDE">
        <w:t xml:space="preserve">high sample rate capability </w:t>
      </w:r>
      <w:r w:rsidR="00290CDE">
        <w:t xml:space="preserve">and </w:t>
      </w:r>
      <w:r w:rsidR="00290CDE" w:rsidRPr="00290CDE">
        <w:t>fast data output capability</w:t>
      </w:r>
      <w:r w:rsidR="00290CDE">
        <w:t>.</w:t>
      </w:r>
      <w:r w:rsidR="00290CDE" w:rsidRPr="00290CDE">
        <w:t xml:space="preserve"> </w:t>
      </w:r>
      <w:r w:rsidR="00290CDE">
        <w:t xml:space="preserve">The </w:t>
      </w:r>
      <w:ins w:id="1470" w:author="magdaline ndere" w:date="2022-11-17T13:51:00Z">
        <w:r w:rsidR="00AD535C" w:rsidRPr="00366C0F">
          <w:t>TMP36 Temperature Sensor</w:t>
        </w:r>
        <w:r w:rsidR="00AD535C" w:rsidDel="00AD535C">
          <w:t xml:space="preserve"> </w:t>
        </w:r>
      </w:ins>
      <w:del w:id="1471" w:author="magdaline ndere" w:date="2022-11-17T13:51:00Z">
        <w:r w:rsidR="00290CDE" w:rsidDel="00AD535C">
          <w:delText xml:space="preserve">MLX90614 infrared thermometer </w:delText>
        </w:r>
      </w:del>
      <w:r w:rsidR="00290CDE">
        <w:t>will be used in this case as it is of a s</w:t>
      </w:r>
      <w:r w:rsidR="00290CDE" w:rsidRPr="0039469B">
        <w:t>mall size, low cos</w:t>
      </w:r>
      <w:r w:rsidR="00290CDE">
        <w:t>t, e</w:t>
      </w:r>
      <w:r w:rsidR="00290CDE" w:rsidRPr="0039469B">
        <w:t>asy to integrate</w:t>
      </w:r>
      <w:r w:rsidR="00290CDE">
        <w:t xml:space="preserve">, </w:t>
      </w:r>
      <w:del w:id="1472" w:author="magdaline ndere" w:date="2022-11-17T13:51:00Z">
        <w:r w:rsidR="00740F8D" w:rsidDel="00AD535C">
          <w:delText>SMBus</w:delText>
        </w:r>
        <w:r w:rsidR="00290CDE" w:rsidRPr="0039469B" w:rsidDel="00AD535C">
          <w:delText xml:space="preserve"> compatible digital interface</w:delText>
        </w:r>
        <w:r w:rsidR="00290CDE" w:rsidDel="00AD535C">
          <w:delText>, s</w:delText>
        </w:r>
        <w:r w:rsidR="00290CDE" w:rsidRPr="0039469B" w:rsidDel="00AD535C">
          <w:delText>leep mode for reduced power consumption</w:delText>
        </w:r>
        <w:r w:rsidR="00290CDE" w:rsidDel="00AD535C">
          <w:delText xml:space="preserve"> </w:delText>
        </w:r>
      </w:del>
      <w:r w:rsidR="00290CDE">
        <w:t>and has</w:t>
      </w:r>
      <w:del w:id="1473" w:author="magdaline ndere" w:date="2022-11-17T13:52:00Z">
        <w:r w:rsidR="00290CDE" w:rsidDel="00AD535C">
          <w:delText xml:space="preserve"> </w:delText>
        </w:r>
      </w:del>
      <w:ins w:id="1474" w:author="magdaline ndere" w:date="2022-11-17T13:53:00Z">
        <w:r w:rsidR="00AD535C">
          <w:t xml:space="preserve"> </w:t>
        </w:r>
        <w:r w:rsidR="001F6265">
          <w:t>e</w:t>
        </w:r>
        <w:r w:rsidR="00AD535C">
          <w:t>xternal calibration is not required</w:t>
        </w:r>
        <w:r w:rsidR="00AD535C">
          <w:t xml:space="preserve">. </w:t>
        </w:r>
      </w:ins>
      <w:del w:id="1475" w:author="magdaline ndere" w:date="2022-11-17T13:52:00Z">
        <w:r w:rsidR="00290CDE" w:rsidDel="00AD535C">
          <w:delText>d</w:delText>
        </w:r>
        <w:r w:rsidR="00290CDE" w:rsidRPr="0039469B" w:rsidDel="00AD535C">
          <w:delText>ifferent package options for applications and measurements versatility</w:delText>
        </w:r>
      </w:del>
      <w:del w:id="1476" w:author="magdaline ndere" w:date="2022-11-17T13:53:00Z">
        <w:r w:rsidR="00290CDE" w:rsidDel="00AD535C">
          <w:delText xml:space="preserve">. </w:delText>
        </w:r>
      </w:del>
      <w:r w:rsidR="00290CDE">
        <w:t>The MPU6050</w:t>
      </w:r>
      <w:r w:rsidR="00290CDE" w:rsidRPr="0039469B">
        <w:t> </w:t>
      </w:r>
      <w:r w:rsidR="00290CDE" w:rsidRPr="00290CDE">
        <w:t>Accelerometer + Gyro</w:t>
      </w:r>
      <w:r w:rsidR="00290CDE">
        <w:t xml:space="preserve"> will be used as it </w:t>
      </w:r>
      <w:r w:rsidR="00290CDE" w:rsidRPr="00550D83">
        <w:t>contains a MEMS accelerometer and a MEMS gyro in a single chip</w:t>
      </w:r>
      <w:r w:rsidR="00290CDE">
        <w:t xml:space="preserve"> and it</w:t>
      </w:r>
      <w:r w:rsidR="00290CDE" w:rsidRPr="00550D83">
        <w:t xml:space="preserve"> is very accurate</w:t>
      </w:r>
      <w:r w:rsidR="00290CDE">
        <w:t xml:space="preserve">. </w:t>
      </w:r>
      <w:r w:rsidR="00290CDE" w:rsidRPr="00290CDE">
        <w:t>RP-S40-ST Thin Film Pressure Sensor</w:t>
      </w:r>
      <w:r w:rsidR="00290CDE">
        <w:t xml:space="preserve"> will also be used in this case as it records the </w:t>
      </w:r>
      <w:r w:rsidR="00290CDE" w:rsidRPr="001C2269">
        <w:t>intensity and frequency of force</w:t>
      </w:r>
      <w:r w:rsidR="00290CDE">
        <w:t>.</w:t>
      </w:r>
    </w:p>
    <w:p w14:paraId="5E17D10D" w14:textId="6495FFCC" w:rsidR="003F5F46" w:rsidRDefault="003F5F46" w:rsidP="003A6435">
      <w:pPr>
        <w:spacing w:line="360" w:lineRule="auto"/>
        <w:jc w:val="both"/>
      </w:pPr>
    </w:p>
    <w:p w14:paraId="698314F1" w14:textId="078C6E92" w:rsidR="003F5F46" w:rsidRDefault="003F5F46" w:rsidP="003A6435">
      <w:pPr>
        <w:spacing w:line="360" w:lineRule="auto"/>
        <w:jc w:val="both"/>
      </w:pPr>
    </w:p>
    <w:p w14:paraId="317A959B" w14:textId="4CB36E30" w:rsidR="003F5F46" w:rsidRDefault="003F5F46" w:rsidP="003A6435">
      <w:pPr>
        <w:spacing w:line="360" w:lineRule="auto"/>
        <w:jc w:val="both"/>
      </w:pPr>
    </w:p>
    <w:p w14:paraId="1A970314" w14:textId="04CC3EDB" w:rsidR="003F5F46" w:rsidRDefault="003F5F46" w:rsidP="003A6435">
      <w:pPr>
        <w:spacing w:line="360" w:lineRule="auto"/>
        <w:jc w:val="both"/>
      </w:pPr>
    </w:p>
    <w:p w14:paraId="2A941B85" w14:textId="2DB06763" w:rsidR="003F5F46" w:rsidRDefault="003F5F46" w:rsidP="003A6435">
      <w:pPr>
        <w:spacing w:line="360" w:lineRule="auto"/>
        <w:jc w:val="both"/>
      </w:pPr>
    </w:p>
    <w:p w14:paraId="637B0539" w14:textId="7E757739" w:rsidR="003F5F46" w:rsidRDefault="003F5F46" w:rsidP="003A6435">
      <w:pPr>
        <w:spacing w:line="360" w:lineRule="auto"/>
        <w:jc w:val="both"/>
      </w:pPr>
    </w:p>
    <w:p w14:paraId="7B6BD411" w14:textId="77777777" w:rsidR="003F5F46" w:rsidRDefault="003F5F46" w:rsidP="003A6435">
      <w:pPr>
        <w:spacing w:line="360" w:lineRule="auto"/>
        <w:jc w:val="both"/>
      </w:pPr>
    </w:p>
    <w:p w14:paraId="4A1ADCA4" w14:textId="69C0D08E" w:rsidR="007A6AE5" w:rsidRDefault="001C2269" w:rsidP="0088677F">
      <w:pPr>
        <w:pStyle w:val="Title"/>
      </w:pPr>
      <w:bookmarkStart w:id="1477" w:name="_Toc119591099"/>
      <w:r w:rsidRPr="0088677F">
        <w:lastRenderedPageBreak/>
        <w:t>CHAPTER</w:t>
      </w:r>
      <w:r w:rsidRPr="00696CAC">
        <w:t xml:space="preserve"> </w:t>
      </w:r>
      <w:r w:rsidR="00557D02">
        <w:t>THREE</w:t>
      </w:r>
      <w:bookmarkEnd w:id="1477"/>
    </w:p>
    <w:p w14:paraId="32619D1B" w14:textId="250DD22C" w:rsidR="003034BD" w:rsidRDefault="001C2269">
      <w:pPr>
        <w:pStyle w:val="Heading1"/>
      </w:pPr>
      <w:bookmarkStart w:id="1478" w:name="_Toc119591100"/>
      <w:r w:rsidRPr="0088677F">
        <w:t>METHODOLOGY</w:t>
      </w:r>
      <w:bookmarkEnd w:id="1478"/>
    </w:p>
    <w:p w14:paraId="5CFCBE94" w14:textId="3EC92BF7" w:rsidR="00696CAC" w:rsidRPr="003034BD" w:rsidRDefault="001C2269">
      <w:pPr>
        <w:pStyle w:val="Heading2"/>
        <w:rPr>
          <w:rStyle w:val="Heading2Char"/>
          <w:b/>
          <w:bCs/>
        </w:rPr>
      </w:pPr>
      <w:bookmarkStart w:id="1479" w:name="_Toc119591101"/>
      <w:r w:rsidRPr="003034BD">
        <w:rPr>
          <w:rStyle w:val="Heading2Char"/>
          <w:b/>
          <w:bCs/>
        </w:rPr>
        <w:t>PROPOSED</w:t>
      </w:r>
      <w:r w:rsidRPr="00FC6388">
        <w:t xml:space="preserve"> </w:t>
      </w:r>
      <w:r w:rsidRPr="0088677F">
        <w:rPr>
          <w:rStyle w:val="Heading2Char"/>
          <w:b/>
          <w:bCs/>
        </w:rPr>
        <w:t>SYSTEM</w:t>
      </w:r>
      <w:bookmarkEnd w:id="1479"/>
    </w:p>
    <w:p w14:paraId="55AED4FC" w14:textId="1962DF60" w:rsidR="00696CAC" w:rsidRDefault="008C3AF3" w:rsidP="003A6435">
      <w:pPr>
        <w:spacing w:line="360" w:lineRule="auto"/>
        <w:jc w:val="both"/>
        <w:rPr>
          <w:rStyle w:val="Heading2Char"/>
        </w:rPr>
      </w:pPr>
      <w:r>
        <w:rPr>
          <w:noProof/>
          <w:sz w:val="16"/>
          <w:szCs w:val="16"/>
        </w:rPr>
        <mc:AlternateContent>
          <mc:Choice Requires="wpg">
            <w:drawing>
              <wp:anchor distT="0" distB="0" distL="114300" distR="114300" simplePos="0" relativeHeight="251725824" behindDoc="0" locked="0" layoutInCell="1" allowOverlap="1" wp14:anchorId="01203048" wp14:editId="4D82D73E">
                <wp:simplePos x="0" y="0"/>
                <wp:positionH relativeFrom="column">
                  <wp:posOffset>628650</wp:posOffset>
                </wp:positionH>
                <wp:positionV relativeFrom="paragraph">
                  <wp:posOffset>137795</wp:posOffset>
                </wp:positionV>
                <wp:extent cx="4838700" cy="2409825"/>
                <wp:effectExtent l="0" t="0" r="19050" b="28575"/>
                <wp:wrapNone/>
                <wp:docPr id="33" name="Group 33"/>
                <wp:cNvGraphicFramePr/>
                <a:graphic xmlns:a="http://schemas.openxmlformats.org/drawingml/2006/main">
                  <a:graphicData uri="http://schemas.microsoft.com/office/word/2010/wordprocessingGroup">
                    <wpg:wgp>
                      <wpg:cNvGrpSpPr/>
                      <wpg:grpSpPr>
                        <a:xfrm>
                          <a:off x="0" y="0"/>
                          <a:ext cx="4838700" cy="2409825"/>
                          <a:chOff x="0" y="0"/>
                          <a:chExt cx="4838700" cy="2409825"/>
                        </a:xfrm>
                      </wpg:grpSpPr>
                      <wps:wsp>
                        <wps:cNvPr id="2" name="Rectangle 2"/>
                        <wps:cNvSpPr/>
                        <wps:spPr>
                          <a:xfrm>
                            <a:off x="1733550" y="0"/>
                            <a:ext cx="981075"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65CBC3" w14:textId="5ECDC683" w:rsidR="004A218C" w:rsidRDefault="004A218C" w:rsidP="00290CDE">
                              <w:pPr>
                                <w:jc w:val="center"/>
                              </w:pPr>
                              <w:r>
                                <w:t>Temperature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333375" y="0"/>
                            <a:ext cx="93345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DE2A40" w14:textId="3ACB6701" w:rsidR="004A218C" w:rsidRDefault="004A218C" w:rsidP="00290CDE">
                              <w:pPr>
                                <w:jc w:val="center"/>
                              </w:pPr>
                              <w:r>
                                <w:t>Heart bit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352800" y="0"/>
                            <a:ext cx="14859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F3A7C4" w14:textId="7D86F182" w:rsidR="004A218C" w:rsidRDefault="004A218C" w:rsidP="00290CDE">
                              <w:pPr>
                                <w:jc w:val="center"/>
                              </w:pPr>
                              <w:r>
                                <w:t>GSM</w:t>
                              </w:r>
                              <w:del w:id="1480" w:author="magdaline ndere" w:date="2022-11-17T14:29:00Z">
                                <w:r w:rsidDel="008C3AF3">
                                  <w:delText>/GPS</w:delText>
                                </w:r>
                              </w:del>
                              <w:r>
                                <w:t xml:space="preserv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638300" y="1028700"/>
                            <a:ext cx="14478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E9F062" w14:textId="1D8A82EB" w:rsidR="004A218C" w:rsidRDefault="004A218C" w:rsidP="00290CDE">
                              <w:pPr>
                                <w:jc w:val="center"/>
                              </w:pPr>
                              <w:r>
                                <w:t>Arduino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895475"/>
                            <a:ext cx="1685925"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C848F5" w14:textId="7A58BF34" w:rsidR="004A218C" w:rsidRDefault="004A218C" w:rsidP="00290CDE">
                              <w:pPr>
                                <w:jc w:val="center"/>
                              </w:pPr>
                              <w:r>
                                <w:t>Accelerometer and gyroscope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028825" y="1895475"/>
                            <a:ext cx="1057275"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B85F3C" w14:textId="50926C4D" w:rsidR="004A218C" w:rsidRDefault="004A218C" w:rsidP="00290CDE">
                              <w:pPr>
                                <w:jc w:val="center"/>
                              </w:pPr>
                              <w:r>
                                <w:t>Pressure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685800" y="485775"/>
                            <a:ext cx="95250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2247900" y="485775"/>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Rectangle 178"/>
                        <wps:cNvSpPr/>
                        <wps:spPr>
                          <a:xfrm>
                            <a:off x="3581400" y="1895475"/>
                            <a:ext cx="12573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A3FEA6" w14:textId="1D539158" w:rsidR="004A218C" w:rsidRDefault="004A218C" w:rsidP="00617017">
                              <w:pPr>
                                <w:jc w:val="center"/>
                              </w:pPr>
                              <w:r>
                                <w:t>Buzzer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flipV="1">
                            <a:off x="552450" y="1371600"/>
                            <a:ext cx="108585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V="1">
                            <a:off x="2247900" y="150495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Rectangle 13"/>
                        <wps:cNvSpPr/>
                        <wps:spPr>
                          <a:xfrm>
                            <a:off x="3581400" y="971550"/>
                            <a:ext cx="12573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35307C" w14:textId="77777777" w:rsidR="008C3AF3" w:rsidRDefault="008C3AF3" w:rsidP="008C3AF3">
                              <w:pPr>
                                <w:jc w:val="center"/>
                              </w:pPr>
                              <w:del w:id="1481" w:author="magdaline ndere" w:date="2022-11-17T14:29:00Z">
                                <w:r w:rsidDel="008C3AF3">
                                  <w:delText>GSM/</w:delText>
                                </w:r>
                              </w:del>
                              <w:r>
                                <w:t>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flipH="1">
                            <a:off x="3086100" y="120015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1203048" id="Group 33" o:spid="_x0000_s1026" style="position:absolute;left:0;text-align:left;margin-left:49.5pt;margin-top:10.85pt;width:381pt;height:189.75pt;z-index:251725824" coordsize="48387,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">
                <v:rect id="Rectangle 2" o:spid="_x0000_s1027" style="position:absolute;left:17335;width:981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" fillcolor="white [3201]" strokecolor="#70ad47 [3209]" strokeweight="1pt">
                  <v:textbox>
                    <w:txbxContent>
                      <w:p w14:paraId="6265CBC3" w14:textId="5ECDC683" w:rsidR="004A218C" w:rsidRDefault="004A218C" w:rsidP="00290CDE">
                        <w:pPr>
                          <w:jc w:val="center"/>
                        </w:pPr>
                        <w:r>
                          <w:t>Temperature sensor</w:t>
                        </w:r>
                      </w:p>
                    </w:txbxContent>
                  </v:textbox>
                </v:rect>
                <v:rect id="Rectangle 4" o:spid="_x0000_s1028" style="position:absolute;left:3333;width:933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hywgAAANoAAAAPAAAAZHJzL2Rvd25yZXYueG1sRI9Pi8Iw&#10;FMTvwn6H8ARvmrqK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DSpthywgAAANoAAAAPAAAA&#10;AAAAAAAAAAAAAAcCAABkcnMvZG93bnJldi54bWxQSwUGAAAAAAMAAwC3AAAA9gIAAAAA&#10;" fillcolor="white [3201]" strokecolor="#70ad47 [3209]" strokeweight="1pt">
                  <v:textbox>
                    <w:txbxContent>
                      <w:p w14:paraId="63DE2A40" w14:textId="3ACB6701" w:rsidR="004A218C" w:rsidRDefault="004A218C" w:rsidP="00290CDE">
                        <w:pPr>
                          <w:jc w:val="center"/>
                        </w:pPr>
                        <w:r>
                          <w:t>Heart bit sensor</w:t>
                        </w:r>
                      </w:p>
                    </w:txbxContent>
                  </v:textbox>
                </v:rect>
                <v:rect id="Rectangle 6" o:spid="_x0000_s1029" style="position:absolute;left:33528;width:14859;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" fillcolor="white [3201]" strokecolor="#70ad47 [3209]" strokeweight="1pt">
                  <v:textbox>
                    <w:txbxContent>
                      <w:p w14:paraId="11F3A7C4" w14:textId="7D86F182" w:rsidR="004A218C" w:rsidRDefault="004A218C" w:rsidP="00290CDE">
                        <w:pPr>
                          <w:jc w:val="center"/>
                        </w:pPr>
                        <w:r>
                          <w:t>GSM</w:t>
                        </w:r>
                        <w:del w:id="1482" w:author="magdaline ndere" w:date="2022-11-17T14:29:00Z">
                          <w:r w:rsidDel="008C3AF3">
                            <w:delText>/GPS</w:delText>
                          </w:r>
                        </w:del>
                        <w:r>
                          <w:t xml:space="preserve"> module</w:t>
                        </w:r>
                      </w:p>
                    </w:txbxContent>
                  </v:textbox>
                </v:rect>
                <v:rect id="Rectangle 5" o:spid="_x0000_s1030" style="position:absolute;left:16383;top:10287;width:14478;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" fillcolor="white [3201]" strokecolor="#70ad47 [3209]" strokeweight="1pt">
                  <v:textbox>
                    <w:txbxContent>
                      <w:p w14:paraId="46E9F062" w14:textId="1D8A82EB" w:rsidR="004A218C" w:rsidRDefault="004A218C" w:rsidP="00290CDE">
                        <w:pPr>
                          <w:jc w:val="center"/>
                        </w:pPr>
                        <w:r>
                          <w:t>Arduino microcontroller</w:t>
                        </w:r>
                      </w:p>
                    </w:txbxContent>
                  </v:textbox>
                </v:rect>
                <v:rect id="Rectangle 7" o:spid="_x0000_s1031" style="position:absolute;top:18954;width:16859;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" fillcolor="white [3201]" strokecolor="#70ad47 [3209]" strokeweight="1pt">
                  <v:textbox>
                    <w:txbxContent>
                      <w:p w14:paraId="19C848F5" w14:textId="7A58BF34" w:rsidR="004A218C" w:rsidRDefault="004A218C" w:rsidP="00290CDE">
                        <w:pPr>
                          <w:jc w:val="center"/>
                        </w:pPr>
                        <w:r>
                          <w:t>Accelerometer and gyroscope module</w:t>
                        </w:r>
                      </w:p>
                    </w:txbxContent>
                  </v:textbox>
                </v:rect>
                <v:rect id="Rectangle 8" o:spid="_x0000_s1032" style="position:absolute;left:20288;top:18954;width:105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" fillcolor="white [3201]" strokecolor="#70ad47 [3209]" strokeweight="1pt">
                  <v:textbox>
                    <w:txbxContent>
                      <w:p w14:paraId="6EB85F3C" w14:textId="50926C4D" w:rsidR="004A218C" w:rsidRDefault="004A218C" w:rsidP="00290CDE">
                        <w:pPr>
                          <w:jc w:val="center"/>
                        </w:pPr>
                        <w:r>
                          <w:t>Pressure sensor</w:t>
                        </w:r>
                      </w:p>
                    </w:txbxContent>
                  </v:textbox>
                </v:rect>
                <v:shapetype id="_x0000_t32" coordsize="21600,21600" o:spt="32" o:oned="t" path="m,l21600,21600e" filled="f">
                  <v:path arrowok="t" fillok="f" o:connecttype="none"/>
                  <o:lock v:ext="edit" shapetype="t"/>
                </v:shapetype>
                <v:shape id="Straight Arrow Connector 30" o:spid="_x0000_s1033" type="#_x0000_t32" style="position:absolute;left:6858;top:4857;width:9525;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34" type="#_x0000_t32" style="position:absolute;left:22479;top:4857;width:0;height:5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rect id="Rectangle 178" o:spid="_x0000_s1035" style="position:absolute;left:35814;top:18954;width:12573;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" fillcolor="white [3201]" strokecolor="#70ad47 [3209]" strokeweight="1pt">
                  <v:textbox>
                    <w:txbxContent>
                      <w:p w14:paraId="2BA3FEA6" w14:textId="1D539158" w:rsidR="004A218C" w:rsidRDefault="004A218C" w:rsidP="00617017">
                        <w:pPr>
                          <w:jc w:val="center"/>
                        </w:pPr>
                        <w:r>
                          <w:t>Buzzer module</w:t>
                        </w:r>
                      </w:p>
                    </w:txbxContent>
                  </v:textbox>
                </v:rect>
                <v:shape id="Straight Arrow Connector 23" o:spid="_x0000_s1036" type="#_x0000_t32" style="position:absolute;left:5524;top:13716;width:10859;height:5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v:shape id="Straight Arrow Connector 40" o:spid="_x0000_s1037" type="#_x0000_t32" style="position:absolute;left:22479;top:15049;width:0;height:3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" strokecolor="black [3200]" strokeweight=".5pt">
                  <v:stroke endarrow="block" joinstyle="miter"/>
                </v:shape>
                <v:rect id="Rectangle 13" o:spid="_x0000_s1038" style="position:absolute;left:35814;top:9715;width:12573;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" fillcolor="white [3201]" strokecolor="#70ad47 [3209]" strokeweight="1pt">
                  <v:textbox>
                    <w:txbxContent>
                      <w:p w14:paraId="4335307C" w14:textId="77777777" w:rsidR="008C3AF3" w:rsidRDefault="008C3AF3" w:rsidP="008C3AF3">
                        <w:pPr>
                          <w:jc w:val="center"/>
                        </w:pPr>
                        <w:del w:id="1483" w:author="magdaline ndere" w:date="2022-11-17T14:29:00Z">
                          <w:r w:rsidDel="008C3AF3">
                            <w:delText>GSM/</w:delText>
                          </w:r>
                        </w:del>
                        <w:r>
                          <w:t>GPS module</w:t>
                        </w:r>
                      </w:p>
                    </w:txbxContent>
                  </v:textbox>
                </v:rect>
                <v:shape id="Straight Arrow Connector 22" o:spid="_x0000_s1039" type="#_x0000_t32" style="position:absolute;left:30861;top:12001;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5F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FO4fIk/QC//AQAA//8DAFBLAQItABQABgAIAAAAIQDb4fbL7gAAAIUBAAATAAAAAAAAAAAA&#10;AAAAAAAAAABbQ29udGVudF9UeXBlc10ueG1sUEsBAi0AFAAGAAgAAAAhAFr0LFu/AAAAFQEAAAsA&#10;AAAAAAAAAAAAAAAAHwEAAF9yZWxzLy5yZWxzUEsBAi0AFAAGAAgAAAAhACK4PkXEAAAA2wAAAA8A&#10;AAAAAAAAAAAAAAAABwIAAGRycy9kb3ducmV2LnhtbFBLBQYAAAAAAwADALcAAAD4AgAAAAA=&#10;" strokecolor="black [3200]" strokeweight=".5pt">
                  <v:stroke endarrow="block" joinstyle="miter"/>
                </v:shape>
              </v:group>
            </w:pict>
          </mc:Fallback>
        </mc:AlternateContent>
      </w:r>
      <w:commentRangeStart w:id="1484"/>
      <w:commentRangeEnd w:id="1484"/>
      <w:r w:rsidR="004E4893">
        <w:rPr>
          <w:rStyle w:val="CommentReference"/>
        </w:rPr>
        <w:commentReference w:id="1484"/>
      </w:r>
      <w:r w:rsidR="00BF42C2">
        <w:rPr>
          <w:noProof/>
        </w:rPr>
        <mc:AlternateContent>
          <mc:Choice Requires="wps">
            <w:drawing>
              <wp:anchor distT="0" distB="0" distL="114300" distR="114300" simplePos="0" relativeHeight="251692032" behindDoc="0" locked="0" layoutInCell="1" allowOverlap="1" wp14:anchorId="16F64E65" wp14:editId="275DC80C">
                <wp:simplePos x="0" y="0"/>
                <wp:positionH relativeFrom="column">
                  <wp:posOffset>628650</wp:posOffset>
                </wp:positionH>
                <wp:positionV relativeFrom="paragraph">
                  <wp:posOffset>2606040</wp:posOffset>
                </wp:positionV>
                <wp:extent cx="515302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03DD2F3D" w14:textId="09F79A56" w:rsidR="004A218C" w:rsidRPr="00490EE3" w:rsidRDefault="004A218C" w:rsidP="00490EE3">
                            <w:pPr>
                              <w:pStyle w:val="mycaptions"/>
                              <w:rPr>
                                <w:rFonts w:asciiTheme="majorHAnsi" w:eastAsiaTheme="majorEastAsia" w:hAnsiTheme="majorHAnsi" w:cstheme="majorBidi"/>
                                <w:b/>
                                <w:bCs/>
                                <w:noProof/>
                                <w:color w:val="2F5496" w:themeColor="accent1" w:themeShade="BF"/>
                                <w:sz w:val="26"/>
                                <w:szCs w:val="26"/>
                              </w:rPr>
                            </w:pPr>
                            <w:bookmarkStart w:id="1485" w:name="_Ref119318245"/>
                            <w:bookmarkStart w:id="1486" w:name="_Toc119591144"/>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1</w:t>
                            </w:r>
                            <w:r w:rsidRPr="00490EE3">
                              <w:rPr>
                                <w:b/>
                                <w:bCs/>
                                <w:noProof/>
                              </w:rPr>
                              <w:fldChar w:fldCharType="end"/>
                            </w:r>
                            <w:bookmarkEnd w:id="1485"/>
                            <w:r w:rsidRPr="00490EE3">
                              <w:rPr>
                                <w:b/>
                                <w:bCs/>
                              </w:rPr>
                              <w:t>: Block diagram of proposed system</w:t>
                            </w:r>
                            <w:bookmarkEnd w:id="1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F64E65" id="_x0000_t202" coordsize="21600,21600" o:spt="202" path="m,l,21600r21600,l21600,xe">
                <v:stroke joinstyle="miter"/>
                <v:path gradientshapeok="t" o:connecttype="rect"/>
              </v:shapetype>
              <v:shape id="Text Box 24" o:spid="_x0000_s1040" type="#_x0000_t202" style="position:absolute;left:0;text-align:left;margin-left:49.5pt;margin-top:205.2pt;width:405.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BV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2eJmOl9wJil2e7OI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" stroked="f">
                <v:textbox style="mso-fit-shape-to-text:t" inset="0,0,0,0">
                  <w:txbxContent>
                    <w:p w14:paraId="03DD2F3D" w14:textId="09F79A56" w:rsidR="004A218C" w:rsidRPr="00490EE3" w:rsidRDefault="004A218C" w:rsidP="00490EE3">
                      <w:pPr>
                        <w:pStyle w:val="mycaptions"/>
                        <w:rPr>
                          <w:rFonts w:asciiTheme="majorHAnsi" w:eastAsiaTheme="majorEastAsia" w:hAnsiTheme="majorHAnsi" w:cstheme="majorBidi"/>
                          <w:b/>
                          <w:bCs/>
                          <w:noProof/>
                          <w:color w:val="2F5496" w:themeColor="accent1" w:themeShade="BF"/>
                          <w:sz w:val="26"/>
                          <w:szCs w:val="26"/>
                        </w:rPr>
                      </w:pPr>
                      <w:bookmarkStart w:id="1487" w:name="_Ref119318245"/>
                      <w:bookmarkStart w:id="1488" w:name="_Toc119591144"/>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1</w:t>
                      </w:r>
                      <w:r w:rsidRPr="00490EE3">
                        <w:rPr>
                          <w:b/>
                          <w:bCs/>
                          <w:noProof/>
                        </w:rPr>
                        <w:fldChar w:fldCharType="end"/>
                      </w:r>
                      <w:bookmarkEnd w:id="1487"/>
                      <w:r w:rsidRPr="00490EE3">
                        <w:rPr>
                          <w:b/>
                          <w:bCs/>
                        </w:rPr>
                        <w:t>: Block diagram of proposed system</w:t>
                      </w:r>
                      <w:bookmarkEnd w:id="1488"/>
                    </w:p>
                  </w:txbxContent>
                </v:textbox>
              </v:shape>
            </w:pict>
          </mc:Fallback>
        </mc:AlternateContent>
      </w:r>
    </w:p>
    <w:p w14:paraId="361C63EB" w14:textId="0EB52D39" w:rsidR="00696CAC" w:rsidRPr="00696CAC" w:rsidRDefault="003F5F46" w:rsidP="003A6435">
      <w:pPr>
        <w:spacing w:line="360" w:lineRule="auto"/>
        <w:jc w:val="both"/>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629568" behindDoc="0" locked="0" layoutInCell="1" allowOverlap="1" wp14:anchorId="7CA1706F" wp14:editId="53D037DE">
                <wp:simplePos x="0" y="0"/>
                <wp:positionH relativeFrom="column">
                  <wp:posOffset>3714750</wp:posOffset>
                </wp:positionH>
                <wp:positionV relativeFrom="paragraph">
                  <wp:posOffset>297180</wp:posOffset>
                </wp:positionV>
                <wp:extent cx="809625" cy="609600"/>
                <wp:effectExtent l="0" t="38100" r="47625" b="19050"/>
                <wp:wrapNone/>
                <wp:docPr id="21" name="Straight Arrow Connector 21"/>
                <wp:cNvGraphicFramePr/>
                <a:graphic xmlns:a="http://schemas.openxmlformats.org/drawingml/2006/main">
                  <a:graphicData uri="http://schemas.microsoft.com/office/word/2010/wordprocessingShape">
                    <wps:wsp>
                      <wps:cNvCnPr/>
                      <wps:spPr>
                        <a:xfrm flipV="1">
                          <a:off x="0" y="0"/>
                          <a:ext cx="809625"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9B962" id="Straight Arrow Connector 21" o:spid="_x0000_s1026" type="#_x0000_t32" style="position:absolute;margin-left:292.5pt;margin-top:23.4pt;width:63.75pt;height:48pt;flip:y;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" strokecolor="black [3200]" strokeweight=".5pt">
                <v:stroke endarrow="block" joinstyle="miter"/>
              </v:shape>
            </w:pict>
          </mc:Fallback>
        </mc:AlternateContent>
      </w:r>
    </w:p>
    <w:p w14:paraId="5B9C4FA3" w14:textId="0F5B8E38" w:rsidR="001C2269" w:rsidRPr="001C2269" w:rsidRDefault="001C2269" w:rsidP="003A6435">
      <w:pPr>
        <w:spacing w:line="360" w:lineRule="auto"/>
        <w:jc w:val="both"/>
      </w:pPr>
    </w:p>
    <w:p w14:paraId="723D8CA3" w14:textId="2393B340" w:rsidR="00290CDE" w:rsidRDefault="003F5F46" w:rsidP="003A6435">
      <w:pPr>
        <w:spacing w:line="360" w:lineRule="auto"/>
        <w:jc w:val="both"/>
        <w:rPr>
          <w:b/>
          <w:bCs/>
        </w:rPr>
      </w:pPr>
      <w:r>
        <w:rPr>
          <w:b/>
          <w:bCs/>
          <w:noProof/>
        </w:rPr>
        <mc:AlternateContent>
          <mc:Choice Requires="wps">
            <w:drawing>
              <wp:anchor distT="0" distB="0" distL="114300" distR="114300" simplePos="0" relativeHeight="251633664" behindDoc="0" locked="0" layoutInCell="1" allowOverlap="1" wp14:anchorId="1CB7889A" wp14:editId="75FC32BC">
                <wp:simplePos x="0" y="0"/>
                <wp:positionH relativeFrom="column">
                  <wp:posOffset>3714750</wp:posOffset>
                </wp:positionH>
                <wp:positionV relativeFrom="paragraph">
                  <wp:posOffset>262255</wp:posOffset>
                </wp:positionV>
                <wp:extent cx="923925" cy="638175"/>
                <wp:effectExtent l="0" t="0" r="66675" b="47625"/>
                <wp:wrapNone/>
                <wp:docPr id="179" name="Straight Arrow Connector 179"/>
                <wp:cNvGraphicFramePr/>
                <a:graphic xmlns:a="http://schemas.openxmlformats.org/drawingml/2006/main">
                  <a:graphicData uri="http://schemas.microsoft.com/office/word/2010/wordprocessingShape">
                    <wps:wsp>
                      <wps:cNvCnPr/>
                      <wps:spPr>
                        <a:xfrm>
                          <a:off x="0" y="0"/>
                          <a:ext cx="923925"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5180B5" id="Straight Arrow Connector 179" o:spid="_x0000_s1026" type="#_x0000_t32" style="position:absolute;margin-left:292.5pt;margin-top:20.65pt;width:72.75pt;height:50.25pt;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" strokecolor="black [3200]" strokeweight=".5pt">
                <v:stroke endarrow="block" joinstyle="miter"/>
              </v:shape>
            </w:pict>
          </mc:Fallback>
        </mc:AlternateContent>
      </w:r>
    </w:p>
    <w:p w14:paraId="1C6461B1" w14:textId="30F056C2" w:rsidR="00290CDE" w:rsidRDefault="00290CDE" w:rsidP="003A6435">
      <w:pPr>
        <w:spacing w:line="360" w:lineRule="auto"/>
        <w:jc w:val="both"/>
        <w:rPr>
          <w:b/>
          <w:bCs/>
        </w:rPr>
      </w:pPr>
    </w:p>
    <w:p w14:paraId="0FA9A957" w14:textId="791F11A5" w:rsidR="00290CDE" w:rsidRDefault="00290CDE" w:rsidP="003A6435">
      <w:pPr>
        <w:spacing w:line="360" w:lineRule="auto"/>
        <w:jc w:val="both"/>
        <w:rPr>
          <w:b/>
          <w:bCs/>
        </w:rPr>
      </w:pPr>
    </w:p>
    <w:p w14:paraId="6B1629ED" w14:textId="5ACA1A03" w:rsidR="00290CDE" w:rsidRDefault="00290CDE" w:rsidP="003A6435">
      <w:pPr>
        <w:spacing w:line="360" w:lineRule="auto"/>
        <w:jc w:val="both"/>
        <w:rPr>
          <w:b/>
          <w:bCs/>
        </w:rPr>
      </w:pPr>
    </w:p>
    <w:p w14:paraId="25F0093B" w14:textId="77777777" w:rsidR="00FB28FE" w:rsidRDefault="00FB28FE" w:rsidP="004253CA">
      <w:pPr>
        <w:pStyle w:val="mycaptions"/>
      </w:pPr>
    </w:p>
    <w:p w14:paraId="73FF5232" w14:textId="1EDF72BF" w:rsidR="00CC71FE" w:rsidRPr="00BF02FD" w:rsidRDefault="00CC71FE" w:rsidP="00CC71FE">
      <w:pPr>
        <w:spacing w:line="360" w:lineRule="auto"/>
        <w:jc w:val="both"/>
        <w:rPr>
          <w:b/>
          <w:bCs/>
        </w:rPr>
      </w:pPr>
      <w:r w:rsidRPr="00FD0571">
        <w:rPr>
          <w:szCs w:val="24"/>
        </w:rPr>
        <w:t xml:space="preserve">The functionality of </w:t>
      </w:r>
      <w:commentRangeStart w:id="1489"/>
      <w:ins w:id="1490" w:author="Admin" w:date="2022-11-14T11:37:00Z">
        <w:r w:rsidR="004E4893">
          <w:rPr>
            <w:szCs w:val="24"/>
          </w:rPr>
          <w:fldChar w:fldCharType="begin"/>
        </w:r>
        <w:r w:rsidR="004E4893">
          <w:rPr>
            <w:szCs w:val="24"/>
          </w:rPr>
          <w:instrText xml:space="preserve"> REF _Ref119318245 \h </w:instrText>
        </w:r>
      </w:ins>
      <w:r w:rsidR="004E4893">
        <w:rPr>
          <w:szCs w:val="24"/>
        </w:rPr>
      </w:r>
      <w:r w:rsidR="004E4893">
        <w:rPr>
          <w:szCs w:val="24"/>
        </w:rPr>
        <w:fldChar w:fldCharType="separate"/>
      </w:r>
      <w:ins w:id="1491" w:author="Admin" w:date="2022-11-14T11:37:00Z">
        <w:r w:rsidR="004E4893" w:rsidRPr="00490EE3">
          <w:rPr>
            <w:b/>
            <w:bCs/>
          </w:rPr>
          <w:t xml:space="preserve">Figure </w:t>
        </w:r>
        <w:r w:rsidR="004E4893" w:rsidRPr="00490EE3">
          <w:rPr>
            <w:b/>
            <w:bCs/>
            <w:noProof/>
          </w:rPr>
          <w:t>3</w:t>
        </w:r>
        <w:r w:rsidR="004E4893" w:rsidRPr="00490EE3">
          <w:rPr>
            <w:b/>
            <w:bCs/>
          </w:rPr>
          <w:t>.</w:t>
        </w:r>
        <w:r w:rsidR="004E4893" w:rsidRPr="00490EE3">
          <w:rPr>
            <w:b/>
            <w:bCs/>
            <w:noProof/>
          </w:rPr>
          <w:t>1</w:t>
        </w:r>
        <w:r w:rsidR="004E4893">
          <w:rPr>
            <w:szCs w:val="24"/>
          </w:rPr>
          <w:fldChar w:fldCharType="end"/>
        </w:r>
      </w:ins>
      <w:del w:id="1492" w:author="Admin" w:date="2022-11-14T11:37:00Z">
        <w:r w:rsidRPr="00FD0571" w:rsidDel="004E4893">
          <w:rPr>
            <w:szCs w:val="24"/>
          </w:rPr>
          <w:delText>the</w:delText>
        </w:r>
      </w:del>
      <w:commentRangeEnd w:id="1489"/>
      <w:r w:rsidR="004E4893">
        <w:rPr>
          <w:rStyle w:val="CommentReference"/>
        </w:rPr>
        <w:commentReference w:id="1489"/>
      </w:r>
      <w:del w:id="1493" w:author="Admin" w:date="2022-11-14T11:37:00Z">
        <w:r w:rsidRPr="00FD0571" w:rsidDel="004E4893">
          <w:rPr>
            <w:szCs w:val="24"/>
          </w:rPr>
          <w:delText xml:space="preserve"> above block diagram of the </w:delText>
        </w:r>
        <w:r w:rsidDel="004E4893">
          <w:rPr>
            <w:szCs w:val="24"/>
          </w:rPr>
          <w:delText>smart PPE device</w:delText>
        </w:r>
        <w:r w:rsidRPr="00FD0571" w:rsidDel="004E4893">
          <w:rPr>
            <w:szCs w:val="24"/>
          </w:rPr>
          <w:delText xml:space="preserve"> for </w:delText>
        </w:r>
        <w:r w:rsidDel="004E4893">
          <w:rPr>
            <w:szCs w:val="24"/>
          </w:rPr>
          <w:delText>construction workers</w:delText>
        </w:r>
        <w:r w:rsidRPr="00FD0571" w:rsidDel="004E4893">
          <w:rPr>
            <w:szCs w:val="24"/>
          </w:rPr>
          <w:delText xml:space="preserve"> </w:delText>
        </w:r>
      </w:del>
      <w:r w:rsidRPr="00FD0571">
        <w:rPr>
          <w:szCs w:val="24"/>
        </w:rPr>
        <w:t>is as illustrated below;</w:t>
      </w:r>
    </w:p>
    <w:p w14:paraId="25014931" w14:textId="411BC788" w:rsidR="00CC71FE" w:rsidRPr="00FD0571" w:rsidRDefault="00CC71FE">
      <w:pPr>
        <w:pStyle w:val="ListParagraph"/>
        <w:numPr>
          <w:ilvl w:val="0"/>
          <w:numId w:val="37"/>
        </w:numPr>
        <w:spacing w:after="0" w:line="360" w:lineRule="auto"/>
        <w:jc w:val="both"/>
        <w:rPr>
          <w:szCs w:val="24"/>
        </w:rPr>
      </w:pPr>
      <w:r w:rsidRPr="00FD0571">
        <w:rPr>
          <w:szCs w:val="24"/>
        </w:rPr>
        <w:t xml:space="preserve">It uses </w:t>
      </w:r>
      <w:r w:rsidRPr="00FD0571">
        <w:rPr>
          <w:szCs w:val="24"/>
          <w:shd w:val="clear" w:color="auto" w:fill="FFFFFF"/>
        </w:rPr>
        <w:t xml:space="preserve">a </w:t>
      </w:r>
      <w:r>
        <w:rPr>
          <w:szCs w:val="24"/>
          <w:shd w:val="clear" w:color="auto" w:fill="FFFFFF"/>
        </w:rPr>
        <w:t>cellular</w:t>
      </w:r>
      <w:r w:rsidRPr="00FD0571">
        <w:rPr>
          <w:szCs w:val="24"/>
          <w:shd w:val="clear" w:color="auto" w:fill="FFFFFF"/>
        </w:rPr>
        <w:t xml:space="preserve"> communication module to transmit data </w:t>
      </w:r>
      <w:r>
        <w:rPr>
          <w:szCs w:val="24"/>
          <w:shd w:val="clear" w:color="auto" w:fill="FFFFFF"/>
        </w:rPr>
        <w:t>via text</w:t>
      </w:r>
      <w:r w:rsidRPr="00FD0571">
        <w:rPr>
          <w:szCs w:val="24"/>
          <w:shd w:val="clear" w:color="auto" w:fill="FFFFFF"/>
        </w:rPr>
        <w:t>.</w:t>
      </w:r>
      <w:r w:rsidRPr="00FD0571">
        <w:rPr>
          <w:szCs w:val="24"/>
        </w:rPr>
        <w:t xml:space="preserve"> </w:t>
      </w:r>
      <w:r w:rsidRPr="00FD0571">
        <w:rPr>
          <w:szCs w:val="24"/>
          <w:shd w:val="clear" w:color="auto" w:fill="FFFFFF"/>
        </w:rPr>
        <w:t xml:space="preserve">This data is sent by the transmitter and the receiver side receives the data from the transmitter. </w:t>
      </w:r>
    </w:p>
    <w:p w14:paraId="3D61AE8C" w14:textId="1640436F" w:rsidR="00CC71FE" w:rsidRPr="00FD0571" w:rsidRDefault="00CC71FE">
      <w:pPr>
        <w:pStyle w:val="ListParagraph"/>
        <w:numPr>
          <w:ilvl w:val="0"/>
          <w:numId w:val="37"/>
        </w:numPr>
        <w:spacing w:after="0" w:line="360" w:lineRule="auto"/>
        <w:jc w:val="both"/>
        <w:rPr>
          <w:szCs w:val="24"/>
        </w:rPr>
      </w:pPr>
      <w:r w:rsidRPr="00FD0571">
        <w:rPr>
          <w:szCs w:val="24"/>
        </w:rPr>
        <w:t>It uses a heart rate sensor,</w:t>
      </w:r>
      <w:r>
        <w:rPr>
          <w:szCs w:val="24"/>
        </w:rPr>
        <w:t xml:space="preserve"> temperature sensor, pressure sensor,</w:t>
      </w:r>
      <w:r w:rsidRPr="00FD0571">
        <w:rPr>
          <w:szCs w:val="24"/>
        </w:rPr>
        <w:t xml:space="preserve"> </w:t>
      </w:r>
      <w:r>
        <w:rPr>
          <w:szCs w:val="24"/>
        </w:rPr>
        <w:t>GSM/</w:t>
      </w:r>
      <w:r w:rsidRPr="00FD0571">
        <w:rPr>
          <w:szCs w:val="24"/>
        </w:rPr>
        <w:t xml:space="preserve">GPS module and </w:t>
      </w:r>
      <w:r>
        <w:rPr>
          <w:szCs w:val="24"/>
        </w:rPr>
        <w:t>an accelerometer</w:t>
      </w:r>
      <w:r w:rsidRPr="00FD0571">
        <w:rPr>
          <w:szCs w:val="24"/>
        </w:rPr>
        <w:t xml:space="preserve"> gyroscope to collect information concerning a patient’s status.</w:t>
      </w:r>
      <w:r w:rsidRPr="00FD0571">
        <w:rPr>
          <w:szCs w:val="24"/>
        </w:rPr>
        <w:tab/>
      </w:r>
    </w:p>
    <w:p w14:paraId="67721137" w14:textId="7937F0B5" w:rsidR="00CC71FE" w:rsidRDefault="00CC71FE">
      <w:pPr>
        <w:pStyle w:val="ListParagraph"/>
        <w:numPr>
          <w:ilvl w:val="0"/>
          <w:numId w:val="37"/>
        </w:numPr>
        <w:spacing w:after="0" w:line="360" w:lineRule="auto"/>
        <w:jc w:val="both"/>
        <w:rPr>
          <w:szCs w:val="24"/>
        </w:rPr>
      </w:pPr>
      <w:r w:rsidRPr="00FD0571">
        <w:rPr>
          <w:szCs w:val="24"/>
        </w:rPr>
        <w:t xml:space="preserve">The heart rate sensor measures the </w:t>
      </w:r>
      <w:r>
        <w:rPr>
          <w:szCs w:val="24"/>
        </w:rPr>
        <w:t>worker</w:t>
      </w:r>
      <w:r w:rsidRPr="00FD0571">
        <w:rPr>
          <w:szCs w:val="24"/>
        </w:rPr>
        <w:t>’s heart rate in Beats per Minute using an optical LED light source and an LED light sensor. The light shines through the skin, and the sensor measures the amount of light that reflects back. The light reflections will vary as blood pulses under the skin passes the light. The variations in the light reflections are interpreted as heartbeats.</w:t>
      </w:r>
    </w:p>
    <w:p w14:paraId="721A3953" w14:textId="4778D9DA" w:rsidR="00CC71FE" w:rsidRPr="00C01D38" w:rsidRDefault="00CC71FE">
      <w:pPr>
        <w:pStyle w:val="ListParagraph"/>
        <w:numPr>
          <w:ilvl w:val="0"/>
          <w:numId w:val="37"/>
        </w:numPr>
        <w:spacing w:line="360" w:lineRule="auto"/>
        <w:jc w:val="both"/>
      </w:pPr>
      <w:r w:rsidRPr="00C01D38">
        <w:rPr>
          <w:szCs w:val="24"/>
        </w:rPr>
        <w:t>The temperature sensor measure</w:t>
      </w:r>
      <w:r w:rsidR="00C01D38" w:rsidRPr="00C01D38">
        <w:rPr>
          <w:szCs w:val="24"/>
        </w:rPr>
        <w:t>s</w:t>
      </w:r>
      <w:r w:rsidRPr="00C01D38">
        <w:rPr>
          <w:szCs w:val="24"/>
        </w:rPr>
        <w:t xml:space="preserve"> the worker’s temperatur</w:t>
      </w:r>
      <w:r w:rsidR="00E52307">
        <w:rPr>
          <w:szCs w:val="24"/>
        </w:rPr>
        <w:t>e</w:t>
      </w:r>
      <w:r w:rsidR="00C01D38" w:rsidRPr="0039469B">
        <w:t xml:space="preserve"> and send a signal to a calibrated electronic circuit that determines the object's temperature.</w:t>
      </w:r>
    </w:p>
    <w:p w14:paraId="1E0B5B73" w14:textId="365BC240" w:rsidR="00CC71FE" w:rsidRPr="00FD0571" w:rsidRDefault="00CC71FE">
      <w:pPr>
        <w:pStyle w:val="ListParagraph"/>
        <w:numPr>
          <w:ilvl w:val="0"/>
          <w:numId w:val="37"/>
        </w:numPr>
        <w:spacing w:after="200" w:line="360" w:lineRule="auto"/>
        <w:jc w:val="both"/>
        <w:rPr>
          <w:szCs w:val="24"/>
        </w:rPr>
      </w:pPr>
      <w:r w:rsidRPr="00FD0571">
        <w:rPr>
          <w:szCs w:val="24"/>
        </w:rPr>
        <w:t xml:space="preserve">The Global Positioning System (GPS) module accurately calculates a </w:t>
      </w:r>
      <w:r>
        <w:rPr>
          <w:szCs w:val="24"/>
        </w:rPr>
        <w:t>worker</w:t>
      </w:r>
      <w:r w:rsidRPr="00FD0571">
        <w:rPr>
          <w:szCs w:val="24"/>
        </w:rPr>
        <w:t xml:space="preserve">’s position and time anywhere on earth if the module’s antenna can spot 4 or more satellites. </w:t>
      </w:r>
    </w:p>
    <w:p w14:paraId="34C016E8" w14:textId="77777777" w:rsidR="00CC71FE" w:rsidRPr="00FD0571" w:rsidRDefault="00CC71FE">
      <w:pPr>
        <w:pStyle w:val="ListParagraph"/>
        <w:numPr>
          <w:ilvl w:val="0"/>
          <w:numId w:val="37"/>
        </w:numPr>
        <w:spacing w:after="200" w:line="360" w:lineRule="auto"/>
        <w:jc w:val="both"/>
        <w:rPr>
          <w:szCs w:val="24"/>
        </w:rPr>
      </w:pPr>
      <w:r w:rsidRPr="00FD0571">
        <w:rPr>
          <w:szCs w:val="24"/>
          <w:shd w:val="clear" w:color="auto" w:fill="FFFFFF"/>
        </w:rPr>
        <w:t xml:space="preserve">Gyroscope sensor combined with accelerometer sensor is used to detect falls and send alerts to caregivers. The </w:t>
      </w:r>
      <w:r w:rsidRPr="00FD0571">
        <w:rPr>
          <w:szCs w:val="24"/>
        </w:rPr>
        <w:t xml:space="preserve">accelerometer provides information regarding body inertial </w:t>
      </w:r>
      <w:r w:rsidRPr="00FD0571">
        <w:rPr>
          <w:szCs w:val="24"/>
        </w:rPr>
        <w:lastRenderedPageBreak/>
        <w:t>changes due to impact; the gyroscope provides information regarding the body’s rotational velocity during a fall event.</w:t>
      </w:r>
    </w:p>
    <w:p w14:paraId="483B8ABD" w14:textId="77777777" w:rsidR="00CC71FE" w:rsidRPr="00FD0571" w:rsidRDefault="00CC71FE">
      <w:pPr>
        <w:pStyle w:val="ListParagraph"/>
        <w:numPr>
          <w:ilvl w:val="0"/>
          <w:numId w:val="37"/>
        </w:numPr>
        <w:spacing w:after="200" w:line="360" w:lineRule="auto"/>
        <w:jc w:val="both"/>
        <w:rPr>
          <w:szCs w:val="24"/>
        </w:rPr>
      </w:pPr>
      <w:r w:rsidRPr="00FD0571">
        <w:rPr>
          <w:szCs w:val="24"/>
        </w:rPr>
        <w:t>A microcontroller board will be used to process and control the data.</w:t>
      </w:r>
    </w:p>
    <w:p w14:paraId="737C7250" w14:textId="77777777" w:rsidR="009C7AC6" w:rsidRDefault="00C01D38">
      <w:pPr>
        <w:pStyle w:val="ListParagraph"/>
        <w:numPr>
          <w:ilvl w:val="0"/>
          <w:numId w:val="37"/>
        </w:numPr>
        <w:spacing w:after="200" w:line="360" w:lineRule="auto"/>
        <w:jc w:val="both"/>
        <w:rPr>
          <w:szCs w:val="24"/>
        </w:rPr>
      </w:pPr>
      <w:r>
        <w:rPr>
          <w:szCs w:val="24"/>
        </w:rPr>
        <w:t>A pressure/force sensor is used to detect concussive forces from impacts or due to a fall and provide information on the impact sustained.</w:t>
      </w:r>
      <w:r w:rsidR="00CC71FE" w:rsidRPr="00FD0571">
        <w:rPr>
          <w:szCs w:val="24"/>
        </w:rPr>
        <w:t xml:space="preserve"> </w:t>
      </w:r>
    </w:p>
    <w:p w14:paraId="0B8C6E3C" w14:textId="3C487816" w:rsidR="009A12AB" w:rsidRDefault="009A12AB" w:rsidP="009C7AC6">
      <w:pPr>
        <w:rPr>
          <w:sz w:val="22"/>
        </w:rPr>
      </w:pPr>
      <w:r>
        <w:rPr>
          <w:sz w:val="22"/>
        </w:rPr>
        <w:t xml:space="preserve">The flowcharts and block diagram </w:t>
      </w:r>
      <w:commentRangeStart w:id="1494"/>
      <w:r>
        <w:rPr>
          <w:sz w:val="22"/>
        </w:rPr>
        <w:t>below</w:t>
      </w:r>
      <w:commentRangeEnd w:id="1494"/>
      <w:r w:rsidR="004E4893">
        <w:rPr>
          <w:rStyle w:val="CommentReference"/>
        </w:rPr>
        <w:commentReference w:id="1494"/>
      </w:r>
      <w:r>
        <w:rPr>
          <w:sz w:val="22"/>
        </w:rPr>
        <w:t xml:space="preserve"> shall be used as a rough concept of the application's process.</w:t>
      </w:r>
    </w:p>
    <w:p w14:paraId="4333BD28" w14:textId="58B66729" w:rsidR="00D9399A" w:rsidRDefault="00D9399A">
      <w:pPr>
        <w:pStyle w:val="Heading2"/>
      </w:pPr>
      <w:bookmarkStart w:id="1495" w:name="_Toc119591102"/>
      <w:r>
        <w:t>FALL DETECTION</w:t>
      </w:r>
      <w:bookmarkEnd w:id="1495"/>
    </w:p>
    <w:p w14:paraId="0A649CD7" w14:textId="465A694B" w:rsidR="00FC6388" w:rsidRDefault="00D9399A" w:rsidP="003A6435">
      <w:pPr>
        <w:spacing w:line="360" w:lineRule="auto"/>
        <w:jc w:val="both"/>
        <w:rPr>
          <w:b/>
          <w:bCs/>
        </w:rPr>
      </w:pPr>
      <w:r>
        <w:rPr>
          <w:noProof/>
        </w:rPr>
        <mc:AlternateContent>
          <mc:Choice Requires="wps">
            <w:drawing>
              <wp:anchor distT="0" distB="0" distL="114300" distR="114300" simplePos="0" relativeHeight="251694080" behindDoc="0" locked="0" layoutInCell="1" allowOverlap="1" wp14:anchorId="15863B7D" wp14:editId="3B50D7CE">
                <wp:simplePos x="0" y="0"/>
                <wp:positionH relativeFrom="column">
                  <wp:posOffset>571500</wp:posOffset>
                </wp:positionH>
                <wp:positionV relativeFrom="paragraph">
                  <wp:posOffset>1838960</wp:posOffset>
                </wp:positionV>
                <wp:extent cx="376237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27800D78" w14:textId="4DEDA802" w:rsidR="004A218C" w:rsidRPr="00490EE3" w:rsidRDefault="004A218C" w:rsidP="00490EE3">
                            <w:pPr>
                              <w:pStyle w:val="mycaptions"/>
                              <w:rPr>
                                <w:b/>
                                <w:bCs/>
                                <w:noProof/>
                              </w:rPr>
                            </w:pPr>
                            <w:bookmarkStart w:id="1496" w:name="_Toc119591145"/>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2</w:t>
                            </w:r>
                            <w:r w:rsidRPr="00490EE3">
                              <w:rPr>
                                <w:b/>
                                <w:bCs/>
                                <w:noProof/>
                              </w:rPr>
                              <w:fldChar w:fldCharType="end"/>
                            </w:r>
                            <w:r w:rsidRPr="00490EE3">
                              <w:rPr>
                                <w:b/>
                                <w:bCs/>
                              </w:rPr>
                              <w:t>: Block diagram of the fall detection system</w:t>
                            </w:r>
                            <w:bookmarkEnd w:id="1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3B7D" id="Text Box 35" o:spid="_x0000_s1041" type="#_x0000_t202" style="position:absolute;left:0;text-align:left;margin-left:45pt;margin-top:144.8pt;width:296.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mLGwIAAD8EAAAOAAAAZHJzL2Uyb0RvYy54bWysU01v2zAMvQ/YfxB0X5wPNN2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yz2/l0dnvDmaTYfHYT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" stroked="f">
                <v:textbox style="mso-fit-shape-to-text:t" inset="0,0,0,0">
                  <w:txbxContent>
                    <w:p w14:paraId="27800D78" w14:textId="4DEDA802" w:rsidR="004A218C" w:rsidRPr="00490EE3" w:rsidRDefault="004A218C" w:rsidP="00490EE3">
                      <w:pPr>
                        <w:pStyle w:val="mycaptions"/>
                        <w:rPr>
                          <w:b/>
                          <w:bCs/>
                          <w:noProof/>
                        </w:rPr>
                      </w:pPr>
                      <w:bookmarkStart w:id="1497" w:name="_Toc119591145"/>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2</w:t>
                      </w:r>
                      <w:r w:rsidRPr="00490EE3">
                        <w:rPr>
                          <w:b/>
                          <w:bCs/>
                          <w:noProof/>
                        </w:rPr>
                        <w:fldChar w:fldCharType="end"/>
                      </w:r>
                      <w:r w:rsidRPr="00490EE3">
                        <w:rPr>
                          <w:b/>
                          <w:bCs/>
                        </w:rPr>
                        <w:t>: Block diagram of the fall detection system</w:t>
                      </w:r>
                      <w:bookmarkEnd w:id="1497"/>
                    </w:p>
                  </w:txbxContent>
                </v:textbox>
              </v:shape>
            </w:pict>
          </mc:Fallback>
        </mc:AlternateContent>
      </w:r>
      <w:r w:rsidR="004E3532">
        <w:rPr>
          <w:b/>
          <w:bCs/>
          <w:noProof/>
        </w:rPr>
        <mc:AlternateContent>
          <mc:Choice Requires="wpg">
            <w:drawing>
              <wp:anchor distT="0" distB="0" distL="114300" distR="114300" simplePos="0" relativeHeight="251612160" behindDoc="0" locked="0" layoutInCell="1" allowOverlap="1" wp14:anchorId="2EE721D8" wp14:editId="2945F341">
                <wp:simplePos x="0" y="0"/>
                <wp:positionH relativeFrom="column">
                  <wp:posOffset>571500</wp:posOffset>
                </wp:positionH>
                <wp:positionV relativeFrom="paragraph">
                  <wp:posOffset>29210</wp:posOffset>
                </wp:positionV>
                <wp:extent cx="3762375" cy="1752600"/>
                <wp:effectExtent l="0" t="0" r="28575" b="19050"/>
                <wp:wrapNone/>
                <wp:docPr id="27" name="Group 27"/>
                <wp:cNvGraphicFramePr/>
                <a:graphic xmlns:a="http://schemas.openxmlformats.org/drawingml/2006/main">
                  <a:graphicData uri="http://schemas.microsoft.com/office/word/2010/wordprocessingGroup">
                    <wpg:wgp>
                      <wpg:cNvGrpSpPr/>
                      <wpg:grpSpPr>
                        <a:xfrm>
                          <a:off x="0" y="0"/>
                          <a:ext cx="3762375" cy="1752600"/>
                          <a:chOff x="0" y="0"/>
                          <a:chExt cx="3762375" cy="1752600"/>
                        </a:xfrm>
                      </wpg:grpSpPr>
                      <wps:wsp>
                        <wps:cNvPr id="85" name="Rectangle 85"/>
                        <wps:cNvSpPr/>
                        <wps:spPr>
                          <a:xfrm>
                            <a:off x="0" y="638175"/>
                            <a:ext cx="1476375"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FCCE21" w14:textId="1EA906FD" w:rsidR="004A218C" w:rsidRDefault="004A218C" w:rsidP="00A002CF">
                              <w:pPr>
                                <w:jc w:val="center"/>
                              </w:pPr>
                              <w:r>
                                <w:t>Pre-fall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1104900" y="0"/>
                            <a:ext cx="18383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992FD7" w14:textId="3C4256C0" w:rsidR="004A218C" w:rsidRDefault="004A218C" w:rsidP="00A002CF">
                              <w:pPr>
                                <w:jc w:val="center"/>
                              </w:pPr>
                              <w:r>
                                <w:t>Fall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276475" y="638175"/>
                            <a:ext cx="142875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AE8EEF" w14:textId="414A37E9" w:rsidR="004A218C" w:rsidRDefault="004A218C" w:rsidP="00A002CF">
                              <w:pPr>
                                <w:jc w:val="center"/>
                              </w:pPr>
                              <w:r>
                                <w:t>After-impact 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a:off x="714375" y="1057275"/>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Arrow Connector 90"/>
                        <wps:cNvCnPr/>
                        <wps:spPr>
                          <a:xfrm>
                            <a:off x="3019425" y="1057275"/>
                            <a:ext cx="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1971675" y="333375"/>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a:off x="714375" y="533400"/>
                            <a:ext cx="2305050" cy="0"/>
                          </a:xfrm>
                          <a:prstGeom prst="line">
                            <a:avLst/>
                          </a:prstGeom>
                        </wps:spPr>
                        <wps:style>
                          <a:lnRef idx="1">
                            <a:schemeClr val="dk1"/>
                          </a:lnRef>
                          <a:fillRef idx="0">
                            <a:schemeClr val="dk1"/>
                          </a:fillRef>
                          <a:effectRef idx="0">
                            <a:schemeClr val="dk1"/>
                          </a:effectRef>
                          <a:fontRef idx="minor">
                            <a:schemeClr val="tx1"/>
                          </a:fontRef>
                        </wps:style>
                        <wps:bodyPr/>
                      </wps:wsp>
                      <wps:wsp>
                        <wps:cNvPr id="87" name="Rectangle 87"/>
                        <wps:cNvSpPr/>
                        <wps:spPr>
                          <a:xfrm>
                            <a:off x="0" y="1352550"/>
                            <a:ext cx="1476375"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AE3043" w14:textId="48AE7239" w:rsidR="004A218C" w:rsidRDefault="004A218C" w:rsidP="00A002CF">
                              <w:pPr>
                                <w:jc w:val="center"/>
                              </w:pPr>
                              <w:r>
                                <w:t>Wearable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276475" y="1352550"/>
                            <a:ext cx="148590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91E715" w14:textId="7C27DBBE" w:rsidR="004A218C" w:rsidRDefault="004A218C" w:rsidP="00A002CF">
                              <w:pPr>
                                <w:jc w:val="center"/>
                              </w:pPr>
                              <w:r>
                                <w:t>Wearable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wps:spPr>
                          <a:xfrm>
                            <a:off x="714375" y="533400"/>
                            <a:ext cx="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a:off x="3019425" y="533400"/>
                            <a:ext cx="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EE721D8" id="Group 27" o:spid="_x0000_s1042" style="position:absolute;left:0;text-align:left;margin-left:45pt;margin-top:2.3pt;width:296.25pt;height:138pt;z-index:251612160" coordsize="37623,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">
                <v:rect id="Rectangle 85" o:spid="_x0000_s1043" style="position:absolute;top:6381;width:1476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" fillcolor="white [3201]" strokecolor="#70ad47 [3209]" strokeweight="1pt">
                  <v:textbox>
                    <w:txbxContent>
                      <w:p w14:paraId="64FCCE21" w14:textId="1EA906FD" w:rsidR="004A218C" w:rsidRDefault="004A218C" w:rsidP="00A002CF">
                        <w:pPr>
                          <w:jc w:val="center"/>
                        </w:pPr>
                        <w:r>
                          <w:t>Pre-fall</w:t>
                        </w:r>
                      </w:p>
                    </w:txbxContent>
                  </v:textbox>
                </v:rect>
                <v:rect id="Rectangle 84" o:spid="_x0000_s1044" style="position:absolute;left:11049;width:18383;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" fillcolor="white [3201]" strokecolor="#70ad47 [3209]" strokeweight="1pt">
                  <v:textbox>
                    <w:txbxContent>
                      <w:p w14:paraId="33992FD7" w14:textId="3C4256C0" w:rsidR="004A218C" w:rsidRDefault="004A218C" w:rsidP="00A002CF">
                        <w:pPr>
                          <w:jc w:val="center"/>
                        </w:pPr>
                        <w:r>
                          <w:t>Fall Detection</w:t>
                        </w:r>
                      </w:p>
                    </w:txbxContent>
                  </v:textbox>
                </v:rect>
                <v:rect id="Rectangle 86" o:spid="_x0000_s1045" style="position:absolute;left:22764;top:6381;width:1428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" fillcolor="white [3201]" strokecolor="#70ad47 [3209]" strokeweight="1pt">
                  <v:textbox>
                    <w:txbxContent>
                      <w:p w14:paraId="60AE8EEF" w14:textId="414A37E9" w:rsidR="004A218C" w:rsidRDefault="004A218C" w:rsidP="00A002CF">
                        <w:pPr>
                          <w:jc w:val="center"/>
                        </w:pPr>
                        <w:r>
                          <w:t>After-impact fall</w:t>
                        </w:r>
                      </w:p>
                    </w:txbxContent>
                  </v:textbox>
                </v:rect>
                <v:shape id="Straight Arrow Connector 89" o:spid="_x0000_s1046" type="#_x0000_t32" style="position:absolute;left:7143;top:10572;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" strokecolor="black [3200]" strokeweight=".5pt">
                  <v:stroke endarrow="block" joinstyle="miter"/>
                </v:shape>
                <v:shape id="Straight Arrow Connector 90" o:spid="_x0000_s1047" type="#_x0000_t32" style="position:absolute;left:30194;top:10572;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" strokecolor="black [3200]" strokeweight=".5pt">
                  <v:stroke endarrow="block" joinstyle="miter"/>
                </v:shape>
                <v:shape id="Straight Arrow Connector 92" o:spid="_x0000_s1048" type="#_x0000_t32" style="position:absolute;left:19716;top:3333;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" strokecolor="black [3200]" strokeweight=".5pt">
                  <v:stroke endarrow="block" joinstyle="miter"/>
                </v:shape>
                <v:line id="Straight Connector 91" o:spid="_x0000_s1049" style="position:absolute;visibility:visible;mso-wrap-style:square" from="7143,5334" to="30194,5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" strokecolor="black [3200]" strokeweight=".5pt">
                  <v:stroke joinstyle="miter"/>
                </v:line>
                <v:rect id="Rectangle 87" o:spid="_x0000_s1050" style="position:absolute;top:13525;width:147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" fillcolor="white [3201]" strokecolor="#70ad47 [3209]" strokeweight="1pt">
                  <v:textbox>
                    <w:txbxContent>
                      <w:p w14:paraId="1AAE3043" w14:textId="48AE7239" w:rsidR="004A218C" w:rsidRDefault="004A218C" w:rsidP="00A002CF">
                        <w:pPr>
                          <w:jc w:val="center"/>
                        </w:pPr>
                        <w:r>
                          <w:t>Wearable sensors</w:t>
                        </w:r>
                      </w:p>
                    </w:txbxContent>
                  </v:textbox>
                </v:rect>
                <v:rect id="Rectangle 88" o:spid="_x0000_s1051" style="position:absolute;left:22764;top:13525;width:14859;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" fillcolor="white [3201]" strokecolor="#70ad47 [3209]" strokeweight="1pt">
                  <v:textbox>
                    <w:txbxContent>
                      <w:p w14:paraId="6591E715" w14:textId="7C27DBBE" w:rsidR="004A218C" w:rsidRDefault="004A218C" w:rsidP="00A002CF">
                        <w:pPr>
                          <w:jc w:val="center"/>
                        </w:pPr>
                        <w:r>
                          <w:t>Wearable sensors</w:t>
                        </w:r>
                      </w:p>
                    </w:txbxContent>
                  </v:textbox>
                </v:rect>
                <v:shape id="Straight Arrow Connector 93" o:spid="_x0000_s1052" type="#_x0000_t32" style="position:absolute;left:7143;top:5334;width:0;height:1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RPxAAAANsAAAAPAAAAZHJzL2Rvd25yZXYueG1sRI9Ba8JA&#10;FITvhf6H5Qne6sZK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K9pFE/EAAAA2wAAAA8A&#10;AAAAAAAAAAAAAAAABwIAAGRycy9kb3ducmV2LnhtbFBLBQYAAAAAAwADALcAAAD4AgAAAAA=&#10;" strokecolor="black [3200]" strokeweight=".5pt">
                  <v:stroke endarrow="block" joinstyle="miter"/>
                </v:shape>
                <v:shape id="Straight Arrow Connector 94" o:spid="_x0000_s1053" type="#_x0000_t32" style="position:absolute;left:30194;top:5334;width:0;height:1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" strokecolor="black [3200]" strokeweight=".5pt">
                  <v:stroke endarrow="block" joinstyle="miter"/>
                </v:shape>
              </v:group>
            </w:pict>
          </mc:Fallback>
        </mc:AlternateContent>
      </w:r>
    </w:p>
    <w:p w14:paraId="7955E2BD" w14:textId="505F9F22" w:rsidR="00FC6388" w:rsidRDefault="00FC6388" w:rsidP="003A6435">
      <w:pPr>
        <w:spacing w:line="360" w:lineRule="auto"/>
        <w:jc w:val="both"/>
        <w:rPr>
          <w:b/>
          <w:bCs/>
        </w:rPr>
      </w:pPr>
    </w:p>
    <w:p w14:paraId="6357E69E" w14:textId="7D124A62" w:rsidR="00FC6388" w:rsidRDefault="00FC6388" w:rsidP="003A6435">
      <w:pPr>
        <w:spacing w:line="360" w:lineRule="auto"/>
        <w:jc w:val="both"/>
        <w:rPr>
          <w:b/>
          <w:bCs/>
        </w:rPr>
      </w:pPr>
    </w:p>
    <w:p w14:paraId="486A873C" w14:textId="7362B020" w:rsidR="00CC4597" w:rsidRDefault="00CC4597" w:rsidP="003A6435">
      <w:pPr>
        <w:spacing w:line="360" w:lineRule="auto"/>
        <w:jc w:val="both"/>
        <w:rPr>
          <w:b/>
          <w:bCs/>
        </w:rPr>
      </w:pPr>
    </w:p>
    <w:p w14:paraId="39EAFFE0" w14:textId="77777777" w:rsidR="00701B0D" w:rsidRDefault="00701B0D" w:rsidP="003A6435">
      <w:pPr>
        <w:spacing w:line="360" w:lineRule="auto"/>
        <w:jc w:val="both"/>
        <w:rPr>
          <w:b/>
          <w:bCs/>
        </w:rPr>
      </w:pPr>
    </w:p>
    <w:p w14:paraId="27756FD4" w14:textId="77777777" w:rsidR="00FB28FE" w:rsidRDefault="00FB28FE" w:rsidP="004E3532">
      <w:pPr>
        <w:pStyle w:val="mycaptions"/>
      </w:pPr>
    </w:p>
    <w:p w14:paraId="15681966" w14:textId="41C1C9AC" w:rsidR="0064056F" w:rsidRDefault="0064056F" w:rsidP="003A6435">
      <w:pPr>
        <w:spacing w:line="360" w:lineRule="auto"/>
        <w:jc w:val="both"/>
      </w:pPr>
      <w:r>
        <w:t xml:space="preserve">Some methods that are based on </w:t>
      </w:r>
      <w:r w:rsidR="00884576">
        <w:t>the</w:t>
      </w:r>
      <w:r>
        <w:t xml:space="preserve"> threshold used in the detection of fall are Accelerometer Amplitude, Resultant Acceleration, and Signal Vector Magnitude methods.</w:t>
      </w:r>
      <w:r w:rsidR="006D456C">
        <w:t xml:space="preserve"> </w:t>
      </w:r>
      <w:r>
        <w:t>Resultant Acceleration, Accelerometer Amplitude, and Signal Vector Magnitude methods basically have very similar formulas:</w:t>
      </w:r>
    </w:p>
    <w:p w14:paraId="643A1F0B" w14:textId="7FA8854F" w:rsidR="0064056F" w:rsidRPr="007A256D" w:rsidRDefault="0064056F" w:rsidP="003A6435">
      <w:pPr>
        <w:spacing w:line="360" w:lineRule="auto"/>
        <w:jc w:val="both"/>
        <w:rPr>
          <w:rFonts w:eastAsiaTheme="minorEastAsia"/>
        </w:rPr>
      </w:pPr>
      <m:oMath>
        <m:r>
          <w:rPr>
            <w:rFonts w:ascii="Cambria Math" w:hAnsi="Cambria Math"/>
          </w:rPr>
          <m:t>Asum=</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+A</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7A256D">
        <w:rPr>
          <w:rFonts w:eastAsiaTheme="minorEastAsia"/>
        </w:rPr>
        <w:t xml:space="preserve">                        </w:t>
      </w:r>
      <w:r w:rsidR="007B3710">
        <w:rPr>
          <w:rFonts w:eastAsiaTheme="minorEastAsia"/>
        </w:rPr>
        <w:t xml:space="preserve">                                         </w:t>
      </w:r>
      <w:r w:rsidR="007A256D">
        <w:rPr>
          <w:rFonts w:eastAsiaTheme="minorEastAsia"/>
        </w:rPr>
        <w:t xml:space="preserve"> (1)</w:t>
      </w:r>
    </w:p>
    <w:p w14:paraId="58F2410D" w14:textId="02C6A9E8" w:rsidR="007A256D" w:rsidRPr="007A256D" w:rsidRDefault="007A256D" w:rsidP="003A6435">
      <w:pPr>
        <w:spacing w:line="360" w:lineRule="auto"/>
        <w:jc w:val="both"/>
        <w:rPr>
          <w:b/>
          <w:bCs/>
        </w:rPr>
      </w:pPr>
      <w:r>
        <w:t>Equation (1) is the formula of Resultant Acceleration method, where AX, AY, and AZ represent the acceleration on the X, Y, and Z axes in accelerometer sensor.</w:t>
      </w:r>
    </w:p>
    <w:p w14:paraId="0F10F28A" w14:textId="101BE459" w:rsidR="00701B0D" w:rsidRPr="007A256D" w:rsidRDefault="007A256D">
      <w:pPr>
        <w:pStyle w:val="Heading3"/>
      </w:pPr>
      <w:bookmarkStart w:id="1498" w:name="_Toc119591103"/>
      <w:r w:rsidRPr="007A256D">
        <w:t>Accelerometer Gyroscope Vector Signal Resultant (</w:t>
      </w:r>
      <w:proofErr w:type="spellStart"/>
      <w:r w:rsidRPr="007A256D">
        <w:t>AGVeSR</w:t>
      </w:r>
      <w:proofErr w:type="spellEnd"/>
      <w:r w:rsidRPr="007A256D">
        <w:t>)</w:t>
      </w:r>
      <w:bookmarkEnd w:id="1498"/>
    </w:p>
    <w:p w14:paraId="2587E59B" w14:textId="104118A8" w:rsidR="007A256D" w:rsidRDefault="007A256D" w:rsidP="003A6435">
      <w:pPr>
        <w:spacing w:line="360" w:lineRule="auto"/>
        <w:jc w:val="both"/>
      </w:pPr>
      <w:r>
        <w:t>By using the Resultant Acceleration formula, the accelerometer sensor, which has X, Y, and Z axes (AX, AY, and AZ), calculates based on the signals that pass some thresholds to detect fall.</w:t>
      </w:r>
    </w:p>
    <w:p w14:paraId="2C5B9343" w14:textId="35ECF22E" w:rsidR="006D456C" w:rsidRDefault="006D456C" w:rsidP="003A6435">
      <w:pPr>
        <w:spacing w:line="360" w:lineRule="auto"/>
        <w:jc w:val="both"/>
      </w:pPr>
      <w:proofErr w:type="spellStart"/>
      <w:r>
        <w:t>AGVeSR</w:t>
      </w:r>
      <w:proofErr w:type="spellEnd"/>
      <w:r>
        <w:t xml:space="preserve"> combines both accelerometer and gyroscope sensors, and a total of six values are extracted from each axis.</w:t>
      </w:r>
    </w:p>
    <w:p w14:paraId="5E13955E" w14:textId="189889EC" w:rsidR="006D456C" w:rsidRDefault="006D456C" w:rsidP="003A6435">
      <w:pPr>
        <w:spacing w:line="360" w:lineRule="auto"/>
        <w:jc w:val="both"/>
        <w:rPr>
          <w:rFonts w:eastAsiaTheme="minorEastAsia"/>
        </w:rPr>
      </w:pPr>
      <m:oMath>
        <m:r>
          <w:rPr>
            <w:rFonts w:ascii="Cambria Math" w:hAnsi="Cambria Math"/>
          </w:rPr>
          <w:lastRenderedPageBreak/>
          <m:t>AGVeSR=</m:t>
        </m:r>
        <m:rad>
          <m:radPr>
            <m:degHide m:val="1"/>
            <m:ctrlPr>
              <w:rPr>
                <w:rFonts w:ascii="Cambria Math" w:hAnsi="Cambria Math"/>
                <w:i/>
              </w:rPr>
            </m:ctrlPr>
          </m:radPr>
          <m:deg/>
          <m:e>
            <m:r>
              <w:rPr>
                <w:rFonts w:ascii="Cambria Math" w:hAnsi="Cambria Math"/>
              </w:rPr>
              <m:t xml:space="preserve">( </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AX</m:t>
                        </m:r>
                      </m:e>
                    </m:d>
                    <m:r>
                      <w:rPr>
                        <w:rFonts w:ascii="Cambria Math" w:hAnsi="Cambria Math"/>
                      </w:rPr>
                      <m:t>+GX</m:t>
                    </m:r>
                  </m:e>
                </m:d>
              </m:e>
              <m:sup>
                <m:r>
                  <w:rPr>
                    <w:rFonts w:ascii="Cambria Math" w:hAnsi="Cambria Math"/>
                  </w:rPr>
                  <m:t>2</m:t>
                </m:r>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r>
                              <w:rPr>
                                <w:rFonts w:ascii="Cambria Math" w:hAnsi="Cambria Math"/>
                              </w:rPr>
                              <m:t>AY</m:t>
                            </m:r>
                          </m:e>
                        </m:d>
                        <m:r>
                          <w:rPr>
                            <w:rFonts w:ascii="Cambria Math" w:hAnsi="Cambria Math"/>
                          </w:rPr>
                          <m:t>+GY</m:t>
                        </m:r>
                      </m:e>
                    </m:d>
                  </m:e>
                  <m:sup>
                    <m:r>
                      <w:rPr>
                        <w:rFonts w:ascii="Cambria Math" w:hAnsi="Cambria Math"/>
                      </w:rPr>
                      <m:t>2</m:t>
                    </m:r>
                  </m:sup>
                </m:sSup>
                <m:r>
                  <w:rPr>
                    <w:rFonts w:ascii="Cambria Math" w:hAnsi="Cambria Math"/>
                  </w:rPr>
                  <m:t xml:space="preserve">+ </m:t>
                </m:r>
                <m:d>
                  <m:dPr>
                    <m:ctrlPr>
                      <w:rPr>
                        <w:rFonts w:ascii="Cambria Math" w:hAnsi="Cambria Math"/>
                        <w:i/>
                      </w:rPr>
                    </m:ctrlPr>
                  </m:dPr>
                  <m:e>
                    <m:d>
                      <m:dPr>
                        <m:begChr m:val="|"/>
                        <m:endChr m:val="|"/>
                        <m:ctrlPr>
                          <w:rPr>
                            <w:rFonts w:ascii="Cambria Math" w:hAnsi="Cambria Math"/>
                            <w:i/>
                          </w:rPr>
                        </m:ctrlPr>
                      </m:dPr>
                      <m:e>
                        <m:r>
                          <w:rPr>
                            <w:rFonts w:ascii="Cambria Math" w:hAnsi="Cambria Math"/>
                          </w:rPr>
                          <m:t>AZ</m:t>
                        </m:r>
                      </m:e>
                    </m:d>
                    <m:r>
                      <w:rPr>
                        <w:rFonts w:ascii="Cambria Math" w:hAnsi="Cambria Math"/>
                      </w:rPr>
                      <m:t>+GZ</m:t>
                    </m:r>
                  </m:e>
                </m:d>
              </m:e>
              <m:sup>
                <m:r>
                  <w:rPr>
                    <w:rFonts w:ascii="Cambria Math" w:hAnsi="Cambria Math"/>
                  </w:rPr>
                  <m:t>2</m:t>
                </m:r>
              </m:sup>
            </m:sSup>
            <m:r>
              <w:rPr>
                <w:rFonts w:ascii="Cambria Math" w:hAnsi="Cambria Math"/>
              </w:rPr>
              <m:t>)</m:t>
            </m:r>
          </m:e>
        </m:rad>
      </m:oMath>
      <w:r w:rsidR="00B64903">
        <w:rPr>
          <w:rFonts w:eastAsiaTheme="minorEastAsia"/>
        </w:rPr>
        <w:t xml:space="preserve">            (2)</w:t>
      </w:r>
    </w:p>
    <w:p w14:paraId="2EEFD157" w14:textId="5113DDB3" w:rsidR="00B64903" w:rsidRDefault="00B64903" w:rsidP="003A6435">
      <w:pPr>
        <w:spacing w:line="360" w:lineRule="auto"/>
        <w:jc w:val="both"/>
      </w:pPr>
      <w:r>
        <w:t>AX, AY, and AZ represent acceleration on the X, Y, and Z axes in accelerometer, and GX, GY, and GZ represent acceleration on the X, Y, and Z axes in gyroscope. The benefit of the implementation of this formula is that it does not detect fall based on specific orientations as it applies absolute notation. If a certain axis has a negative value, the value will be converted into positive thanks to the application of absolute notation.</w:t>
      </w:r>
    </w:p>
    <w:p w14:paraId="022D0442" w14:textId="58478A19" w:rsidR="00B64903" w:rsidRDefault="00B64903" w:rsidP="003A6435">
      <w:pPr>
        <w:spacing w:line="360" w:lineRule="auto"/>
        <w:jc w:val="both"/>
      </w:pPr>
      <w:r>
        <w:t xml:space="preserve">Linear Acceleration (Ali) and Sum Vector of Linear Acceleration (Alim) </w:t>
      </w:r>
      <w:r w:rsidR="00E9009D">
        <w:t>t</w:t>
      </w:r>
      <w:r>
        <w:t xml:space="preserve">o distinguish between fall and non-fall actions, a sum vector value that excludes the gravity vector should be calculated to count linear acceleration (Ali) and sum vector of it (Alim) [23]. AX, AY, and AZ are the acceleration on the X, Y, and Z axes in accelerometer. GX, GY, and GZ represent the acceleration on the X, Y, and Z axes in gyroscope. We implemented Ali (3) and Alim (4) to accommodate our research problem without depending on smartphone positions. </w:t>
      </w:r>
    </w:p>
    <w:p w14:paraId="00649F9D" w14:textId="005B7E9F" w:rsidR="00B64903" w:rsidRPr="00BB639E" w:rsidRDefault="00BB639E" w:rsidP="003A6435">
      <w:pPr>
        <w:spacing w:line="360" w:lineRule="auto"/>
        <w:jc w:val="both"/>
        <w:rPr>
          <w:rFonts w:eastAsiaTheme="minorEastAsia"/>
        </w:rPr>
      </w:pPr>
      <m:oMath>
        <m:r>
          <w:rPr>
            <w:rFonts w:ascii="Cambria Math" w:hAnsi="Cambria Math"/>
          </w:rPr>
          <m:t>Ali=[</m:t>
        </m:r>
        <m:d>
          <m:dPr>
            <m:ctrlPr>
              <w:rPr>
                <w:rFonts w:ascii="Cambria Math" w:hAnsi="Cambria Math"/>
                <w:i/>
              </w:rPr>
            </m:ctrlPr>
          </m:dPr>
          <m:e>
            <m:r>
              <w:rPr>
                <w:rFonts w:ascii="Cambria Math" w:hAnsi="Cambria Math"/>
              </w:rPr>
              <m:t xml:space="preserve"> AX-GX</m:t>
            </m:r>
          </m:e>
        </m:d>
        <m:r>
          <w:rPr>
            <w:rFonts w:ascii="Cambria Math" w:hAnsi="Cambria Math"/>
          </w:rPr>
          <m:t xml:space="preserve">, </m:t>
        </m:r>
        <m:d>
          <m:dPr>
            <m:ctrlPr>
              <w:rPr>
                <w:rFonts w:ascii="Cambria Math" w:hAnsi="Cambria Math"/>
                <w:i/>
              </w:rPr>
            </m:ctrlPr>
          </m:dPr>
          <m:e>
            <m:r>
              <w:rPr>
                <w:rFonts w:ascii="Cambria Math" w:hAnsi="Cambria Math"/>
              </w:rPr>
              <m:t>AY-GY</m:t>
            </m:r>
          </m:e>
        </m:d>
        <m:r>
          <w:rPr>
            <w:rFonts w:ascii="Cambria Math" w:hAnsi="Cambria Math"/>
          </w:rPr>
          <m:t>, (AZ-GZ)]</m:t>
        </m:r>
      </m:oMath>
      <w:r w:rsidRPr="00BB639E">
        <w:rPr>
          <w:rFonts w:eastAsiaTheme="minorEastAsia"/>
        </w:rPr>
        <w:t xml:space="preserve">                                         </w:t>
      </w:r>
      <w:r w:rsidR="007B3710">
        <w:rPr>
          <w:rFonts w:eastAsiaTheme="minorEastAsia"/>
        </w:rPr>
        <w:t xml:space="preserve">  </w:t>
      </w:r>
      <w:r w:rsidRPr="00BB639E">
        <w:rPr>
          <w:rFonts w:eastAsiaTheme="minorEastAsia"/>
        </w:rPr>
        <w:t>(3)</w:t>
      </w:r>
    </w:p>
    <w:p w14:paraId="6EDE4D95" w14:textId="51154E96" w:rsidR="00BB639E" w:rsidRDefault="00BB639E" w:rsidP="003A6435">
      <w:pPr>
        <w:spacing w:line="360" w:lineRule="auto"/>
        <w:jc w:val="both"/>
        <w:rPr>
          <w:rFonts w:eastAsiaTheme="minorEastAsia"/>
        </w:rPr>
      </w:pPr>
      <m:oMath>
        <m:r>
          <w:rPr>
            <w:rFonts w:ascii="Cambria Math" w:eastAsiaTheme="minorEastAsia" w:hAnsi="Cambria Math"/>
          </w:rPr>
          <m:t>Alim=</m:t>
        </m:r>
        <m:d>
          <m:dPr>
            <m:begChr m:val="|"/>
            <m:endChr m:val="|"/>
            <m:ctrlPr>
              <w:rPr>
                <w:rFonts w:ascii="Cambria Math" w:eastAsiaTheme="minorEastAsia" w:hAnsi="Cambria Math"/>
                <w:i/>
              </w:rPr>
            </m:ctrlPr>
          </m:dPr>
          <m:e>
            <m:r>
              <w:rPr>
                <w:rFonts w:ascii="Cambria Math" w:eastAsiaTheme="minorEastAsia" w:hAnsi="Cambria Math"/>
              </w:rPr>
              <m:t>Ali</m:t>
            </m:r>
          </m:e>
        </m:d>
      </m:oMath>
      <w:r w:rsidRPr="00BB639E">
        <w:rPr>
          <w:rFonts w:eastAsiaTheme="minorEastAsia"/>
        </w:rPr>
        <w:tab/>
      </w:r>
      <w:r w:rsidRPr="00BB639E">
        <w:rPr>
          <w:rFonts w:eastAsiaTheme="minorEastAsia"/>
        </w:rPr>
        <w:tab/>
      </w:r>
      <w:r>
        <w:rPr>
          <w:rFonts w:eastAsiaTheme="minorEastAsia"/>
          <w:b/>
          <w:bCs/>
        </w:rPr>
        <w:tab/>
      </w:r>
      <w:r>
        <w:rPr>
          <w:rFonts w:eastAsiaTheme="minorEastAsia"/>
          <w:b/>
          <w:bCs/>
        </w:rPr>
        <w:tab/>
      </w:r>
      <w:r>
        <w:rPr>
          <w:rFonts w:eastAsiaTheme="minorEastAsia"/>
          <w:b/>
          <w:bCs/>
        </w:rPr>
        <w:tab/>
      </w:r>
      <w:r>
        <w:rPr>
          <w:rFonts w:eastAsiaTheme="minorEastAsia"/>
          <w:b/>
          <w:bCs/>
        </w:rPr>
        <w:tab/>
      </w:r>
      <w:r>
        <w:rPr>
          <w:rFonts w:eastAsiaTheme="minorEastAsia"/>
          <w:b/>
          <w:bCs/>
        </w:rPr>
        <w:tab/>
      </w:r>
      <w:r>
        <w:rPr>
          <w:rFonts w:eastAsiaTheme="minorEastAsia"/>
          <w:b/>
          <w:bCs/>
        </w:rPr>
        <w:tab/>
      </w:r>
      <w:r w:rsidRPr="00BB639E">
        <w:rPr>
          <w:rFonts w:eastAsiaTheme="minorEastAsia"/>
        </w:rPr>
        <w:t xml:space="preserve">     </w:t>
      </w:r>
      <w:r w:rsidR="007B3710">
        <w:rPr>
          <w:rFonts w:eastAsiaTheme="minorEastAsia"/>
        </w:rPr>
        <w:t xml:space="preserve"> </w:t>
      </w:r>
      <w:r w:rsidRPr="00BB639E">
        <w:rPr>
          <w:rFonts w:eastAsiaTheme="minorEastAsia"/>
        </w:rPr>
        <w:t xml:space="preserve"> (4)</w:t>
      </w:r>
    </w:p>
    <w:p w14:paraId="7EF1E7EA" w14:textId="77777777" w:rsidR="00D22D88" w:rsidRPr="00D22D88" w:rsidRDefault="00D22D88">
      <w:pPr>
        <w:pStyle w:val="Heading3"/>
      </w:pPr>
      <w:bookmarkStart w:id="1499" w:name="_Toc119591104"/>
      <w:r w:rsidRPr="00D22D88">
        <w:t>Alpha Degree (</w:t>
      </w:r>
      <w:r w:rsidRPr="00D22D88">
        <w:sym w:font="Symbol" w:char="F0D0"/>
      </w:r>
      <w:r w:rsidRPr="00D22D88">
        <w:t>α)</w:t>
      </w:r>
      <w:bookmarkEnd w:id="1499"/>
      <w:r w:rsidRPr="00D22D88">
        <w:t xml:space="preserve"> </w:t>
      </w:r>
    </w:p>
    <w:p w14:paraId="3D6F3112" w14:textId="0DB970EE" w:rsidR="00D22D88" w:rsidRDefault="00D22D88" w:rsidP="003A6435">
      <w:pPr>
        <w:spacing w:line="360" w:lineRule="auto"/>
        <w:jc w:val="both"/>
      </w:pPr>
      <w:r>
        <w:t>Since body posture will change when fall occurs, the worker’s angle needs to be measured using</w:t>
      </w:r>
      <w:r>
        <w:sym w:font="Symbol" w:char="F0D0"/>
      </w:r>
      <w:r>
        <w:t>Y. This formula is based on the acceleration on the X, Y, and Z axes in accelerometer (AX, AY, and AZ). The inclination between the worker when falling and the ground plane can be computed with the help of the accelerometer sensor. If the angle calculated has a value of more than the specified threshold (60°), it means that a fall has occurred.</w:t>
      </w:r>
    </w:p>
    <w:p w14:paraId="64B447D5" w14:textId="4179DFEA" w:rsidR="00D22D88" w:rsidRDefault="00D22D88" w:rsidP="003A6435">
      <w:pPr>
        <w:spacing w:line="360" w:lineRule="auto"/>
        <w:jc w:val="both"/>
        <w:rPr>
          <w:rFonts w:eastAsiaTheme="minorEastAsia"/>
        </w:rPr>
      </w:pPr>
      <m:oMath>
        <m:r>
          <m:rPr>
            <m:sty m:val="p"/>
          </m:rPr>
          <w:rPr>
            <w:rFonts w:ascii="Cambria Math" w:hAnsi="Cambria Math"/>
          </w:rPr>
          <w:sym w:font="Symbol" w:char="F0D0"/>
        </m:r>
        <m:r>
          <m:rPr>
            <m:sty m:val="p"/>
          </m:rPr>
          <w:rPr>
            <w:rFonts w:ascii="Cambria Math" w:hAnsi="Cambria Math"/>
          </w:rPr>
          <m:t>Y</m:t>
        </m:r>
        <m:r>
          <m:rPr>
            <m:sty m:val="p"/>
          </m:rPr>
          <w:rPr>
            <w:rFonts w:ascii="Cambria Math"/>
          </w:rPr>
          <m:t>=</m:t>
        </m:r>
        <m:r>
          <w:rPr>
            <w:rFonts w:ascii="Cambria Math" w:hAnsi="Cambria Math"/>
          </w:rPr>
          <m:t>ta</m:t>
        </m:r>
        <m:sSup>
          <m:sSupPr>
            <m:ctrlPr>
              <w:rPr>
                <w:rFonts w:ascii="Cambria Math" w:hAnsi="Cambria Math"/>
                <w:i/>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AY</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+A</m:t>
                    </m:r>
                    <m:sSup>
                      <m:sSupPr>
                        <m:ctrlPr>
                          <w:rPr>
                            <w:rFonts w:ascii="Cambria Math" w:hAnsi="Cambria Math"/>
                            <w:i/>
                          </w:rPr>
                        </m:ctrlPr>
                      </m:sSupPr>
                      <m:e>
                        <m:r>
                          <w:rPr>
                            <w:rFonts w:ascii="Cambria Math" w:hAnsi="Cambria Math"/>
                          </w:rPr>
                          <m:t>y</m:t>
                        </m:r>
                      </m:e>
                      <m:sup>
                        <m:r>
                          <w:rPr>
                            <w:rFonts w:ascii="Cambria Math" w:hAnsi="Cambria Math"/>
                          </w:rPr>
                          <m:t>2</m:t>
                        </m:r>
                      </m:sup>
                    </m:sSup>
                  </m:e>
                </m:rad>
              </m:den>
            </m:f>
          </m:e>
        </m:d>
      </m:oMath>
      <w:r w:rsidR="00B43345">
        <w:rPr>
          <w:rFonts w:eastAsiaTheme="minorEastAsia"/>
        </w:rPr>
        <w:t xml:space="preserve">                                       </w:t>
      </w:r>
      <w:r w:rsidR="007B3710">
        <w:rPr>
          <w:rFonts w:eastAsiaTheme="minorEastAsia"/>
        </w:rPr>
        <w:t xml:space="preserve">                                      </w:t>
      </w:r>
      <w:r w:rsidR="00B43345">
        <w:rPr>
          <w:rFonts w:eastAsiaTheme="minorEastAsia"/>
        </w:rPr>
        <w:t>(5)</w:t>
      </w:r>
    </w:p>
    <w:p w14:paraId="4A29CDF4" w14:textId="213A0C0C" w:rsidR="006C4A42" w:rsidRDefault="006C4A42" w:rsidP="003A6435">
      <w:pPr>
        <w:spacing w:line="360" w:lineRule="auto"/>
        <w:jc w:val="both"/>
        <w:rPr>
          <w:rFonts w:eastAsiaTheme="minorEastAsia"/>
        </w:rPr>
      </w:pPr>
      <w:r>
        <w:t xml:space="preserve">Before calculating </w:t>
      </w:r>
      <w:r>
        <w:sym w:font="Symbol" w:char="F0D0"/>
      </w:r>
      <w:r>
        <w:t>α, the algorithm should have determined the highest axis absolute value of the accelerometer.</w:t>
      </w:r>
    </w:p>
    <w:p w14:paraId="72C68F5C" w14:textId="2C3FA7C4" w:rsidR="002966E4" w:rsidRDefault="00B43345" w:rsidP="003A6435">
      <w:pPr>
        <w:spacing w:line="360" w:lineRule="auto"/>
        <w:jc w:val="both"/>
        <w:rPr>
          <w:ins w:id="1500" w:author="magdaline ndere" w:date="2022-11-17T13:55:00Z"/>
          <w:rFonts w:eastAsiaTheme="minorEastAsia"/>
        </w:rPr>
      </w:pPr>
      <m:oMath>
        <m:r>
          <m:rPr>
            <m:sty m:val="p"/>
          </m:rPr>
          <w:rPr>
            <w:rFonts w:ascii="Cambria Math" w:hAnsi="Cambria Math"/>
          </w:rPr>
          <w:sym w:font="Symbol" w:char="F0D0"/>
        </m:r>
        <m:r>
          <m:rPr>
            <m:sty m:val="p"/>
          </m:rPr>
          <w:rPr>
            <w:rFonts w:ascii="Cambria Math" w:hAnsi="Cambria Math"/>
          </w:rPr>
          <m:t>α</m:t>
        </m:r>
        <m:r>
          <m:rPr>
            <m:sty m:val="p"/>
          </m:rPr>
          <w:rPr>
            <w:rFonts w:ascii="Cambria Math"/>
          </w:rPr>
          <m:t>=</m:t>
        </m:r>
        <m:r>
          <w:rPr>
            <w:rFonts w:ascii="Cambria Math" w:hAnsi="Cambria Math"/>
          </w:rPr>
          <m:t>ta</m:t>
        </m:r>
        <m:sSup>
          <m:sSupPr>
            <m:ctrlPr>
              <w:rPr>
                <w:rFonts w:ascii="Cambria Math" w:hAnsi="Cambria Math"/>
                <w:i/>
              </w:rPr>
            </m:ctrlPr>
          </m:sSupPr>
          <m:e>
            <m:r>
              <w:rPr>
                <w:rFonts w:ascii="Cambria Math" w:hAnsi="Cambria Math"/>
              </w:rPr>
              <m:t>n</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A</m:t>
                </m:r>
                <m:r>
                  <m:rPr>
                    <m:sty m:val="p"/>
                  </m:rPr>
                  <w:rPr>
                    <w:rFonts w:ascii="Cambria Math" w:hAnsi="Cambria Math"/>
                  </w:rPr>
                  <m:t>α</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r>
                          <m:rPr>
                            <m:sty m:val="p"/>
                          </m:rPr>
                          <w:rPr>
                            <w:rFonts w:ascii="Cambria Math" w:hAnsi="Cambria Math"/>
                          </w:rPr>
                          <m:t>β</m:t>
                        </m:r>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 xml:space="preserve">γ </m:t>
                        </m:r>
                      </m:e>
                      <m:sup>
                        <m:r>
                          <w:rPr>
                            <w:rFonts w:ascii="Cambria Math" w:hAnsi="Cambria Math"/>
                          </w:rPr>
                          <m:t>2</m:t>
                        </m:r>
                      </m:sup>
                    </m:sSup>
                  </m:e>
                </m:rad>
              </m:den>
            </m:f>
          </m:e>
        </m:d>
      </m:oMath>
      <w:r w:rsidR="006C4A42">
        <w:rPr>
          <w:rFonts w:eastAsiaTheme="minorEastAsia"/>
        </w:rPr>
        <w:t xml:space="preserve">                 </w:t>
      </w:r>
      <w:r w:rsidR="007B3710">
        <w:rPr>
          <w:rFonts w:eastAsiaTheme="minorEastAsia"/>
        </w:rPr>
        <w:t xml:space="preserve">           </w:t>
      </w:r>
      <w:del w:id="1501" w:author="magdaline ndere" w:date="2022-11-17T13:54:00Z">
        <w:r w:rsidR="007B3710" w:rsidDel="001F6265">
          <w:rPr>
            <w:rFonts w:eastAsiaTheme="minorEastAsia"/>
          </w:rPr>
          <w:delText xml:space="preserve">                                               </w:delText>
        </w:r>
      </w:del>
      <w:r w:rsidR="007B3710">
        <w:rPr>
          <w:rFonts w:eastAsiaTheme="minorEastAsia"/>
        </w:rPr>
        <w:t xml:space="preserve"> </w:t>
      </w:r>
      <w:r w:rsidR="006C4A42">
        <w:rPr>
          <w:rFonts w:eastAsiaTheme="minorEastAsia"/>
        </w:rPr>
        <w:t xml:space="preserve"> (6)</w:t>
      </w:r>
    </w:p>
    <w:p w14:paraId="2113DF19" w14:textId="77777777" w:rsidR="001F6265" w:rsidRDefault="001F6265" w:rsidP="003A6435">
      <w:pPr>
        <w:spacing w:line="360" w:lineRule="auto"/>
        <w:jc w:val="both"/>
        <w:rPr>
          <w:rFonts w:eastAsiaTheme="minorEastAsia"/>
        </w:rPr>
      </w:pPr>
    </w:p>
    <w:p w14:paraId="31C41709" w14:textId="60DBFEB0" w:rsidR="00684957" w:rsidRDefault="004473D7" w:rsidP="003A6435">
      <w:pPr>
        <w:spacing w:line="360" w:lineRule="auto"/>
        <w:jc w:val="both"/>
        <w:rPr>
          <w:rFonts w:eastAsiaTheme="minorEastAsia"/>
        </w:rPr>
      </w:pPr>
      <w:commentRangeStart w:id="1502"/>
      <w:r>
        <w:rPr>
          <w:noProof/>
        </w:rPr>
        <w:lastRenderedPageBreak/>
        <mc:AlternateContent>
          <mc:Choice Requires="wpg">
            <w:drawing>
              <wp:anchor distT="0" distB="0" distL="114300" distR="114300" simplePos="0" relativeHeight="251705344" behindDoc="0" locked="0" layoutInCell="1" allowOverlap="1" wp14:anchorId="444AFFAF" wp14:editId="34079E02">
                <wp:simplePos x="0" y="0"/>
                <wp:positionH relativeFrom="column">
                  <wp:posOffset>0</wp:posOffset>
                </wp:positionH>
                <wp:positionV relativeFrom="paragraph">
                  <wp:posOffset>104775</wp:posOffset>
                </wp:positionV>
                <wp:extent cx="5505450" cy="8553450"/>
                <wp:effectExtent l="0" t="0" r="76200" b="38100"/>
                <wp:wrapNone/>
                <wp:docPr id="128" name="Group 128"/>
                <wp:cNvGraphicFramePr/>
                <a:graphic xmlns:a="http://schemas.openxmlformats.org/drawingml/2006/main">
                  <a:graphicData uri="http://schemas.microsoft.com/office/word/2010/wordprocessingGroup">
                    <wpg:wgp>
                      <wpg:cNvGrpSpPr/>
                      <wpg:grpSpPr>
                        <a:xfrm>
                          <a:off x="0" y="0"/>
                          <a:ext cx="5505450" cy="8553450"/>
                          <a:chOff x="0" y="0"/>
                          <a:chExt cx="5229225" cy="8715375"/>
                        </a:xfrm>
                      </wpg:grpSpPr>
                      <wps:wsp>
                        <wps:cNvPr id="129" name="Straight Connector 129"/>
                        <wps:cNvCnPr/>
                        <wps:spPr>
                          <a:xfrm>
                            <a:off x="3933825" y="8067675"/>
                            <a:ext cx="1295400" cy="0"/>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Arrow Connector 130"/>
                        <wps:cNvCnPr/>
                        <wps:spPr>
                          <a:xfrm>
                            <a:off x="2790825" y="41910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Straight Arrow Connector 131"/>
                        <wps:cNvCnPr/>
                        <wps:spPr>
                          <a:xfrm>
                            <a:off x="2876550" y="4086225"/>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 name="Oval 132"/>
                        <wps:cNvSpPr/>
                        <wps:spPr>
                          <a:xfrm>
                            <a:off x="2105025" y="0"/>
                            <a:ext cx="1466850"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E1F37D" w14:textId="77777777" w:rsidR="004A218C" w:rsidRDefault="004A218C" w:rsidP="004473D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Parallelogram 133"/>
                        <wps:cNvSpPr/>
                        <wps:spPr>
                          <a:xfrm>
                            <a:off x="1952625" y="790575"/>
                            <a:ext cx="1781175" cy="69532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7EBDBB" w14:textId="77777777" w:rsidR="004A218C" w:rsidRDefault="004A218C" w:rsidP="004473D7">
                              <w:pPr>
                                <w:jc w:val="center"/>
                              </w:pPr>
                              <w:r>
                                <w:t>Collect data from MPU6050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1933575" y="1828800"/>
                            <a:ext cx="180022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5AC877" w14:textId="77777777" w:rsidR="004A218C" w:rsidRDefault="004A218C" w:rsidP="004473D7">
                              <w:pPr>
                                <w:jc w:val="center"/>
                              </w:pPr>
                              <w:r>
                                <w:t>Calculate acceleration magnitude (AM)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Diamond 135"/>
                        <wps:cNvSpPr/>
                        <wps:spPr>
                          <a:xfrm>
                            <a:off x="1838325" y="2800350"/>
                            <a:ext cx="2114550" cy="12858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67E83" w14:textId="77777777" w:rsidR="004A218C" w:rsidRDefault="004A218C" w:rsidP="004473D7">
                              <w:pPr>
                                <w:jc w:val="center"/>
                              </w:pPr>
                              <w:r>
                                <w:t>AM breaks lower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Diamond 136"/>
                        <wps:cNvSpPr/>
                        <wps:spPr>
                          <a:xfrm>
                            <a:off x="1885950" y="4391025"/>
                            <a:ext cx="2019300" cy="12858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D42DE2" w14:textId="77777777" w:rsidR="004A218C" w:rsidRDefault="004A218C" w:rsidP="004473D7">
                              <w:pPr>
                                <w:jc w:val="center"/>
                              </w:pPr>
                              <w:r>
                                <w:t>AM breaks upper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Diamond 137"/>
                        <wps:cNvSpPr/>
                        <wps:spPr>
                          <a:xfrm>
                            <a:off x="1666875" y="5868160"/>
                            <a:ext cx="2409825" cy="1332741"/>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43894F" w14:textId="77777777" w:rsidR="004A218C" w:rsidRDefault="004A218C" w:rsidP="004473D7">
                              <w:pPr>
                                <w:jc w:val="center"/>
                              </w:pPr>
                              <w:r>
                                <w:t>Orientation change in range within 5s?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Diamond 138"/>
                        <wps:cNvSpPr/>
                        <wps:spPr>
                          <a:xfrm>
                            <a:off x="1885950" y="7400925"/>
                            <a:ext cx="2047875" cy="1314450"/>
                          </a:xfrm>
                          <a:prstGeom prst="diamond">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981687E" w14:textId="77777777" w:rsidR="004A218C" w:rsidRDefault="004A218C" w:rsidP="004473D7">
                              <w:pPr>
                                <w:jc w:val="center"/>
                              </w:pPr>
                              <w:r>
                                <w:t>Orientation remains after 10s?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2876550" y="249555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 name="Straight Arrow Connector 140"/>
                        <wps:cNvCnPr/>
                        <wps:spPr>
                          <a:xfrm>
                            <a:off x="2790825" y="148590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 name="Straight Arrow Connector 141"/>
                        <wps:cNvCnPr/>
                        <wps:spPr>
                          <a:xfrm>
                            <a:off x="2876550" y="5676900"/>
                            <a:ext cx="0" cy="1912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Straight Arrow Connector 142"/>
                        <wps:cNvCnPr/>
                        <wps:spPr>
                          <a:xfrm>
                            <a:off x="2876550" y="7200900"/>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 name="Rectangle: Rounded Corners 143"/>
                        <wps:cNvSpPr/>
                        <wps:spPr>
                          <a:xfrm>
                            <a:off x="0" y="7734300"/>
                            <a:ext cx="1409700" cy="733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9F3D6B" w14:textId="77777777" w:rsidR="004A218C" w:rsidRDefault="004A218C" w:rsidP="004473D7">
                              <w:pPr>
                                <w:jc w:val="center"/>
                              </w:pPr>
                              <w:r>
                                <w:t>Fall detected/Alert worker via microphone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wps:spPr>
                          <a:xfrm flipH="1">
                            <a:off x="1409700" y="8067675"/>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flipV="1">
                            <a:off x="5229225" y="542924"/>
                            <a:ext cx="0" cy="7524750"/>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Arrow Connector 146"/>
                        <wps:cNvCnPr/>
                        <wps:spPr>
                          <a:xfrm flipH="1">
                            <a:off x="2790825" y="542924"/>
                            <a:ext cx="2438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 name="Straight Arrow Connector 147"/>
                        <wps:cNvCnPr/>
                        <wps:spPr>
                          <a:xfrm>
                            <a:off x="3952875" y="3448050"/>
                            <a:ext cx="1276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 name="Straight Arrow Connector 148"/>
                        <wps:cNvCnPr/>
                        <wps:spPr>
                          <a:xfrm>
                            <a:off x="3905250" y="5029200"/>
                            <a:ext cx="1323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Straight Arrow Connector 149"/>
                        <wps:cNvCnPr/>
                        <wps:spPr>
                          <a:xfrm>
                            <a:off x="4076700" y="652912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 name="Text Box 150"/>
                        <wps:cNvSpPr txBox="1"/>
                        <wps:spPr>
                          <a:xfrm>
                            <a:off x="2981325" y="4086225"/>
                            <a:ext cx="514350" cy="304800"/>
                          </a:xfrm>
                          <a:prstGeom prst="rect">
                            <a:avLst/>
                          </a:prstGeom>
                          <a:solidFill>
                            <a:schemeClr val="lt1"/>
                          </a:solidFill>
                          <a:ln w="6350">
                            <a:noFill/>
                          </a:ln>
                        </wps:spPr>
                        <wps:txbx>
                          <w:txbxContent>
                            <w:p w14:paraId="5CAA402D" w14:textId="77777777" w:rsidR="004A218C" w:rsidRDefault="004A218C" w:rsidP="004473D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3057525" y="5638800"/>
                            <a:ext cx="514350" cy="304800"/>
                          </a:xfrm>
                          <a:prstGeom prst="rect">
                            <a:avLst/>
                          </a:prstGeom>
                          <a:solidFill>
                            <a:schemeClr val="lt1"/>
                          </a:solidFill>
                          <a:ln w="6350">
                            <a:noFill/>
                          </a:ln>
                        </wps:spPr>
                        <wps:txbx>
                          <w:txbxContent>
                            <w:p w14:paraId="0C77DD92" w14:textId="77777777" w:rsidR="004A218C" w:rsidRDefault="004A218C" w:rsidP="004473D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rot="10800000" flipH="1" flipV="1">
                            <a:off x="3067050" y="7172325"/>
                            <a:ext cx="571500" cy="314325"/>
                          </a:xfrm>
                          <a:prstGeom prst="rect">
                            <a:avLst/>
                          </a:prstGeom>
                          <a:solidFill>
                            <a:schemeClr val="lt1"/>
                          </a:solidFill>
                          <a:ln w="6350">
                            <a:noFill/>
                          </a:ln>
                        </wps:spPr>
                        <wps:txbx>
                          <w:txbxContent>
                            <w:p w14:paraId="441900AF" w14:textId="77777777" w:rsidR="004A218C" w:rsidRDefault="004A218C" w:rsidP="004473D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4124325" y="3124200"/>
                            <a:ext cx="476250" cy="266700"/>
                          </a:xfrm>
                          <a:prstGeom prst="rect">
                            <a:avLst/>
                          </a:prstGeom>
                          <a:solidFill>
                            <a:schemeClr val="lt1"/>
                          </a:solidFill>
                          <a:ln w="6350">
                            <a:noFill/>
                          </a:ln>
                        </wps:spPr>
                        <wps:txbx>
                          <w:txbxContent>
                            <w:p w14:paraId="33EF4217" w14:textId="77777777" w:rsidR="004A218C" w:rsidRDefault="004A218C" w:rsidP="004473D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4124325" y="4695825"/>
                            <a:ext cx="561975" cy="276225"/>
                          </a:xfrm>
                          <a:prstGeom prst="rect">
                            <a:avLst/>
                          </a:prstGeom>
                          <a:solidFill>
                            <a:schemeClr val="lt1"/>
                          </a:solidFill>
                          <a:ln w="6350">
                            <a:noFill/>
                          </a:ln>
                        </wps:spPr>
                        <wps:txbx>
                          <w:txbxContent>
                            <w:p w14:paraId="04B73403" w14:textId="77777777" w:rsidR="004A218C" w:rsidRDefault="004A218C" w:rsidP="004473D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4333875" y="6197945"/>
                            <a:ext cx="428625" cy="304800"/>
                          </a:xfrm>
                          <a:prstGeom prst="rect">
                            <a:avLst/>
                          </a:prstGeom>
                          <a:solidFill>
                            <a:schemeClr val="lt1"/>
                          </a:solidFill>
                          <a:ln w="6350">
                            <a:noFill/>
                          </a:ln>
                        </wps:spPr>
                        <wps:txbx>
                          <w:txbxContent>
                            <w:p w14:paraId="22CC39BB" w14:textId="77777777" w:rsidR="004A218C" w:rsidRDefault="004A218C" w:rsidP="004473D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Text Box 156"/>
                        <wps:cNvSpPr txBox="1"/>
                        <wps:spPr>
                          <a:xfrm>
                            <a:off x="4333875" y="7734300"/>
                            <a:ext cx="428625" cy="276225"/>
                          </a:xfrm>
                          <a:prstGeom prst="rect">
                            <a:avLst/>
                          </a:prstGeom>
                          <a:solidFill>
                            <a:schemeClr val="lt1"/>
                          </a:solidFill>
                          <a:ln w="6350">
                            <a:noFill/>
                          </a:ln>
                        </wps:spPr>
                        <wps:txbx>
                          <w:txbxContent>
                            <w:p w14:paraId="26553D98" w14:textId="77777777" w:rsidR="004A218C" w:rsidRDefault="004A218C" w:rsidP="004473D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1457325" y="7734300"/>
                            <a:ext cx="428625" cy="276225"/>
                          </a:xfrm>
                          <a:prstGeom prst="rect">
                            <a:avLst/>
                          </a:prstGeom>
                          <a:solidFill>
                            <a:schemeClr val="lt1"/>
                          </a:solidFill>
                          <a:ln w="6350">
                            <a:noFill/>
                          </a:ln>
                        </wps:spPr>
                        <wps:txbx>
                          <w:txbxContent>
                            <w:p w14:paraId="47D735E9" w14:textId="77777777" w:rsidR="004A218C" w:rsidRPr="00DC2723" w:rsidRDefault="004A218C" w:rsidP="004473D7">
                              <w:r w:rsidRPr="00DC2723">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AFFAF" id="Group 128" o:spid="_x0000_s1054" style="position:absolute;left:0;text-align:left;margin-left:0;margin-top:8.25pt;width:433.5pt;height:673.5pt;z-index:251705344;mso-width-relative:margin;mso-height-relative:margin" coordsize="52292,87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">
                <v:line id="Straight Connector 129" o:spid="_x0000_s1055" style="position:absolute;visibility:visible;mso-wrap-style:square" from="39338,80676" to="52292,80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" strokecolor="black [3200]" strokeweight=".5pt">
                  <v:stroke joinstyle="miter"/>
                </v:line>
                <v:shape id="Straight Arrow Connector 130" o:spid="_x0000_s1056" type="#_x0000_t32" style="position:absolute;left:27908;top:4191;width:0;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" strokecolor="black [3200]" strokeweight=".5pt">
                  <v:stroke endarrow="block" joinstyle="miter"/>
                </v:shape>
                <v:shape id="Straight Arrow Connector 131" o:spid="_x0000_s1057" type="#_x0000_t32" style="position:absolute;left:28765;top:40862;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" strokecolor="black [3200]" strokeweight=".5pt">
                  <v:stroke endarrow="block" joinstyle="miter"/>
                </v:shape>
                <v:oval id="Oval 132" o:spid="_x0000_s1058" style="position:absolute;left:21050;width:1466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" fillcolor="white [3201]" strokecolor="black [3213]" strokeweight="1pt">
                  <v:stroke joinstyle="miter"/>
                  <v:textbox>
                    <w:txbxContent>
                      <w:p w14:paraId="53E1F37D" w14:textId="77777777" w:rsidR="004A218C" w:rsidRDefault="004A218C" w:rsidP="004473D7">
                        <w:pPr>
                          <w:jc w:val="center"/>
                        </w:pPr>
                        <w:r>
                          <w:t>Start</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3" o:spid="_x0000_s1059" type="#_x0000_t7" style="position:absolute;left:19526;top:7905;width:17812;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" adj="2108" fillcolor="white [3201]" strokecolor="black [3213]" strokeweight="1pt">
                  <v:textbox>
                    <w:txbxContent>
                      <w:p w14:paraId="227EBDBB" w14:textId="77777777" w:rsidR="004A218C" w:rsidRDefault="004A218C" w:rsidP="004473D7">
                        <w:pPr>
                          <w:jc w:val="center"/>
                        </w:pPr>
                        <w:r>
                          <w:t>Collect data from MPU6050 sensor</w:t>
                        </w:r>
                      </w:p>
                    </w:txbxContent>
                  </v:textbox>
                </v:shape>
                <v:rect id="Rectangle 134" o:spid="_x0000_s1060" style="position:absolute;left:19335;top:18288;width:18003;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" fillcolor="white [3201]" strokecolor="black [3213]" strokeweight="1pt">
                  <v:textbox>
                    <w:txbxContent>
                      <w:p w14:paraId="2E5AC877" w14:textId="77777777" w:rsidR="004A218C" w:rsidRDefault="004A218C" w:rsidP="004473D7">
                        <w:pPr>
                          <w:jc w:val="center"/>
                        </w:pPr>
                        <w:r>
                          <w:t>Calculate acceleration magnitude (AM)</w:t>
                        </w:r>
                      </w:p>
                    </w:txbxContent>
                  </v:textbox>
                </v:rect>
                <v:shapetype id="_x0000_t4" coordsize="21600,21600" o:spt="4" path="m10800,l,10800,10800,21600,21600,10800xe">
                  <v:stroke joinstyle="miter"/>
                  <v:path gradientshapeok="t" o:connecttype="rect" textboxrect="5400,5400,16200,16200"/>
                </v:shapetype>
                <v:shape id="Diamond 135" o:spid="_x0000_s1061" type="#_x0000_t4" style="position:absolute;left:18383;top:28003;width:21145;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" fillcolor="white [3201]" strokecolor="black [3213]" strokeweight="1pt">
                  <v:textbox>
                    <w:txbxContent>
                      <w:p w14:paraId="23667E83" w14:textId="77777777" w:rsidR="004A218C" w:rsidRDefault="004A218C" w:rsidP="004473D7">
                        <w:pPr>
                          <w:jc w:val="center"/>
                        </w:pPr>
                        <w:r>
                          <w:t>AM breaks lower threshold?</w:t>
                        </w:r>
                      </w:p>
                    </w:txbxContent>
                  </v:textbox>
                </v:shape>
                <v:shape id="Diamond 136" o:spid="_x0000_s1062" type="#_x0000_t4" style="position:absolute;left:18859;top:43910;width:20193;height:12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" fillcolor="white [3201]" strokecolor="black [3213]" strokeweight="1pt">
                  <v:textbox>
                    <w:txbxContent>
                      <w:p w14:paraId="3AD42DE2" w14:textId="77777777" w:rsidR="004A218C" w:rsidRDefault="004A218C" w:rsidP="004473D7">
                        <w:pPr>
                          <w:jc w:val="center"/>
                        </w:pPr>
                        <w:r>
                          <w:t>AM breaks upper threshold?</w:t>
                        </w:r>
                      </w:p>
                    </w:txbxContent>
                  </v:textbox>
                </v:shape>
                <v:shape id="Diamond 137" o:spid="_x0000_s1063" type="#_x0000_t4" style="position:absolute;left:16668;top:58681;width:24099;height:13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" fillcolor="white [3201]" strokecolor="black [3213]" strokeweight="1pt">
                  <v:textbox>
                    <w:txbxContent>
                      <w:p w14:paraId="5243894F" w14:textId="77777777" w:rsidR="004A218C" w:rsidRDefault="004A218C" w:rsidP="004473D7">
                        <w:pPr>
                          <w:jc w:val="center"/>
                        </w:pPr>
                        <w:r>
                          <w:t>Orientation change in range within 5s?</w:t>
                        </w:r>
                      </w:p>
                    </w:txbxContent>
                  </v:textbox>
                </v:shape>
                <v:shape id="Diamond 138" o:spid="_x0000_s1064" type="#_x0000_t4" style="position:absolute;left:18859;top:74009;width:20479;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" fillcolor="white [3201]" strokecolor="black [3213]" strokeweight="1pt">
                  <v:textbox>
                    <w:txbxContent>
                      <w:p w14:paraId="4981687E" w14:textId="77777777" w:rsidR="004A218C" w:rsidRDefault="004A218C" w:rsidP="004473D7">
                        <w:pPr>
                          <w:jc w:val="center"/>
                        </w:pPr>
                        <w:r>
                          <w:t>Orientation remains after 10s?</w:t>
                        </w:r>
                      </w:p>
                    </w:txbxContent>
                  </v:textbox>
                </v:shape>
                <v:shape id="Straight Arrow Connector 139" o:spid="_x0000_s1065" type="#_x0000_t32" style="position:absolute;left:28765;top:24955;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1qwAAAANwAAAAPAAAAZHJzL2Rvd25yZXYueG1sRE/LqsIw&#10;EN0L/kMY4e401Yu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BBbtasAAAADcAAAADwAAAAAA&#10;AAAAAAAAAAAHAgAAZHJzL2Rvd25yZXYueG1sUEsFBgAAAAADAAMAtwAAAPQCAAAAAA==&#10;" strokecolor="black [3200]" strokeweight=".5pt">
                  <v:stroke endarrow="block" joinstyle="miter"/>
                </v:shape>
                <v:shape id="Straight Arrow Connector 140" o:spid="_x0000_s1066" type="#_x0000_t32" style="position:absolute;left:27908;top:14859;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" strokecolor="black [3200]" strokeweight=".5pt">
                  <v:stroke endarrow="block" joinstyle="miter"/>
                </v:shape>
                <v:shape id="Straight Arrow Connector 141" o:spid="_x0000_s1067" type="#_x0000_t32" style="position:absolute;left:28765;top:56769;width:0;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" strokecolor="black [3200]" strokeweight=".5pt">
                  <v:stroke endarrow="block" joinstyle="miter"/>
                </v:shape>
                <v:shape id="Straight Arrow Connector 142" o:spid="_x0000_s1068" type="#_x0000_t32" style="position:absolute;left:28765;top:72009;width:0;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" strokecolor="black [3200]" strokeweight=".5pt">
                  <v:stroke endarrow="block" joinstyle="miter"/>
                </v:shape>
                <v:roundrect id="Rectangle: Rounded Corners 143" o:spid="_x0000_s1069" style="position:absolute;top:77343;width:14097;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" fillcolor="white [3201]" strokecolor="black [3213]" strokeweight="1pt">
                  <v:stroke joinstyle="miter"/>
                  <v:textbox>
                    <w:txbxContent>
                      <w:p w14:paraId="029F3D6B" w14:textId="77777777" w:rsidR="004A218C" w:rsidRDefault="004A218C" w:rsidP="004473D7">
                        <w:pPr>
                          <w:jc w:val="center"/>
                        </w:pPr>
                        <w:r>
                          <w:t>Fall detected/Alert worker via microphone</w:t>
                        </w:r>
                      </w:p>
                    </w:txbxContent>
                  </v:textbox>
                </v:roundrect>
                <v:shape id="Straight Arrow Connector 144" o:spid="_x0000_s1070" type="#_x0000_t32" style="position:absolute;left:14097;top:80676;width:47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" strokecolor="black [3200]" strokeweight=".5pt">
                  <v:stroke endarrow="block" joinstyle="miter"/>
                </v:shape>
                <v:line id="Straight Connector 145" o:spid="_x0000_s1071" style="position:absolute;flip:y;visibility:visible;mso-wrap-style:square" from="52292,5429" to="52292,80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" strokecolor="black [3200]" strokeweight=".5pt">
                  <v:stroke joinstyle="miter"/>
                </v:line>
                <v:shape id="Straight Arrow Connector 146" o:spid="_x0000_s1072" type="#_x0000_t32" style="position:absolute;left:27908;top:5429;width:2438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" strokecolor="black [3200]" strokeweight=".5pt">
                  <v:stroke endarrow="block" joinstyle="miter"/>
                </v:shape>
                <v:shape id="Straight Arrow Connector 147" o:spid="_x0000_s1073" type="#_x0000_t32" style="position:absolute;left:39528;top:34480;width:12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" strokecolor="black [3200]" strokeweight=".5pt">
                  <v:stroke endarrow="block" joinstyle="miter"/>
                </v:shape>
                <v:shape id="Straight Arrow Connector 148" o:spid="_x0000_s1074" type="#_x0000_t32" style="position:absolute;left:39052;top:50292;width:132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" strokecolor="black [3200]" strokeweight=".5pt">
                  <v:stroke endarrow="block" joinstyle="miter"/>
                </v:shape>
                <v:shape id="Straight Arrow Connector 149" o:spid="_x0000_s1075" type="#_x0000_t32" style="position:absolute;left:40767;top:65291;width:11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" strokecolor="black [3200]" strokeweight=".5pt">
                  <v:stroke endarrow="block" joinstyle="miter"/>
                </v:shape>
                <v:shape id="Text Box 150" o:spid="_x0000_s1076" type="#_x0000_t202" style="position:absolute;left:29813;top:40862;width:514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" fillcolor="white [3201]" stroked="f" strokeweight=".5pt">
                  <v:textbox>
                    <w:txbxContent>
                      <w:p w14:paraId="5CAA402D" w14:textId="77777777" w:rsidR="004A218C" w:rsidRDefault="004A218C" w:rsidP="004473D7">
                        <w:r>
                          <w:t>yes</w:t>
                        </w:r>
                      </w:p>
                    </w:txbxContent>
                  </v:textbox>
                </v:shape>
                <v:shape id="Text Box 151" o:spid="_x0000_s1077" type="#_x0000_t202" style="position:absolute;left:30575;top:56388;width:514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14:paraId="0C77DD92" w14:textId="77777777" w:rsidR="004A218C" w:rsidRDefault="004A218C" w:rsidP="004473D7">
                        <w:r>
                          <w:t>yes</w:t>
                        </w:r>
                      </w:p>
                    </w:txbxContent>
                  </v:textbox>
                </v:shape>
                <v:shape id="Text Box 152" o:spid="_x0000_s1078" type="#_x0000_t202" style="position:absolute;left:30670;top:71723;width:5715;height:3143;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" fillcolor="white [3201]" stroked="f" strokeweight=".5pt">
                  <v:textbox>
                    <w:txbxContent>
                      <w:p w14:paraId="441900AF" w14:textId="77777777" w:rsidR="004A218C" w:rsidRDefault="004A218C" w:rsidP="004473D7">
                        <w:r>
                          <w:t>yes</w:t>
                        </w:r>
                      </w:p>
                    </w:txbxContent>
                  </v:textbox>
                </v:shape>
                <v:shape id="Text Box 153" o:spid="_x0000_s1079" type="#_x0000_t202" style="position:absolute;left:41243;top:31242;width:47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" fillcolor="white [3201]" stroked="f" strokeweight=".5pt">
                  <v:textbox>
                    <w:txbxContent>
                      <w:p w14:paraId="33EF4217" w14:textId="77777777" w:rsidR="004A218C" w:rsidRDefault="004A218C" w:rsidP="004473D7">
                        <w:r>
                          <w:t>no</w:t>
                        </w:r>
                      </w:p>
                    </w:txbxContent>
                  </v:textbox>
                </v:shape>
                <v:shape id="Text Box 154" o:spid="_x0000_s1080" type="#_x0000_t202" style="position:absolute;left:41243;top:46958;width:562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04B73403" w14:textId="77777777" w:rsidR="004A218C" w:rsidRDefault="004A218C" w:rsidP="004473D7">
                        <w:r>
                          <w:t>no</w:t>
                        </w:r>
                      </w:p>
                    </w:txbxContent>
                  </v:textbox>
                </v:shape>
                <v:shape id="Text Box 155" o:spid="_x0000_s1081" type="#_x0000_t202" style="position:absolute;left:43338;top:61979;width:4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14:paraId="22CC39BB" w14:textId="77777777" w:rsidR="004A218C" w:rsidRDefault="004A218C" w:rsidP="004473D7">
                        <w:r>
                          <w:t>no</w:t>
                        </w:r>
                      </w:p>
                    </w:txbxContent>
                  </v:textbox>
                </v:shape>
                <v:shape id="Text Box 156" o:spid="_x0000_s1082" type="#_x0000_t202" style="position:absolute;left:43338;top:77343;width:42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" fillcolor="white [3201]" stroked="f" strokeweight=".5pt">
                  <v:textbox>
                    <w:txbxContent>
                      <w:p w14:paraId="26553D98" w14:textId="77777777" w:rsidR="004A218C" w:rsidRDefault="004A218C" w:rsidP="004473D7">
                        <w:r>
                          <w:t>no</w:t>
                        </w:r>
                      </w:p>
                    </w:txbxContent>
                  </v:textbox>
                </v:shape>
                <v:shape id="Text Box 157" o:spid="_x0000_s1083" type="#_x0000_t202" style="position:absolute;left:14573;top:77343;width:428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" fillcolor="white [3201]" stroked="f" strokeweight=".5pt">
                  <v:textbox>
                    <w:txbxContent>
                      <w:p w14:paraId="47D735E9" w14:textId="77777777" w:rsidR="004A218C" w:rsidRPr="00DC2723" w:rsidRDefault="004A218C" w:rsidP="004473D7">
                        <w:r w:rsidRPr="00DC2723">
                          <w:t>yes</w:t>
                        </w:r>
                      </w:p>
                    </w:txbxContent>
                  </v:textbox>
                </v:shape>
              </v:group>
            </w:pict>
          </mc:Fallback>
        </mc:AlternateContent>
      </w:r>
      <w:commentRangeEnd w:id="1502"/>
      <w:r w:rsidR="00482E5F">
        <w:rPr>
          <w:rStyle w:val="CommentReference"/>
        </w:rPr>
        <w:commentReference w:id="1502"/>
      </w:r>
    </w:p>
    <w:p w14:paraId="46C43302" w14:textId="77777777" w:rsidR="004473D7" w:rsidRDefault="004473D7" w:rsidP="00684957">
      <w:pPr>
        <w:pStyle w:val="Caption"/>
        <w:jc w:val="center"/>
      </w:pPr>
    </w:p>
    <w:p w14:paraId="5C20443D" w14:textId="77777777" w:rsidR="004473D7" w:rsidRDefault="004473D7" w:rsidP="00684957">
      <w:pPr>
        <w:pStyle w:val="Caption"/>
        <w:jc w:val="center"/>
      </w:pPr>
    </w:p>
    <w:p w14:paraId="1C1BDB16" w14:textId="77777777" w:rsidR="004473D7" w:rsidRDefault="004473D7" w:rsidP="00684957">
      <w:pPr>
        <w:pStyle w:val="Caption"/>
        <w:jc w:val="center"/>
      </w:pPr>
    </w:p>
    <w:p w14:paraId="56DDA8B2" w14:textId="77777777" w:rsidR="004473D7" w:rsidRDefault="004473D7" w:rsidP="00684957">
      <w:pPr>
        <w:pStyle w:val="Caption"/>
        <w:jc w:val="center"/>
      </w:pPr>
    </w:p>
    <w:p w14:paraId="0A509B6E" w14:textId="77777777" w:rsidR="004473D7" w:rsidRDefault="004473D7" w:rsidP="00684957">
      <w:pPr>
        <w:pStyle w:val="Caption"/>
        <w:jc w:val="center"/>
      </w:pPr>
    </w:p>
    <w:p w14:paraId="0D390008" w14:textId="77777777" w:rsidR="004473D7" w:rsidRDefault="004473D7" w:rsidP="00684957">
      <w:pPr>
        <w:pStyle w:val="Caption"/>
        <w:jc w:val="center"/>
      </w:pPr>
    </w:p>
    <w:p w14:paraId="76D0867A" w14:textId="77777777" w:rsidR="004473D7" w:rsidRDefault="004473D7" w:rsidP="00684957">
      <w:pPr>
        <w:pStyle w:val="Caption"/>
        <w:jc w:val="center"/>
      </w:pPr>
    </w:p>
    <w:p w14:paraId="4F039960" w14:textId="77777777" w:rsidR="004473D7" w:rsidRDefault="004473D7" w:rsidP="00684957">
      <w:pPr>
        <w:pStyle w:val="Caption"/>
        <w:jc w:val="center"/>
      </w:pPr>
    </w:p>
    <w:p w14:paraId="5B076542" w14:textId="77777777" w:rsidR="004473D7" w:rsidRDefault="004473D7" w:rsidP="00684957">
      <w:pPr>
        <w:pStyle w:val="Caption"/>
        <w:jc w:val="center"/>
      </w:pPr>
    </w:p>
    <w:p w14:paraId="1ED01796" w14:textId="77777777" w:rsidR="004473D7" w:rsidRDefault="004473D7" w:rsidP="00684957">
      <w:pPr>
        <w:pStyle w:val="Caption"/>
        <w:jc w:val="center"/>
      </w:pPr>
    </w:p>
    <w:p w14:paraId="2F401303" w14:textId="77777777" w:rsidR="004473D7" w:rsidRDefault="004473D7" w:rsidP="00684957">
      <w:pPr>
        <w:pStyle w:val="Caption"/>
        <w:jc w:val="center"/>
      </w:pPr>
    </w:p>
    <w:p w14:paraId="79B4C4E2" w14:textId="77777777" w:rsidR="004473D7" w:rsidRDefault="004473D7" w:rsidP="00684957">
      <w:pPr>
        <w:pStyle w:val="Caption"/>
        <w:jc w:val="center"/>
      </w:pPr>
    </w:p>
    <w:p w14:paraId="2FDA6A54" w14:textId="77777777" w:rsidR="004473D7" w:rsidRDefault="004473D7" w:rsidP="00684957">
      <w:pPr>
        <w:pStyle w:val="Caption"/>
        <w:jc w:val="center"/>
      </w:pPr>
    </w:p>
    <w:p w14:paraId="205E99C3" w14:textId="77777777" w:rsidR="004473D7" w:rsidRDefault="004473D7" w:rsidP="00684957">
      <w:pPr>
        <w:pStyle w:val="Caption"/>
        <w:jc w:val="center"/>
      </w:pPr>
    </w:p>
    <w:p w14:paraId="1D1D9500" w14:textId="77777777" w:rsidR="004473D7" w:rsidRDefault="004473D7" w:rsidP="00684957">
      <w:pPr>
        <w:pStyle w:val="Caption"/>
        <w:jc w:val="center"/>
      </w:pPr>
    </w:p>
    <w:p w14:paraId="343D87CE" w14:textId="77777777" w:rsidR="004473D7" w:rsidRDefault="004473D7" w:rsidP="00684957">
      <w:pPr>
        <w:pStyle w:val="Caption"/>
        <w:jc w:val="center"/>
      </w:pPr>
    </w:p>
    <w:p w14:paraId="2132F6F2" w14:textId="77777777" w:rsidR="004473D7" w:rsidRDefault="004473D7" w:rsidP="00684957">
      <w:pPr>
        <w:pStyle w:val="Caption"/>
        <w:jc w:val="center"/>
      </w:pPr>
    </w:p>
    <w:p w14:paraId="7C2AC3BF" w14:textId="77777777" w:rsidR="004473D7" w:rsidRDefault="004473D7" w:rsidP="00684957">
      <w:pPr>
        <w:pStyle w:val="Caption"/>
        <w:jc w:val="center"/>
      </w:pPr>
    </w:p>
    <w:p w14:paraId="31584832" w14:textId="77777777" w:rsidR="004473D7" w:rsidRDefault="004473D7" w:rsidP="00684957">
      <w:pPr>
        <w:pStyle w:val="Caption"/>
        <w:jc w:val="center"/>
      </w:pPr>
    </w:p>
    <w:p w14:paraId="17F12F72" w14:textId="77777777" w:rsidR="004473D7" w:rsidRDefault="004473D7" w:rsidP="00684957">
      <w:pPr>
        <w:pStyle w:val="Caption"/>
        <w:jc w:val="center"/>
      </w:pPr>
    </w:p>
    <w:p w14:paraId="503CCEEB" w14:textId="77777777" w:rsidR="004473D7" w:rsidRDefault="004473D7" w:rsidP="00684957">
      <w:pPr>
        <w:pStyle w:val="Caption"/>
        <w:jc w:val="center"/>
      </w:pPr>
    </w:p>
    <w:p w14:paraId="3551E3DE" w14:textId="77777777" w:rsidR="004473D7" w:rsidRDefault="004473D7" w:rsidP="00684957">
      <w:pPr>
        <w:pStyle w:val="Caption"/>
        <w:jc w:val="center"/>
      </w:pPr>
    </w:p>
    <w:p w14:paraId="7E73B967" w14:textId="77777777" w:rsidR="004473D7" w:rsidRDefault="004473D7" w:rsidP="00684957">
      <w:pPr>
        <w:pStyle w:val="Caption"/>
        <w:jc w:val="center"/>
      </w:pPr>
    </w:p>
    <w:p w14:paraId="6C3EDB43" w14:textId="77777777" w:rsidR="004473D7" w:rsidRDefault="004473D7" w:rsidP="00684957">
      <w:pPr>
        <w:pStyle w:val="Caption"/>
        <w:jc w:val="center"/>
      </w:pPr>
    </w:p>
    <w:p w14:paraId="26926C01" w14:textId="77777777" w:rsidR="004473D7" w:rsidRDefault="004473D7" w:rsidP="00684957">
      <w:pPr>
        <w:pStyle w:val="Caption"/>
        <w:jc w:val="center"/>
      </w:pPr>
    </w:p>
    <w:p w14:paraId="67BA21F7" w14:textId="77777777" w:rsidR="002966E4" w:rsidRDefault="002966E4" w:rsidP="00684957">
      <w:pPr>
        <w:pStyle w:val="Caption"/>
        <w:jc w:val="center"/>
      </w:pPr>
    </w:p>
    <w:p w14:paraId="6AE35A07" w14:textId="20636646" w:rsidR="00684957" w:rsidRPr="00490EE3" w:rsidRDefault="00684957" w:rsidP="00490EE3">
      <w:pPr>
        <w:pStyle w:val="mycaptions"/>
        <w:jc w:val="center"/>
        <w:rPr>
          <w:b/>
          <w:bCs/>
        </w:rPr>
      </w:pPr>
      <w:bookmarkStart w:id="1503" w:name="_Toc119591146"/>
      <w:r w:rsidRPr="00490EE3">
        <w:rPr>
          <w:b/>
          <w:bCs/>
        </w:rPr>
        <w:lastRenderedPageBreak/>
        <w:t xml:space="preserve">Figure </w:t>
      </w:r>
      <w:r w:rsidRPr="00490EE3">
        <w:rPr>
          <w:b/>
          <w:bCs/>
        </w:rPr>
        <w:fldChar w:fldCharType="begin"/>
      </w:r>
      <w:r w:rsidRPr="00490EE3">
        <w:rPr>
          <w:b/>
          <w:bCs/>
        </w:rPr>
        <w:instrText xml:space="preserve"> STYLEREF 1 \s </w:instrText>
      </w:r>
      <w:r w:rsidRPr="00490EE3">
        <w:rPr>
          <w:b/>
          <w:bCs/>
        </w:rPr>
        <w:fldChar w:fldCharType="separate"/>
      </w:r>
      <w:r w:rsidR="0075568D" w:rsidRPr="00490EE3">
        <w:rPr>
          <w:b/>
          <w:bCs/>
          <w:noProof/>
        </w:rPr>
        <w:t>3</w:t>
      </w:r>
      <w:r w:rsidRPr="00490EE3">
        <w:rPr>
          <w:b/>
          <w:bCs/>
          <w:noProof/>
        </w:rPr>
        <w:fldChar w:fldCharType="end"/>
      </w:r>
      <w:r w:rsidR="0075568D"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0075568D" w:rsidRPr="00490EE3">
        <w:rPr>
          <w:b/>
          <w:bCs/>
          <w:noProof/>
        </w:rPr>
        <w:t>3</w:t>
      </w:r>
      <w:r w:rsidRPr="00490EE3">
        <w:rPr>
          <w:b/>
          <w:bCs/>
          <w:noProof/>
        </w:rPr>
        <w:fldChar w:fldCharType="end"/>
      </w:r>
      <w:r w:rsidRPr="00490EE3">
        <w:rPr>
          <w:b/>
          <w:bCs/>
        </w:rPr>
        <w:t>: Fall Detection Flow Chart</w:t>
      </w:r>
      <w:bookmarkEnd w:id="1503"/>
    </w:p>
    <w:p w14:paraId="616D6A60" w14:textId="0EF3D853" w:rsidR="006C4A42" w:rsidRPr="006C4A42" w:rsidRDefault="006C4A42">
      <w:pPr>
        <w:pStyle w:val="Heading3"/>
      </w:pPr>
      <w:bookmarkStart w:id="1504" w:name="_Toc119591105"/>
      <w:r w:rsidRPr="006C4A42">
        <w:t>Gyroscope Resultant Distance (</w:t>
      </w:r>
      <w:proofErr w:type="spellStart"/>
      <w:r w:rsidRPr="006C4A42">
        <w:t>GyroRe</w:t>
      </w:r>
      <w:proofErr w:type="spellEnd"/>
      <w:r w:rsidRPr="006C4A42">
        <w:t>)</w:t>
      </w:r>
      <w:bookmarkEnd w:id="1504"/>
      <w:r w:rsidRPr="006C4A42">
        <w:t xml:space="preserve"> </w:t>
      </w:r>
    </w:p>
    <w:p w14:paraId="205C84EA" w14:textId="1396FD4E" w:rsidR="006C4A42" w:rsidRDefault="006C4A42" w:rsidP="003A6435">
      <w:pPr>
        <w:spacing w:line="360" w:lineRule="auto"/>
        <w:jc w:val="both"/>
      </w:pPr>
      <w:r>
        <w:t>Gyroscope signals have a sudden high spike when a fall occurs (Fig. 1(b)). This spike can be used in the fall detection method because it can indicate the sudden movement caused when someone falls.</w:t>
      </w:r>
      <w:commentRangeStart w:id="1505"/>
      <w:r>
        <w:t xml:space="preserve"> </w:t>
      </w:r>
      <w:del w:id="1506" w:author="magdaline ndere" w:date="2022-11-17T13:55:00Z">
        <w:r w:rsidDel="001F6265">
          <w:delText>The orientation of the smartphone will not be counted because the method should work in unconstrained smartphone positions.</w:delText>
        </w:r>
        <w:commentRangeEnd w:id="1505"/>
        <w:r w:rsidR="00482E5F" w:rsidDel="001F6265">
          <w:rPr>
            <w:rStyle w:val="CommentReference"/>
          </w:rPr>
          <w:commentReference w:id="1505"/>
        </w:r>
      </w:del>
    </w:p>
    <w:p w14:paraId="38D60EEC" w14:textId="21DC8F31" w:rsidR="006C4A42" w:rsidRDefault="006C4A42" w:rsidP="006C4A42">
      <w:pPr>
        <w:spacing w:line="360" w:lineRule="auto"/>
        <w:jc w:val="both"/>
        <w:rPr>
          <w:rFonts w:eastAsiaTheme="minorEastAsia"/>
        </w:rPr>
      </w:pPr>
      <m:oMath>
        <m:r>
          <m:rPr>
            <m:sty m:val="p"/>
          </m:rPr>
          <w:rPr>
            <w:rFonts w:ascii="Cambria Math" w:hAnsi="Cambria Math"/>
          </w:rPr>
          <m:t>GyroRe</m:t>
        </m:r>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Gx</m:t>
                </m:r>
              </m:e>
              <m:sup>
                <m:r>
                  <w:rPr>
                    <w:rFonts w:ascii="Cambria Math" w:hAnsi="Cambria Math"/>
                  </w:rPr>
                  <m:t>2</m:t>
                </m:r>
              </m:sup>
            </m:sSup>
            <m:r>
              <w:rPr>
                <w:rFonts w:ascii="Cambria Math" w:hAnsi="Cambria Math"/>
              </w:rPr>
              <m:t>+G</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+G</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Pr>
          <w:rFonts w:eastAsiaTheme="minorEastAsia"/>
        </w:rPr>
        <w:t xml:space="preserve">                       </w:t>
      </w:r>
      <w:r w:rsidR="007B3710">
        <w:rPr>
          <w:rFonts w:eastAsiaTheme="minorEastAsia"/>
        </w:rPr>
        <w:t xml:space="preserve">                                           </w:t>
      </w:r>
      <w:r>
        <w:rPr>
          <w:rFonts w:eastAsiaTheme="minorEastAsia"/>
        </w:rPr>
        <w:t xml:space="preserve">  (7)</w:t>
      </w:r>
    </w:p>
    <w:p w14:paraId="5A08B9F7" w14:textId="24C5B87B" w:rsidR="00F236F9" w:rsidRPr="007A256D" w:rsidRDefault="00F236F9" w:rsidP="006C4A42">
      <w:pPr>
        <w:spacing w:line="360" w:lineRule="auto"/>
        <w:jc w:val="both"/>
        <w:rPr>
          <w:rFonts w:eastAsiaTheme="minorEastAsia"/>
        </w:rPr>
      </w:pPr>
      <w:proofErr w:type="spellStart"/>
      <w:r>
        <w:t>GyroRe</w:t>
      </w:r>
      <w:proofErr w:type="spellEnd"/>
      <w:r>
        <w:t xml:space="preserve"> (7) is based on X, Y, and Z axes in gyroscope (GX, GY, and GZ).  If the </w:t>
      </w:r>
      <w:proofErr w:type="spellStart"/>
      <w:r>
        <w:t>GyroRe</w:t>
      </w:r>
      <w:proofErr w:type="spellEnd"/>
      <w:r>
        <w:t xml:space="preserve"> exceeds the specific threshold, it means that a fall has occurred.</w:t>
      </w:r>
    </w:p>
    <w:p w14:paraId="0F3AB1DD" w14:textId="6753354F" w:rsidR="00D9399A" w:rsidRDefault="00D9399A" w:rsidP="00D9399A">
      <w:pPr>
        <w:keepNext/>
        <w:spacing w:line="360" w:lineRule="auto"/>
        <w:jc w:val="both"/>
      </w:pPr>
    </w:p>
    <w:p w14:paraId="52B0D244" w14:textId="40A3C06A" w:rsidR="00BF02FD" w:rsidRDefault="00BF02FD" w:rsidP="003A6435">
      <w:pPr>
        <w:spacing w:line="360" w:lineRule="auto"/>
        <w:jc w:val="both"/>
        <w:rPr>
          <w:b/>
          <w:bCs/>
        </w:rPr>
      </w:pPr>
    </w:p>
    <w:p w14:paraId="050BDC77" w14:textId="26BBFBC0" w:rsidR="00BF02FD" w:rsidRDefault="00BF02FD" w:rsidP="003A6435">
      <w:pPr>
        <w:spacing w:line="360" w:lineRule="auto"/>
        <w:jc w:val="both"/>
        <w:rPr>
          <w:b/>
          <w:bCs/>
        </w:rPr>
      </w:pPr>
    </w:p>
    <w:p w14:paraId="56E0AFCF" w14:textId="02BEDE92" w:rsidR="00BF02FD" w:rsidRDefault="00BF02FD" w:rsidP="003A6435">
      <w:pPr>
        <w:spacing w:line="360" w:lineRule="auto"/>
        <w:jc w:val="both"/>
        <w:rPr>
          <w:b/>
          <w:bCs/>
        </w:rPr>
      </w:pPr>
    </w:p>
    <w:p w14:paraId="252501C6" w14:textId="7B91D845" w:rsidR="00BF02FD" w:rsidRDefault="00BF02FD" w:rsidP="003A6435">
      <w:pPr>
        <w:spacing w:line="360" w:lineRule="auto"/>
        <w:jc w:val="both"/>
        <w:rPr>
          <w:b/>
          <w:bCs/>
        </w:rPr>
      </w:pPr>
    </w:p>
    <w:p w14:paraId="00769BA9" w14:textId="1080F7C8" w:rsidR="00BF02FD" w:rsidRDefault="00BF02FD" w:rsidP="003A6435">
      <w:pPr>
        <w:spacing w:line="360" w:lineRule="auto"/>
        <w:jc w:val="both"/>
        <w:rPr>
          <w:b/>
          <w:bCs/>
        </w:rPr>
      </w:pPr>
    </w:p>
    <w:p w14:paraId="30B8CEF1" w14:textId="72F4B109" w:rsidR="00BF02FD" w:rsidRDefault="00BF02FD" w:rsidP="003A6435">
      <w:pPr>
        <w:spacing w:line="360" w:lineRule="auto"/>
        <w:jc w:val="both"/>
        <w:rPr>
          <w:b/>
          <w:bCs/>
        </w:rPr>
      </w:pPr>
    </w:p>
    <w:p w14:paraId="23FBA449" w14:textId="7BD4907E" w:rsidR="00BF02FD" w:rsidRDefault="00BF02FD" w:rsidP="003A6435">
      <w:pPr>
        <w:spacing w:line="360" w:lineRule="auto"/>
        <w:jc w:val="both"/>
        <w:rPr>
          <w:b/>
          <w:bCs/>
        </w:rPr>
      </w:pPr>
    </w:p>
    <w:p w14:paraId="5DD8F2CF" w14:textId="3F08B8CA" w:rsidR="00BF02FD" w:rsidRDefault="00BF02FD" w:rsidP="003A6435">
      <w:pPr>
        <w:spacing w:line="360" w:lineRule="auto"/>
        <w:jc w:val="both"/>
        <w:rPr>
          <w:b/>
          <w:bCs/>
        </w:rPr>
      </w:pPr>
    </w:p>
    <w:p w14:paraId="231B9897" w14:textId="77777777" w:rsidR="00FC6388" w:rsidRDefault="00FC6388" w:rsidP="003A6435">
      <w:pPr>
        <w:spacing w:line="360" w:lineRule="auto"/>
        <w:jc w:val="both"/>
        <w:rPr>
          <w:b/>
          <w:bCs/>
        </w:rPr>
      </w:pPr>
    </w:p>
    <w:p w14:paraId="118AD98A" w14:textId="6C1BB329" w:rsidR="00FC6388" w:rsidRDefault="00FC6388" w:rsidP="003A6435">
      <w:pPr>
        <w:spacing w:line="360" w:lineRule="auto"/>
        <w:jc w:val="both"/>
        <w:rPr>
          <w:b/>
          <w:bCs/>
        </w:rPr>
      </w:pPr>
    </w:p>
    <w:p w14:paraId="1B7BFDFB" w14:textId="64F3808C" w:rsidR="00FC6388" w:rsidRDefault="00FC6388" w:rsidP="003A6435">
      <w:pPr>
        <w:spacing w:line="360" w:lineRule="auto"/>
        <w:jc w:val="both"/>
        <w:rPr>
          <w:b/>
          <w:bCs/>
        </w:rPr>
      </w:pPr>
    </w:p>
    <w:p w14:paraId="59A8A970" w14:textId="2D06A15B" w:rsidR="00FC6388" w:rsidRDefault="00FC6388" w:rsidP="003A6435">
      <w:pPr>
        <w:spacing w:line="360" w:lineRule="auto"/>
        <w:jc w:val="both"/>
        <w:rPr>
          <w:b/>
          <w:bCs/>
        </w:rPr>
      </w:pPr>
    </w:p>
    <w:p w14:paraId="5F97EFE1" w14:textId="2FF623E4" w:rsidR="00FC6388" w:rsidRDefault="00FC6388" w:rsidP="003A6435">
      <w:pPr>
        <w:spacing w:line="360" w:lineRule="auto"/>
        <w:jc w:val="both"/>
        <w:rPr>
          <w:b/>
          <w:bCs/>
        </w:rPr>
      </w:pPr>
    </w:p>
    <w:p w14:paraId="16420C9C" w14:textId="77777777" w:rsidR="004473D7" w:rsidRDefault="004473D7" w:rsidP="0075568D">
      <w:pPr>
        <w:jc w:val="center"/>
        <w:rPr>
          <w:b/>
          <w:bCs/>
        </w:rPr>
      </w:pPr>
    </w:p>
    <w:p w14:paraId="65A436D0" w14:textId="68C63091" w:rsidR="009C7AC6" w:rsidRPr="00DF42D6" w:rsidRDefault="00953DA4" w:rsidP="0075568D">
      <w:pPr>
        <w:jc w:val="center"/>
      </w:pPr>
      <w:r w:rsidRPr="0075568D">
        <w:rPr>
          <w:b/>
          <w:bCs/>
        </w:rPr>
        <w:lastRenderedPageBreak/>
        <w:t>AFTER-FALL IMPACT FLOWCHART</w:t>
      </w:r>
    </w:p>
    <w:p w14:paraId="6DBA2DCE" w14:textId="132E3076" w:rsidR="00953649" w:rsidRDefault="000526C8" w:rsidP="00953649">
      <w:commentRangeStart w:id="1507"/>
      <w:r>
        <w:rPr>
          <w:noProof/>
        </w:rPr>
        <mc:AlternateContent>
          <mc:Choice Requires="wpg">
            <w:drawing>
              <wp:anchor distT="0" distB="0" distL="114300" distR="114300" simplePos="0" relativeHeight="251701248" behindDoc="0" locked="0" layoutInCell="1" allowOverlap="1" wp14:anchorId="6E05E586" wp14:editId="41A5BFB1">
                <wp:simplePos x="0" y="0"/>
                <wp:positionH relativeFrom="column">
                  <wp:posOffset>0</wp:posOffset>
                </wp:positionH>
                <wp:positionV relativeFrom="paragraph">
                  <wp:posOffset>290195</wp:posOffset>
                </wp:positionV>
                <wp:extent cx="5514975" cy="6610350"/>
                <wp:effectExtent l="0" t="0" r="28575" b="19050"/>
                <wp:wrapNone/>
                <wp:docPr id="16" name="Group 16"/>
                <wp:cNvGraphicFramePr/>
                <a:graphic xmlns:a="http://schemas.openxmlformats.org/drawingml/2006/main">
                  <a:graphicData uri="http://schemas.microsoft.com/office/word/2010/wordprocessingGroup">
                    <wpg:wgp>
                      <wpg:cNvGrpSpPr/>
                      <wpg:grpSpPr>
                        <a:xfrm>
                          <a:off x="0" y="0"/>
                          <a:ext cx="5514975" cy="6610350"/>
                          <a:chOff x="0" y="0"/>
                          <a:chExt cx="5514975" cy="6610350"/>
                        </a:xfrm>
                      </wpg:grpSpPr>
                      <wps:wsp>
                        <wps:cNvPr id="60" name="Rectangle: Rounded Corners 60"/>
                        <wps:cNvSpPr/>
                        <wps:spPr>
                          <a:xfrm>
                            <a:off x="1857375" y="0"/>
                            <a:ext cx="1409700" cy="7334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74A275" w14:textId="77777777" w:rsidR="004A218C" w:rsidRDefault="004A218C" w:rsidP="00E012D6">
                              <w:pPr>
                                <w:jc w:val="center"/>
                              </w:pPr>
                              <w:r>
                                <w:t>Fall detected/Alert worker via microphone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Parallelogram 61"/>
                        <wps:cNvSpPr/>
                        <wps:spPr>
                          <a:xfrm>
                            <a:off x="1400175" y="1047750"/>
                            <a:ext cx="2324100" cy="64770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74A456" w14:textId="77777777" w:rsidR="004A218C" w:rsidRDefault="004A218C" w:rsidP="00E012D6">
                              <w:pPr>
                                <w:jc w:val="center"/>
                              </w:pPr>
                              <w:r>
                                <w:t>Initialize the parameters of the pressure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857375" y="2047875"/>
                            <a:ext cx="1695450" cy="733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32D419" w14:textId="77777777" w:rsidR="004A218C" w:rsidRDefault="004A218C" w:rsidP="00E012D6">
                              <w:pPr>
                                <w:jc w:val="center"/>
                              </w:pPr>
                              <w:r>
                                <w:t>Read the pressure sensor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Diamond 63"/>
                        <wps:cNvSpPr/>
                        <wps:spPr>
                          <a:xfrm>
                            <a:off x="1619250" y="3190875"/>
                            <a:ext cx="2105025" cy="18954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FDEBE8" w14:textId="77777777" w:rsidR="004A218C" w:rsidRDefault="004A218C" w:rsidP="00E012D6">
                              <w:pPr>
                                <w:jc w:val="center"/>
                              </w:pPr>
                              <w:r>
                                <w:t>Is force sustained is &gt; 100g?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a:off x="2562225" y="733425"/>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Connector 72"/>
                        <wps:cNvCnPr/>
                        <wps:spPr>
                          <a:xfrm flipH="1" flipV="1">
                            <a:off x="4591050" y="847725"/>
                            <a:ext cx="66675" cy="3286125"/>
                          </a:xfrm>
                          <a:prstGeom prst="line">
                            <a:avLst/>
                          </a:prstGeom>
                        </wps:spPr>
                        <wps:style>
                          <a:lnRef idx="1">
                            <a:schemeClr val="dk1"/>
                          </a:lnRef>
                          <a:fillRef idx="0">
                            <a:schemeClr val="dk1"/>
                          </a:fillRef>
                          <a:effectRef idx="0">
                            <a:schemeClr val="dk1"/>
                          </a:effectRef>
                          <a:fontRef idx="minor">
                            <a:schemeClr val="tx1"/>
                          </a:fontRef>
                        </wps:style>
                        <wps:bodyPr/>
                      </wps:wsp>
                      <wps:wsp>
                        <wps:cNvPr id="73" name="Straight Arrow Connector 73"/>
                        <wps:cNvCnPr/>
                        <wps:spPr>
                          <a:xfrm flipH="1">
                            <a:off x="2562225" y="847725"/>
                            <a:ext cx="20288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2628900" y="169545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Rectangle 65"/>
                        <wps:cNvSpPr/>
                        <wps:spPr>
                          <a:xfrm>
                            <a:off x="0" y="5476875"/>
                            <a:ext cx="551497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7E302D" w14:textId="77777777" w:rsidR="004A218C" w:rsidRDefault="004A218C" w:rsidP="00E012D6">
                              <w:pPr>
                                <w:jc w:val="center"/>
                              </w:pPr>
                              <w:r>
                                <w:t xml:space="preserve">Send SMS message to supervisor &amp; medical team with worker name and GPS location. </w:t>
                              </w:r>
                            </w:p>
                            <w:p w14:paraId="530AEF7F" w14:textId="77777777" w:rsidR="004A218C" w:rsidRDefault="004A218C" w:rsidP="00E012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2676525" y="508635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a:off x="2676525" y="2781300"/>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Connector 71"/>
                        <wps:cNvCnPr/>
                        <wps:spPr>
                          <a:xfrm>
                            <a:off x="3724275" y="4133850"/>
                            <a:ext cx="933450" cy="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Text Box 74"/>
                        <wps:cNvSpPr txBox="1"/>
                        <wps:spPr>
                          <a:xfrm>
                            <a:off x="3914775" y="3829050"/>
                            <a:ext cx="419100" cy="276225"/>
                          </a:xfrm>
                          <a:prstGeom prst="rect">
                            <a:avLst/>
                          </a:prstGeom>
                          <a:solidFill>
                            <a:schemeClr val="lt1"/>
                          </a:solidFill>
                          <a:ln w="6350">
                            <a:noFill/>
                          </a:ln>
                        </wps:spPr>
                        <wps:txbx>
                          <w:txbxContent>
                            <w:p w14:paraId="4AB81FA0" w14:textId="77777777" w:rsidR="004A218C" w:rsidRDefault="004A218C" w:rsidP="00E012D6">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2752725" y="5133975"/>
                            <a:ext cx="590550" cy="285750"/>
                          </a:xfrm>
                          <a:prstGeom prst="rect">
                            <a:avLst/>
                          </a:prstGeom>
                          <a:solidFill>
                            <a:schemeClr val="lt1"/>
                          </a:solidFill>
                          <a:ln w="6350">
                            <a:noFill/>
                          </a:ln>
                        </wps:spPr>
                        <wps:txbx>
                          <w:txbxContent>
                            <w:p w14:paraId="29BF4EC0" w14:textId="77777777" w:rsidR="004A218C" w:rsidRDefault="004A218C" w:rsidP="00E012D6">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Oval 3"/>
                        <wps:cNvSpPr/>
                        <wps:spPr>
                          <a:xfrm>
                            <a:off x="2181225" y="6219825"/>
                            <a:ext cx="1000125" cy="3905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9FB737" w14:textId="2BA994F2" w:rsidR="004A218C" w:rsidRDefault="004A218C" w:rsidP="0083101B">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2676525" y="6010275"/>
                            <a:ext cx="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E05E586" id="Group 16" o:spid="_x0000_s1084" style="position:absolute;margin-left:0;margin-top:22.85pt;width:434.25pt;height:520.5pt;z-index:251701248" coordsize="55149,66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">
                <v:roundrect id="Rectangle: Rounded Corners 60" o:spid="_x0000_s1085" style="position:absolute;left:18573;width:14097;height:7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" fillcolor="white [3201]" strokecolor="black [3213]" strokeweight="1pt">
                  <v:stroke joinstyle="miter"/>
                  <v:textbox>
                    <w:txbxContent>
                      <w:p w14:paraId="7174A275" w14:textId="77777777" w:rsidR="004A218C" w:rsidRDefault="004A218C" w:rsidP="00E012D6">
                        <w:pPr>
                          <w:jc w:val="center"/>
                        </w:pPr>
                        <w:r>
                          <w:t>Fall detected/Alert worker via microphone</w:t>
                        </w:r>
                      </w:p>
                    </w:txbxContent>
                  </v:textbox>
                </v:roundrect>
                <v:shape id="Parallelogram 61" o:spid="_x0000_s1086" type="#_x0000_t7" style="position:absolute;left:14001;top:10477;width:23241;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" adj="1505" fillcolor="white [3201]" strokecolor="black [3213]" strokeweight="1pt">
                  <v:textbox>
                    <w:txbxContent>
                      <w:p w14:paraId="0974A456" w14:textId="77777777" w:rsidR="004A218C" w:rsidRDefault="004A218C" w:rsidP="00E012D6">
                        <w:pPr>
                          <w:jc w:val="center"/>
                        </w:pPr>
                        <w:r>
                          <w:t>Initialize the parameters of the pressure sensor</w:t>
                        </w:r>
                      </w:p>
                    </w:txbxContent>
                  </v:textbox>
                </v:shape>
                <v:rect id="Rectangle 62" o:spid="_x0000_s1087" style="position:absolute;left:18573;top:20478;width:16955;height:7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" fillcolor="white [3201]" strokecolor="black [3213]" strokeweight="1pt">
                  <v:textbox>
                    <w:txbxContent>
                      <w:p w14:paraId="2432D419" w14:textId="77777777" w:rsidR="004A218C" w:rsidRDefault="004A218C" w:rsidP="00E012D6">
                        <w:pPr>
                          <w:jc w:val="center"/>
                        </w:pPr>
                        <w:r>
                          <w:t>Read the pressure sensor value.</w:t>
                        </w:r>
                      </w:p>
                    </w:txbxContent>
                  </v:textbox>
                </v:rect>
                <v:shape id="Diamond 63" o:spid="_x0000_s1088" type="#_x0000_t4" style="position:absolute;left:16192;top:31908;width:21050;height:18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" fillcolor="white [3201]" strokecolor="black [3213]" strokeweight="1pt">
                  <v:textbox>
                    <w:txbxContent>
                      <w:p w14:paraId="00FDEBE8" w14:textId="77777777" w:rsidR="004A218C" w:rsidRDefault="004A218C" w:rsidP="00E012D6">
                        <w:pPr>
                          <w:jc w:val="center"/>
                        </w:pPr>
                        <w:r>
                          <w:t>Is force sustained is &gt; 100g?</w:t>
                        </w:r>
                      </w:p>
                    </w:txbxContent>
                  </v:textbox>
                </v:shape>
                <v:shape id="Straight Arrow Connector 70" o:spid="_x0000_s1089" type="#_x0000_t32" style="position:absolute;left:25622;top:7334;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" strokecolor="black [3200]" strokeweight=".5pt">
                  <v:stroke endarrow="block" joinstyle="miter"/>
                </v:shape>
                <v:line id="Straight Connector 72" o:spid="_x0000_s1090" style="position:absolute;flip:x y;visibility:visible;mso-wrap-style:square" from="45910,8477" to="46577,4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" strokecolor="black [3200]" strokeweight=".5pt">
                  <v:stroke joinstyle="miter"/>
                </v:line>
                <v:shape id="Straight Arrow Connector 73" o:spid="_x0000_s1091" type="#_x0000_t32" style="position:absolute;left:25622;top:8477;width:20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" strokecolor="black [3200]" strokeweight=".5pt">
                  <v:stroke endarrow="block" joinstyle="miter"/>
                </v:shape>
                <v:shape id="Straight Arrow Connector 69" o:spid="_x0000_s1092" type="#_x0000_t32" style="position:absolute;left:26289;top:16954;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" strokecolor="black [3200]" strokeweight=".5pt">
                  <v:stroke endarrow="block" joinstyle="miter"/>
                </v:shape>
                <v:rect id="Rectangle 65" o:spid="_x0000_s1093" style="position:absolute;top:54768;width:55149;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" fillcolor="white [3201]" strokecolor="black [3213]" strokeweight="1pt">
                  <v:textbox>
                    <w:txbxContent>
                      <w:p w14:paraId="1B7E302D" w14:textId="77777777" w:rsidR="004A218C" w:rsidRDefault="004A218C" w:rsidP="00E012D6">
                        <w:pPr>
                          <w:jc w:val="center"/>
                        </w:pPr>
                        <w:r>
                          <w:t xml:space="preserve">Send SMS message to supervisor &amp; medical team with worker name and GPS location. </w:t>
                        </w:r>
                      </w:p>
                      <w:p w14:paraId="530AEF7F" w14:textId="77777777" w:rsidR="004A218C" w:rsidRDefault="004A218C" w:rsidP="00E012D6">
                        <w:pPr>
                          <w:jc w:val="center"/>
                        </w:pPr>
                      </w:p>
                    </w:txbxContent>
                  </v:textbox>
                </v:rect>
                <v:shape id="Straight Arrow Connector 66" o:spid="_x0000_s1094" type="#_x0000_t32" style="position:absolute;left:26765;top:50863;width: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" strokecolor="black [3200]" strokeweight=".5pt">
                  <v:stroke endarrow="block" joinstyle="miter"/>
                </v:shape>
                <v:shape id="Straight Arrow Connector 68" o:spid="_x0000_s1095" type="#_x0000_t32" style="position:absolute;left:26765;top:27813;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" strokecolor="black [3200]" strokeweight=".5pt">
                  <v:stroke endarrow="block" joinstyle="miter"/>
                </v:shape>
                <v:line id="Straight Connector 71" o:spid="_x0000_s1096" style="position:absolute;visibility:visible;mso-wrap-style:square" from="37242,41338" to="46577,4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shape id="Text Box 74" o:spid="_x0000_s1097" type="#_x0000_t202" style="position:absolute;left:39147;top:38290;width:419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4AB81FA0" w14:textId="77777777" w:rsidR="004A218C" w:rsidRDefault="004A218C" w:rsidP="00E012D6">
                        <w:r>
                          <w:t>no</w:t>
                        </w:r>
                      </w:p>
                    </w:txbxContent>
                  </v:textbox>
                </v:shape>
                <v:shape id="Text Box 75" o:spid="_x0000_s1098" type="#_x0000_t202" style="position:absolute;left:27527;top:51339;width:590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29BF4EC0" w14:textId="77777777" w:rsidR="004A218C" w:rsidRDefault="004A218C" w:rsidP="00E012D6">
                        <w:r>
                          <w:t>yes</w:t>
                        </w:r>
                      </w:p>
                    </w:txbxContent>
                  </v:textbox>
                </v:shape>
                <v:oval id="Oval 3" o:spid="_x0000_s1099" style="position:absolute;left:21812;top:62198;width:10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" fillcolor="white [3201]" strokecolor="black [3213]" strokeweight="1pt">
                  <v:stroke joinstyle="miter"/>
                  <v:textbox>
                    <w:txbxContent>
                      <w:p w14:paraId="1D9FB737" w14:textId="2BA994F2" w:rsidR="004A218C" w:rsidRDefault="004A218C" w:rsidP="0083101B">
                        <w:pPr>
                          <w:jc w:val="center"/>
                        </w:pPr>
                        <w:r>
                          <w:t>Stop</w:t>
                        </w:r>
                      </w:p>
                    </w:txbxContent>
                  </v:textbox>
                </v:oval>
                <v:shape id="Straight Arrow Connector 15" o:spid="_x0000_s1100" type="#_x0000_t32" style="position:absolute;left:26765;top:60102;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v:group>
            </w:pict>
          </mc:Fallback>
        </mc:AlternateContent>
      </w:r>
      <w:commentRangeEnd w:id="1507"/>
      <w:r w:rsidR="00482E5F">
        <w:rPr>
          <w:rStyle w:val="CommentReference"/>
        </w:rPr>
        <w:commentReference w:id="1507"/>
      </w:r>
    </w:p>
    <w:p w14:paraId="43AA25B0" w14:textId="28CD257E" w:rsidR="00E012D6" w:rsidRPr="00953649" w:rsidRDefault="00E012D6" w:rsidP="00953649"/>
    <w:p w14:paraId="1E7C31B6" w14:textId="77777777" w:rsidR="00927C6B" w:rsidRDefault="00927C6B" w:rsidP="00927C6B">
      <w:pPr>
        <w:jc w:val="center"/>
        <w:rPr>
          <w:b/>
          <w:bCs/>
        </w:rPr>
      </w:pPr>
    </w:p>
    <w:p w14:paraId="1D9925B0" w14:textId="0FDBB02B" w:rsidR="00927C6B" w:rsidRDefault="00927C6B" w:rsidP="00927C6B">
      <w:pPr>
        <w:jc w:val="center"/>
        <w:rPr>
          <w:b/>
          <w:bCs/>
        </w:rPr>
      </w:pPr>
    </w:p>
    <w:p w14:paraId="18592A08" w14:textId="1742F595" w:rsidR="00927C6B" w:rsidRDefault="00927C6B" w:rsidP="00927C6B">
      <w:pPr>
        <w:jc w:val="center"/>
        <w:rPr>
          <w:b/>
          <w:bCs/>
        </w:rPr>
      </w:pPr>
    </w:p>
    <w:p w14:paraId="51DE0080" w14:textId="77777777" w:rsidR="00927C6B" w:rsidRDefault="00927C6B" w:rsidP="00927C6B">
      <w:pPr>
        <w:jc w:val="center"/>
        <w:rPr>
          <w:b/>
          <w:bCs/>
        </w:rPr>
      </w:pPr>
    </w:p>
    <w:p w14:paraId="63718C54" w14:textId="2463B7D9" w:rsidR="00927C6B" w:rsidRDefault="00927C6B" w:rsidP="00927C6B">
      <w:pPr>
        <w:jc w:val="center"/>
        <w:rPr>
          <w:b/>
          <w:bCs/>
        </w:rPr>
      </w:pPr>
    </w:p>
    <w:p w14:paraId="19666F1C" w14:textId="77777777" w:rsidR="00927C6B" w:rsidRDefault="00927C6B" w:rsidP="00927C6B">
      <w:pPr>
        <w:jc w:val="center"/>
        <w:rPr>
          <w:b/>
          <w:bCs/>
        </w:rPr>
      </w:pPr>
    </w:p>
    <w:p w14:paraId="54FD4619" w14:textId="36978D6A" w:rsidR="00927C6B" w:rsidRDefault="00927C6B" w:rsidP="00927C6B">
      <w:pPr>
        <w:jc w:val="center"/>
        <w:rPr>
          <w:b/>
          <w:bCs/>
        </w:rPr>
      </w:pPr>
    </w:p>
    <w:p w14:paraId="56F86CED" w14:textId="77777777" w:rsidR="00927C6B" w:rsidRDefault="00927C6B" w:rsidP="00927C6B">
      <w:pPr>
        <w:jc w:val="center"/>
        <w:rPr>
          <w:b/>
          <w:bCs/>
        </w:rPr>
      </w:pPr>
    </w:p>
    <w:p w14:paraId="6DA725E0" w14:textId="3696F4EA" w:rsidR="00927C6B" w:rsidRDefault="00927C6B" w:rsidP="00927C6B">
      <w:pPr>
        <w:jc w:val="center"/>
        <w:rPr>
          <w:b/>
          <w:bCs/>
        </w:rPr>
      </w:pPr>
    </w:p>
    <w:p w14:paraId="7C1B50CA" w14:textId="2449D3C6" w:rsidR="00927C6B" w:rsidRDefault="00927C6B" w:rsidP="00927C6B">
      <w:pPr>
        <w:jc w:val="center"/>
        <w:rPr>
          <w:b/>
          <w:bCs/>
        </w:rPr>
      </w:pPr>
    </w:p>
    <w:p w14:paraId="2EC3EE09" w14:textId="77777777" w:rsidR="00927C6B" w:rsidRDefault="00927C6B" w:rsidP="00927C6B">
      <w:pPr>
        <w:jc w:val="center"/>
        <w:rPr>
          <w:b/>
          <w:bCs/>
        </w:rPr>
      </w:pPr>
    </w:p>
    <w:p w14:paraId="78A2A802" w14:textId="77777777" w:rsidR="00927C6B" w:rsidRDefault="00927C6B" w:rsidP="00927C6B">
      <w:pPr>
        <w:jc w:val="center"/>
        <w:rPr>
          <w:b/>
          <w:bCs/>
        </w:rPr>
      </w:pPr>
    </w:p>
    <w:p w14:paraId="5FF79AFF" w14:textId="784E8311" w:rsidR="00927C6B" w:rsidRDefault="00927C6B" w:rsidP="00927C6B">
      <w:pPr>
        <w:jc w:val="center"/>
        <w:rPr>
          <w:b/>
          <w:bCs/>
        </w:rPr>
      </w:pPr>
    </w:p>
    <w:p w14:paraId="5DD2440C" w14:textId="3BA0DCE6" w:rsidR="00927C6B" w:rsidRDefault="00927C6B" w:rsidP="00927C6B">
      <w:pPr>
        <w:jc w:val="center"/>
        <w:rPr>
          <w:b/>
          <w:bCs/>
        </w:rPr>
      </w:pPr>
    </w:p>
    <w:p w14:paraId="752EE6B2" w14:textId="77777777" w:rsidR="00927C6B" w:rsidRDefault="00927C6B" w:rsidP="00927C6B">
      <w:pPr>
        <w:jc w:val="center"/>
        <w:rPr>
          <w:b/>
          <w:bCs/>
        </w:rPr>
      </w:pPr>
    </w:p>
    <w:p w14:paraId="762E6C47" w14:textId="77777777" w:rsidR="00927C6B" w:rsidRDefault="00927C6B" w:rsidP="00927C6B">
      <w:pPr>
        <w:jc w:val="center"/>
        <w:rPr>
          <w:b/>
          <w:bCs/>
        </w:rPr>
      </w:pPr>
    </w:p>
    <w:p w14:paraId="675519A1" w14:textId="0ED4A43F" w:rsidR="00927C6B" w:rsidRDefault="00927C6B" w:rsidP="00927C6B">
      <w:pPr>
        <w:jc w:val="center"/>
        <w:rPr>
          <w:b/>
          <w:bCs/>
        </w:rPr>
      </w:pPr>
    </w:p>
    <w:p w14:paraId="1E4202B1" w14:textId="74B18219" w:rsidR="00927C6B" w:rsidRDefault="00927C6B" w:rsidP="00927C6B">
      <w:pPr>
        <w:jc w:val="center"/>
        <w:rPr>
          <w:b/>
          <w:bCs/>
        </w:rPr>
      </w:pPr>
    </w:p>
    <w:p w14:paraId="7CD0DA7C" w14:textId="77777777" w:rsidR="00927C6B" w:rsidRDefault="00927C6B" w:rsidP="00927C6B">
      <w:pPr>
        <w:jc w:val="center"/>
        <w:rPr>
          <w:b/>
          <w:bCs/>
        </w:rPr>
      </w:pPr>
    </w:p>
    <w:p w14:paraId="3C95F08E" w14:textId="2B72FBFC" w:rsidR="00927C6B" w:rsidRDefault="00927C6B" w:rsidP="00927C6B">
      <w:pPr>
        <w:jc w:val="center"/>
        <w:rPr>
          <w:b/>
          <w:bCs/>
        </w:rPr>
      </w:pPr>
    </w:p>
    <w:p w14:paraId="13754418" w14:textId="4DAD408D" w:rsidR="00927C6B" w:rsidRDefault="00927C6B" w:rsidP="00927C6B">
      <w:pPr>
        <w:jc w:val="center"/>
        <w:rPr>
          <w:b/>
          <w:bCs/>
        </w:rPr>
      </w:pPr>
    </w:p>
    <w:p w14:paraId="0BE6C611" w14:textId="1A2DC78B" w:rsidR="00927C6B" w:rsidRDefault="0083101B" w:rsidP="00927C6B">
      <w:pPr>
        <w:jc w:val="center"/>
        <w:rPr>
          <w:b/>
          <w:bCs/>
        </w:rPr>
      </w:pPr>
      <w:r>
        <w:rPr>
          <w:noProof/>
        </w:rPr>
        <mc:AlternateContent>
          <mc:Choice Requires="wps">
            <w:drawing>
              <wp:anchor distT="0" distB="0" distL="114300" distR="114300" simplePos="0" relativeHeight="251696128" behindDoc="0" locked="0" layoutInCell="1" allowOverlap="1" wp14:anchorId="355F110D" wp14:editId="2773D301">
                <wp:simplePos x="0" y="0"/>
                <wp:positionH relativeFrom="column">
                  <wp:posOffset>0</wp:posOffset>
                </wp:positionH>
                <wp:positionV relativeFrom="paragraph">
                  <wp:posOffset>271145</wp:posOffset>
                </wp:positionV>
                <wp:extent cx="5514975" cy="635"/>
                <wp:effectExtent l="0" t="0" r="9525" b="2540"/>
                <wp:wrapNone/>
                <wp:docPr id="9" name="Text Box 9"/>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633563B" w14:textId="520973C7" w:rsidR="004A218C" w:rsidRPr="00490EE3" w:rsidRDefault="004A218C" w:rsidP="00490EE3">
                            <w:pPr>
                              <w:pStyle w:val="mycaptions"/>
                              <w:jc w:val="center"/>
                              <w:rPr>
                                <w:b/>
                                <w:bCs/>
                                <w:noProof/>
                              </w:rPr>
                            </w:pPr>
                            <w:bookmarkStart w:id="1508" w:name="_Toc119591147"/>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4</w:t>
                            </w:r>
                            <w:r w:rsidRPr="00490EE3">
                              <w:rPr>
                                <w:b/>
                                <w:bCs/>
                                <w:noProof/>
                              </w:rPr>
                              <w:fldChar w:fldCharType="end"/>
                            </w:r>
                            <w:r w:rsidRPr="00490EE3">
                              <w:rPr>
                                <w:b/>
                                <w:bCs/>
                              </w:rPr>
                              <w:t>: After Fall Impact Flow Chart</w:t>
                            </w:r>
                            <w:bookmarkEnd w:id="1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110D" id="Text Box 9" o:spid="_x0000_s1101" type="#_x0000_t202" style="position:absolute;left:0;text-align:left;margin-left:0;margin-top:21.35pt;width:434.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pHA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" stroked="f">
                <v:textbox style="mso-fit-shape-to-text:t" inset="0,0,0,0">
                  <w:txbxContent>
                    <w:p w14:paraId="7633563B" w14:textId="520973C7" w:rsidR="004A218C" w:rsidRPr="00490EE3" w:rsidRDefault="004A218C" w:rsidP="00490EE3">
                      <w:pPr>
                        <w:pStyle w:val="mycaptions"/>
                        <w:jc w:val="center"/>
                        <w:rPr>
                          <w:b/>
                          <w:bCs/>
                          <w:noProof/>
                        </w:rPr>
                      </w:pPr>
                      <w:bookmarkStart w:id="1509" w:name="_Toc119591147"/>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4</w:t>
                      </w:r>
                      <w:r w:rsidRPr="00490EE3">
                        <w:rPr>
                          <w:b/>
                          <w:bCs/>
                          <w:noProof/>
                        </w:rPr>
                        <w:fldChar w:fldCharType="end"/>
                      </w:r>
                      <w:r w:rsidRPr="00490EE3">
                        <w:rPr>
                          <w:b/>
                          <w:bCs/>
                        </w:rPr>
                        <w:t>: After Fall Impact Flow Chart</w:t>
                      </w:r>
                      <w:bookmarkEnd w:id="1509"/>
                    </w:p>
                  </w:txbxContent>
                </v:textbox>
              </v:shape>
            </w:pict>
          </mc:Fallback>
        </mc:AlternateContent>
      </w:r>
    </w:p>
    <w:p w14:paraId="6C6A2923" w14:textId="77777777" w:rsidR="00AA061C" w:rsidRDefault="00AA061C" w:rsidP="00927C6B">
      <w:pPr>
        <w:jc w:val="center"/>
        <w:rPr>
          <w:b/>
          <w:bCs/>
        </w:rPr>
      </w:pPr>
    </w:p>
    <w:p w14:paraId="712727A7" w14:textId="77777777" w:rsidR="00AA061C" w:rsidRDefault="00AA061C" w:rsidP="00927C6B">
      <w:pPr>
        <w:jc w:val="center"/>
        <w:rPr>
          <w:b/>
          <w:bCs/>
        </w:rPr>
      </w:pPr>
    </w:p>
    <w:p w14:paraId="614D38B5" w14:textId="77777777" w:rsidR="00AA061C" w:rsidRDefault="00AA061C" w:rsidP="00927C6B">
      <w:pPr>
        <w:jc w:val="center"/>
        <w:rPr>
          <w:b/>
          <w:bCs/>
        </w:rPr>
      </w:pPr>
    </w:p>
    <w:p w14:paraId="425F7066" w14:textId="77777777" w:rsidR="00D916F0" w:rsidRDefault="004473D7" w:rsidP="00D916F0">
      <w:pPr>
        <w:jc w:val="center"/>
        <w:rPr>
          <w:b/>
          <w:bCs/>
        </w:rPr>
      </w:pPr>
      <w:r>
        <w:rPr>
          <w:noProof/>
        </w:rPr>
        <w:lastRenderedPageBreak/>
        <mc:AlternateContent>
          <mc:Choice Requires="wps">
            <w:drawing>
              <wp:anchor distT="0" distB="0" distL="114300" distR="114300" simplePos="0" relativeHeight="251687936" behindDoc="0" locked="0" layoutInCell="1" allowOverlap="1" wp14:anchorId="4839CF3E" wp14:editId="6273CC31">
                <wp:simplePos x="0" y="0"/>
                <wp:positionH relativeFrom="column">
                  <wp:posOffset>4362450</wp:posOffset>
                </wp:positionH>
                <wp:positionV relativeFrom="paragraph">
                  <wp:posOffset>4791075</wp:posOffset>
                </wp:positionV>
                <wp:extent cx="514350" cy="276225"/>
                <wp:effectExtent l="0" t="0" r="0" b="9525"/>
                <wp:wrapTopAndBottom/>
                <wp:docPr id="176" name="Text Box 176"/>
                <wp:cNvGraphicFramePr/>
                <a:graphic xmlns:a="http://schemas.openxmlformats.org/drawingml/2006/main">
                  <a:graphicData uri="http://schemas.microsoft.com/office/word/2010/wordprocessingShape">
                    <wps:wsp>
                      <wps:cNvSpPr txBox="1"/>
                      <wps:spPr>
                        <a:xfrm>
                          <a:off x="0" y="0"/>
                          <a:ext cx="514350" cy="276225"/>
                        </a:xfrm>
                        <a:prstGeom prst="rect">
                          <a:avLst/>
                        </a:prstGeom>
                        <a:solidFill>
                          <a:schemeClr val="lt1"/>
                        </a:solidFill>
                        <a:ln w="6350">
                          <a:noFill/>
                        </a:ln>
                      </wps:spPr>
                      <wps:txbx>
                        <w:txbxContent>
                          <w:p w14:paraId="5DFDA063" w14:textId="77777777" w:rsidR="004A218C" w:rsidRDefault="004A218C" w:rsidP="00953649">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39CF3E" id="Text Box 176" o:spid="_x0000_s1102" type="#_x0000_t202" style="position:absolute;left:0;text-align:left;margin-left:343.5pt;margin-top:377.25pt;width:40.5pt;height:21.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" fillcolor="white [3201]" stroked="f" strokeweight=".5pt">
                <v:textbox>
                  <w:txbxContent>
                    <w:p w14:paraId="5DFDA063" w14:textId="77777777" w:rsidR="004A218C" w:rsidRDefault="004A218C" w:rsidP="00953649">
                      <w:r>
                        <w:t>no</w:t>
                      </w:r>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66DD6A38" wp14:editId="6EDE551A">
                <wp:simplePos x="0" y="0"/>
                <wp:positionH relativeFrom="column">
                  <wp:posOffset>2905125</wp:posOffset>
                </wp:positionH>
                <wp:positionV relativeFrom="paragraph">
                  <wp:posOffset>5962650</wp:posOffset>
                </wp:positionV>
                <wp:extent cx="542925" cy="314325"/>
                <wp:effectExtent l="0" t="0" r="9525" b="9525"/>
                <wp:wrapTopAndBottom/>
                <wp:docPr id="175" name="Text Box 175"/>
                <wp:cNvGraphicFramePr/>
                <a:graphic xmlns:a="http://schemas.openxmlformats.org/drawingml/2006/main">
                  <a:graphicData uri="http://schemas.microsoft.com/office/word/2010/wordprocessingShape">
                    <wps:wsp>
                      <wps:cNvSpPr txBox="1"/>
                      <wps:spPr>
                        <a:xfrm>
                          <a:off x="0" y="0"/>
                          <a:ext cx="542925" cy="314325"/>
                        </a:xfrm>
                        <a:prstGeom prst="rect">
                          <a:avLst/>
                        </a:prstGeom>
                        <a:solidFill>
                          <a:schemeClr val="lt1"/>
                        </a:solidFill>
                        <a:ln w="6350">
                          <a:noFill/>
                        </a:ln>
                      </wps:spPr>
                      <wps:txbx>
                        <w:txbxContent>
                          <w:p w14:paraId="4691AF44" w14:textId="77777777" w:rsidR="004A218C" w:rsidRDefault="004A218C" w:rsidP="0095364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D6A38" id="Text Box 175" o:spid="_x0000_s1103" type="#_x0000_t202" style="position:absolute;left:0;text-align:left;margin-left:228.75pt;margin-top:469.5pt;width:42.75pt;height:24.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" fillcolor="white [3201]" stroked="f" strokeweight=".5pt">
                <v:textbox>
                  <w:txbxContent>
                    <w:p w14:paraId="4691AF44" w14:textId="77777777" w:rsidR="004A218C" w:rsidRDefault="004A218C" w:rsidP="00953649">
                      <w:r>
                        <w:t>yes</w:t>
                      </w:r>
                    </w:p>
                  </w:txbxContent>
                </v:textbox>
                <w10:wrap type="topAndBottom"/>
              </v:shape>
            </w:pict>
          </mc:Fallback>
        </mc:AlternateContent>
      </w:r>
      <w:r w:rsidR="000526C8">
        <w:rPr>
          <w:noProof/>
        </w:rPr>
        <mc:AlternateContent>
          <mc:Choice Requires="wps">
            <w:drawing>
              <wp:anchor distT="0" distB="0" distL="114300" distR="114300" simplePos="0" relativeHeight="251672576" behindDoc="0" locked="0" layoutInCell="1" allowOverlap="1" wp14:anchorId="024B3692" wp14:editId="161C35FB">
                <wp:simplePos x="0" y="0"/>
                <wp:positionH relativeFrom="column">
                  <wp:posOffset>1704975</wp:posOffset>
                </wp:positionH>
                <wp:positionV relativeFrom="paragraph">
                  <wp:posOffset>342900</wp:posOffset>
                </wp:positionV>
                <wp:extent cx="1514475" cy="466725"/>
                <wp:effectExtent l="0" t="0" r="28575" b="28575"/>
                <wp:wrapTopAndBottom/>
                <wp:docPr id="161" name="Oval 161"/>
                <wp:cNvGraphicFramePr/>
                <a:graphic xmlns:a="http://schemas.openxmlformats.org/drawingml/2006/main">
                  <a:graphicData uri="http://schemas.microsoft.com/office/word/2010/wordprocessingShape">
                    <wps:wsp>
                      <wps:cNvSpPr/>
                      <wps:spPr>
                        <a:xfrm>
                          <a:off x="0" y="0"/>
                          <a:ext cx="1514475" cy="4667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650A45" w14:textId="77777777" w:rsidR="004A218C" w:rsidRDefault="004A218C" w:rsidP="0095364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B3692" id="Oval 161" o:spid="_x0000_s1104" style="position:absolute;left:0;text-align:left;margin-left:134.25pt;margin-top:27pt;width:119.25pt;height:36.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" fillcolor="white [3201]" strokecolor="black [3213]" strokeweight="1pt">
                <v:stroke joinstyle="miter"/>
                <v:textbox>
                  <w:txbxContent>
                    <w:p w14:paraId="23650A45" w14:textId="77777777" w:rsidR="004A218C" w:rsidRDefault="004A218C" w:rsidP="00953649">
                      <w:pPr>
                        <w:jc w:val="center"/>
                      </w:pPr>
                      <w:r>
                        <w:t>START</w:t>
                      </w:r>
                    </w:p>
                  </w:txbxContent>
                </v:textbox>
                <w10:wrap type="topAndBottom"/>
              </v:oval>
            </w:pict>
          </mc:Fallback>
        </mc:AlternateContent>
      </w:r>
      <w:r w:rsidR="000526C8">
        <w:rPr>
          <w:noProof/>
        </w:rPr>
        <mc:AlternateContent>
          <mc:Choice Requires="wps">
            <w:drawing>
              <wp:anchor distT="0" distB="0" distL="114300" distR="114300" simplePos="0" relativeHeight="251673600" behindDoc="0" locked="0" layoutInCell="1" allowOverlap="1" wp14:anchorId="6D9197CF" wp14:editId="534F9149">
                <wp:simplePos x="0" y="0"/>
                <wp:positionH relativeFrom="column">
                  <wp:posOffset>304800</wp:posOffset>
                </wp:positionH>
                <wp:positionV relativeFrom="paragraph">
                  <wp:posOffset>1190625</wp:posOffset>
                </wp:positionV>
                <wp:extent cx="4629150" cy="523875"/>
                <wp:effectExtent l="19050" t="0" r="38100" b="28575"/>
                <wp:wrapTopAndBottom/>
                <wp:docPr id="162" name="Parallelogram 162"/>
                <wp:cNvGraphicFramePr/>
                <a:graphic xmlns:a="http://schemas.openxmlformats.org/drawingml/2006/main">
                  <a:graphicData uri="http://schemas.microsoft.com/office/word/2010/wordprocessingShape">
                    <wps:wsp>
                      <wps:cNvSpPr/>
                      <wps:spPr>
                        <a:xfrm>
                          <a:off x="0" y="0"/>
                          <a:ext cx="4629150" cy="523875"/>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47BB3A" w14:textId="77777777" w:rsidR="004A218C" w:rsidRDefault="004A218C" w:rsidP="00953649">
                            <w:pPr>
                              <w:jc w:val="center"/>
                            </w:pPr>
                            <w:r>
                              <w:t>Initialize parameters; heartbeat, body temp,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9197CF" id="Parallelogram 162" o:spid="_x0000_s1105" type="#_x0000_t7" style="position:absolute;left:0;text-align:left;margin-left:24pt;margin-top:93.75pt;width:364.5pt;height:4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" adj="611" fillcolor="white [3201]" strokecolor="black [3213]" strokeweight="1pt">
                <v:textbox>
                  <w:txbxContent>
                    <w:p w14:paraId="7647BB3A" w14:textId="77777777" w:rsidR="004A218C" w:rsidRDefault="004A218C" w:rsidP="00953649">
                      <w:pPr>
                        <w:jc w:val="center"/>
                      </w:pPr>
                      <w:r>
                        <w:t>Initialize parameters; heartbeat, body temp, location</w:t>
                      </w:r>
                    </w:p>
                  </w:txbxContent>
                </v:textbox>
                <w10:wrap type="topAndBottom"/>
              </v:shape>
            </w:pict>
          </mc:Fallback>
        </mc:AlternateContent>
      </w:r>
      <w:r w:rsidR="000526C8">
        <w:rPr>
          <w:noProof/>
        </w:rPr>
        <mc:AlternateContent>
          <mc:Choice Requires="wps">
            <w:drawing>
              <wp:anchor distT="0" distB="0" distL="114300" distR="114300" simplePos="0" relativeHeight="251674624" behindDoc="0" locked="0" layoutInCell="1" allowOverlap="1" wp14:anchorId="34A998CA" wp14:editId="2E8572B7">
                <wp:simplePos x="0" y="0"/>
                <wp:positionH relativeFrom="column">
                  <wp:posOffset>1409700</wp:posOffset>
                </wp:positionH>
                <wp:positionV relativeFrom="paragraph">
                  <wp:posOffset>2133600</wp:posOffset>
                </wp:positionV>
                <wp:extent cx="2314575" cy="504825"/>
                <wp:effectExtent l="0" t="0" r="28575" b="28575"/>
                <wp:wrapTopAndBottom/>
                <wp:docPr id="163" name="Rectangle 163"/>
                <wp:cNvGraphicFramePr/>
                <a:graphic xmlns:a="http://schemas.openxmlformats.org/drawingml/2006/main">
                  <a:graphicData uri="http://schemas.microsoft.com/office/word/2010/wordprocessingShape">
                    <wps:wsp>
                      <wps:cNvSpPr/>
                      <wps:spPr>
                        <a:xfrm>
                          <a:off x="0" y="0"/>
                          <a:ext cx="2314575"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E688D2" w14:textId="77777777" w:rsidR="004A218C" w:rsidRDefault="004A218C" w:rsidP="00953649">
                            <w:pPr>
                              <w:jc w:val="center"/>
                            </w:pPr>
                            <w:r>
                              <w:t>Read GPS location from GPS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998CA" id="Rectangle 163" o:spid="_x0000_s1106" style="position:absolute;left:0;text-align:left;margin-left:111pt;margin-top:168pt;width:182.25pt;height:3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" fillcolor="white [3201]" strokecolor="black [3213]" strokeweight="1pt">
                <v:textbox>
                  <w:txbxContent>
                    <w:p w14:paraId="38E688D2" w14:textId="77777777" w:rsidR="004A218C" w:rsidRDefault="004A218C" w:rsidP="00953649">
                      <w:pPr>
                        <w:jc w:val="center"/>
                      </w:pPr>
                      <w:r>
                        <w:t>Read GPS location from GPS module</w:t>
                      </w:r>
                    </w:p>
                  </w:txbxContent>
                </v:textbox>
                <w10:wrap type="topAndBottom"/>
              </v:rect>
            </w:pict>
          </mc:Fallback>
        </mc:AlternateContent>
      </w:r>
      <w:r w:rsidR="000526C8">
        <w:rPr>
          <w:noProof/>
        </w:rPr>
        <mc:AlternateContent>
          <mc:Choice Requires="wps">
            <w:drawing>
              <wp:anchor distT="0" distB="0" distL="114300" distR="114300" simplePos="0" relativeHeight="251675648" behindDoc="0" locked="0" layoutInCell="1" allowOverlap="1" wp14:anchorId="376F8029" wp14:editId="508E9E1C">
                <wp:simplePos x="0" y="0"/>
                <wp:positionH relativeFrom="column">
                  <wp:posOffset>1409700</wp:posOffset>
                </wp:positionH>
                <wp:positionV relativeFrom="paragraph">
                  <wp:posOffset>3086100</wp:posOffset>
                </wp:positionV>
                <wp:extent cx="2314575" cy="666750"/>
                <wp:effectExtent l="0" t="0" r="28575" b="19050"/>
                <wp:wrapTopAndBottom/>
                <wp:docPr id="164" name="Rectangle 164"/>
                <wp:cNvGraphicFramePr/>
                <a:graphic xmlns:a="http://schemas.openxmlformats.org/drawingml/2006/main">
                  <a:graphicData uri="http://schemas.microsoft.com/office/word/2010/wordprocessingShape">
                    <wps:wsp>
                      <wps:cNvSpPr/>
                      <wps:spPr>
                        <a:xfrm>
                          <a:off x="0" y="0"/>
                          <a:ext cx="2314575"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1BB7BA" w14:textId="77777777" w:rsidR="004A218C" w:rsidRDefault="004A218C" w:rsidP="00953649">
                            <w:pPr>
                              <w:jc w:val="center"/>
                            </w:pPr>
                            <w:r>
                              <w:t>Read heartbeat sensor;</w:t>
                            </w:r>
                          </w:p>
                          <w:p w14:paraId="656459CC" w14:textId="77777777" w:rsidR="004A218C" w:rsidRDefault="004A218C" w:rsidP="00953649">
                            <w:pPr>
                              <w:jc w:val="center"/>
                            </w:pPr>
                            <w:r>
                              <w:t>Read temperature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F8029" id="Rectangle 164" o:spid="_x0000_s1107" style="position:absolute;left:0;text-align:left;margin-left:111pt;margin-top:243pt;width:182.25pt;height:5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" fillcolor="white [3201]" strokecolor="black [3213]" strokeweight="1pt">
                <v:textbox>
                  <w:txbxContent>
                    <w:p w14:paraId="7F1BB7BA" w14:textId="77777777" w:rsidR="004A218C" w:rsidRDefault="004A218C" w:rsidP="00953649">
                      <w:pPr>
                        <w:jc w:val="center"/>
                      </w:pPr>
                      <w:r>
                        <w:t>Read heartbeat sensor;</w:t>
                      </w:r>
                    </w:p>
                    <w:p w14:paraId="656459CC" w14:textId="77777777" w:rsidR="004A218C" w:rsidRDefault="004A218C" w:rsidP="00953649">
                      <w:pPr>
                        <w:jc w:val="center"/>
                      </w:pPr>
                      <w:r>
                        <w:t>Read temperature sensor;</w:t>
                      </w:r>
                    </w:p>
                  </w:txbxContent>
                </v:textbox>
                <w10:wrap type="topAndBottom"/>
              </v:rect>
            </w:pict>
          </mc:Fallback>
        </mc:AlternateContent>
      </w:r>
      <w:r w:rsidR="000526C8">
        <w:rPr>
          <w:noProof/>
        </w:rPr>
        <mc:AlternateContent>
          <mc:Choice Requires="wps">
            <w:drawing>
              <wp:anchor distT="0" distB="0" distL="114300" distR="114300" simplePos="0" relativeHeight="251676672" behindDoc="0" locked="0" layoutInCell="1" allowOverlap="1" wp14:anchorId="78749E7B" wp14:editId="0A548AE4">
                <wp:simplePos x="0" y="0"/>
                <wp:positionH relativeFrom="column">
                  <wp:posOffset>2514600</wp:posOffset>
                </wp:positionH>
                <wp:positionV relativeFrom="paragraph">
                  <wp:posOffset>809625</wp:posOffset>
                </wp:positionV>
                <wp:extent cx="0" cy="381000"/>
                <wp:effectExtent l="76200" t="0" r="95250" b="57150"/>
                <wp:wrapTopAndBottom/>
                <wp:docPr id="166" name="Straight Arrow Connector 166"/>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2DD617" id="Straight Arrow Connector 166" o:spid="_x0000_s1026" type="#_x0000_t32" style="position:absolute;margin-left:198pt;margin-top:63.75pt;width:0;height:30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77696" behindDoc="0" locked="0" layoutInCell="1" allowOverlap="1" wp14:anchorId="7DA32BA7" wp14:editId="686103D3">
                <wp:simplePos x="0" y="0"/>
                <wp:positionH relativeFrom="column">
                  <wp:posOffset>2514600</wp:posOffset>
                </wp:positionH>
                <wp:positionV relativeFrom="paragraph">
                  <wp:posOffset>1714500</wp:posOffset>
                </wp:positionV>
                <wp:extent cx="0" cy="419100"/>
                <wp:effectExtent l="76200" t="0" r="57150" b="57150"/>
                <wp:wrapTopAndBottom/>
                <wp:docPr id="167" name="Straight Arrow Connector 167"/>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255F4B" id="Straight Arrow Connector 167" o:spid="_x0000_s1026" type="#_x0000_t32" style="position:absolute;margin-left:198pt;margin-top:135pt;width:0;height:3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78720" behindDoc="0" locked="0" layoutInCell="1" allowOverlap="1" wp14:anchorId="40E4B9F2" wp14:editId="6CDC9BED">
                <wp:simplePos x="0" y="0"/>
                <wp:positionH relativeFrom="column">
                  <wp:posOffset>2514600</wp:posOffset>
                </wp:positionH>
                <wp:positionV relativeFrom="paragraph">
                  <wp:posOffset>2638425</wp:posOffset>
                </wp:positionV>
                <wp:extent cx="0" cy="447675"/>
                <wp:effectExtent l="76200" t="0" r="57150" b="47625"/>
                <wp:wrapTopAndBottom/>
                <wp:docPr id="168" name="Straight Arrow Connector 168"/>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8EEA9" id="Straight Arrow Connector 168" o:spid="_x0000_s1026" type="#_x0000_t32" style="position:absolute;margin-left:198pt;margin-top:207.75pt;width:0;height:35.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79744" behindDoc="0" locked="0" layoutInCell="1" allowOverlap="1" wp14:anchorId="54BCA713" wp14:editId="6656D0FA">
                <wp:simplePos x="0" y="0"/>
                <wp:positionH relativeFrom="column">
                  <wp:posOffset>1009650</wp:posOffset>
                </wp:positionH>
                <wp:positionV relativeFrom="paragraph">
                  <wp:posOffset>4152900</wp:posOffset>
                </wp:positionV>
                <wp:extent cx="3143250" cy="1962150"/>
                <wp:effectExtent l="19050" t="19050" r="38100" b="38100"/>
                <wp:wrapTopAndBottom/>
                <wp:docPr id="169" name="Diamond 169"/>
                <wp:cNvGraphicFramePr/>
                <a:graphic xmlns:a="http://schemas.openxmlformats.org/drawingml/2006/main">
                  <a:graphicData uri="http://schemas.microsoft.com/office/word/2010/wordprocessingShape">
                    <wps:wsp>
                      <wps:cNvSpPr/>
                      <wps:spPr>
                        <a:xfrm>
                          <a:off x="0" y="0"/>
                          <a:ext cx="3143250" cy="1962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EC729E" w14:textId="77777777" w:rsidR="004A218C" w:rsidRDefault="004A218C" w:rsidP="00953649">
                            <w:pPr>
                              <w:jc w:val="center"/>
                            </w:pPr>
                            <w:r>
                              <w:t>Is heart rate &lt; 60 or &gt;100?</w:t>
                            </w:r>
                          </w:p>
                          <w:p w14:paraId="43F5C4F4" w14:textId="77777777" w:rsidR="004A218C" w:rsidRDefault="004A218C" w:rsidP="00953649">
                            <w:pPr>
                              <w:jc w:val="center"/>
                            </w:pPr>
                            <w:r>
                              <w:t>Is temperature &lt; 36.1 C or &gt;37.2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BCA713" id="Diamond 169" o:spid="_x0000_s1108" type="#_x0000_t4" style="position:absolute;left:0;text-align:left;margin-left:79.5pt;margin-top:327pt;width:247.5pt;height:15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" fillcolor="white [3201]" strokecolor="black [3213]" strokeweight="1pt">
                <v:textbox>
                  <w:txbxContent>
                    <w:p w14:paraId="02EC729E" w14:textId="77777777" w:rsidR="004A218C" w:rsidRDefault="004A218C" w:rsidP="00953649">
                      <w:pPr>
                        <w:jc w:val="center"/>
                      </w:pPr>
                      <w:r>
                        <w:t>Is heart rate &lt; 60 or &gt;100?</w:t>
                      </w:r>
                    </w:p>
                    <w:p w14:paraId="43F5C4F4" w14:textId="77777777" w:rsidR="004A218C" w:rsidRDefault="004A218C" w:rsidP="00953649">
                      <w:pPr>
                        <w:jc w:val="center"/>
                      </w:pPr>
                      <w:r>
                        <w:t>Is temperature &lt; 36.1 C or &gt;37.2 C?</w:t>
                      </w:r>
                    </w:p>
                  </w:txbxContent>
                </v:textbox>
                <w10:wrap type="topAndBottom"/>
              </v:shape>
            </w:pict>
          </mc:Fallback>
        </mc:AlternateContent>
      </w:r>
      <w:r w:rsidR="000526C8">
        <w:rPr>
          <w:noProof/>
        </w:rPr>
        <mc:AlternateContent>
          <mc:Choice Requires="wps">
            <w:drawing>
              <wp:anchor distT="0" distB="0" distL="114300" distR="114300" simplePos="0" relativeHeight="251680768" behindDoc="0" locked="0" layoutInCell="1" allowOverlap="1" wp14:anchorId="7B0904BA" wp14:editId="2B9BE6A8">
                <wp:simplePos x="0" y="0"/>
                <wp:positionH relativeFrom="column">
                  <wp:posOffset>2581275</wp:posOffset>
                </wp:positionH>
                <wp:positionV relativeFrom="paragraph">
                  <wp:posOffset>3752850</wp:posOffset>
                </wp:positionV>
                <wp:extent cx="0" cy="400050"/>
                <wp:effectExtent l="76200" t="0" r="57150" b="57150"/>
                <wp:wrapTopAndBottom/>
                <wp:docPr id="171" name="Straight Arrow Connector 171"/>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68D74" id="Straight Arrow Connector 171" o:spid="_x0000_s1026" type="#_x0000_t32" style="position:absolute;margin-left:203.25pt;margin-top:295.5pt;width:0;height:3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81792" behindDoc="0" locked="0" layoutInCell="1" allowOverlap="1" wp14:anchorId="2C4C6E21" wp14:editId="16EC7AB9">
                <wp:simplePos x="0" y="0"/>
                <wp:positionH relativeFrom="column">
                  <wp:posOffset>5753100</wp:posOffset>
                </wp:positionH>
                <wp:positionV relativeFrom="paragraph">
                  <wp:posOffset>1914525</wp:posOffset>
                </wp:positionV>
                <wp:extent cx="0" cy="3238500"/>
                <wp:effectExtent l="0" t="0" r="38100" b="19050"/>
                <wp:wrapTopAndBottom/>
                <wp:docPr id="173" name="Straight Connector 173"/>
                <wp:cNvGraphicFramePr/>
                <a:graphic xmlns:a="http://schemas.openxmlformats.org/drawingml/2006/main">
                  <a:graphicData uri="http://schemas.microsoft.com/office/word/2010/wordprocessingShape">
                    <wps:wsp>
                      <wps:cNvCnPr/>
                      <wps:spPr>
                        <a:xfrm flipV="1">
                          <a:off x="0" y="0"/>
                          <a:ext cx="0" cy="3238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9EF799" id="Straight Connector 173"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453pt,150.75pt" to="453pt,4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" strokecolor="black [3200]" strokeweight=".5pt">
                <v:stroke joinstyle="miter"/>
                <w10:wrap type="topAndBottom"/>
              </v:line>
            </w:pict>
          </mc:Fallback>
        </mc:AlternateContent>
      </w:r>
      <w:r w:rsidR="000526C8">
        <w:rPr>
          <w:noProof/>
        </w:rPr>
        <mc:AlternateContent>
          <mc:Choice Requires="wps">
            <w:drawing>
              <wp:anchor distT="0" distB="0" distL="114300" distR="114300" simplePos="0" relativeHeight="251682816" behindDoc="0" locked="0" layoutInCell="1" allowOverlap="1" wp14:anchorId="5719D3F5" wp14:editId="092CCDD2">
                <wp:simplePos x="0" y="0"/>
                <wp:positionH relativeFrom="column">
                  <wp:posOffset>2514600</wp:posOffset>
                </wp:positionH>
                <wp:positionV relativeFrom="paragraph">
                  <wp:posOffset>1914525</wp:posOffset>
                </wp:positionV>
                <wp:extent cx="3238500" cy="0"/>
                <wp:effectExtent l="38100" t="76200" r="0" b="95250"/>
                <wp:wrapTopAndBottom/>
                <wp:docPr id="174" name="Straight Arrow Connector 174"/>
                <wp:cNvGraphicFramePr/>
                <a:graphic xmlns:a="http://schemas.openxmlformats.org/drawingml/2006/main">
                  <a:graphicData uri="http://schemas.microsoft.com/office/word/2010/wordprocessingShape">
                    <wps:wsp>
                      <wps:cNvCnPr/>
                      <wps:spPr>
                        <a:xfrm flipH="1">
                          <a:off x="0" y="0"/>
                          <a:ext cx="3238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2F41A2" id="Straight Arrow Connector 174" o:spid="_x0000_s1026" type="#_x0000_t32" style="position:absolute;margin-left:198pt;margin-top:150.75pt;width:25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83840" behindDoc="0" locked="0" layoutInCell="1" allowOverlap="1" wp14:anchorId="328DBD45" wp14:editId="16E0B720">
                <wp:simplePos x="0" y="0"/>
                <wp:positionH relativeFrom="column">
                  <wp:posOffset>0</wp:posOffset>
                </wp:positionH>
                <wp:positionV relativeFrom="paragraph">
                  <wp:posOffset>6334125</wp:posOffset>
                </wp:positionV>
                <wp:extent cx="5514975" cy="781050"/>
                <wp:effectExtent l="0" t="0" r="28575" b="19050"/>
                <wp:wrapTopAndBottom/>
                <wp:docPr id="165" name="Rectangle 165"/>
                <wp:cNvGraphicFramePr/>
                <a:graphic xmlns:a="http://schemas.openxmlformats.org/drawingml/2006/main">
                  <a:graphicData uri="http://schemas.microsoft.com/office/word/2010/wordprocessingShape">
                    <wps:wsp>
                      <wps:cNvSpPr/>
                      <wps:spPr>
                        <a:xfrm>
                          <a:off x="0" y="0"/>
                          <a:ext cx="5514975" cy="781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D5D16E" w14:textId="77777777" w:rsidR="004A218C" w:rsidRDefault="004A218C" w:rsidP="00953649">
                            <w:pPr>
                              <w:jc w:val="center"/>
                            </w:pPr>
                            <w:r>
                              <w:t>Send SMS message to supervisor &amp; medical team with worker name, heartbeat and temperature value and GPS location. Alert worker via microphone.</w:t>
                            </w:r>
                          </w:p>
                          <w:p w14:paraId="06D05F80" w14:textId="77777777" w:rsidR="004A218C" w:rsidRDefault="004A218C" w:rsidP="00953649">
                            <w:pPr>
                              <w:jc w:val="center"/>
                            </w:pPr>
                            <w:r>
                              <w:t>Wait for long delay(5 minutes)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8DBD45" id="Rectangle 165" o:spid="_x0000_s1109" style="position:absolute;left:0;text-align:left;margin-left:0;margin-top:498.75pt;width:434.25pt;height:6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" fillcolor="white [3201]" strokecolor="black [3213]" strokeweight="1pt">
                <v:textbox>
                  <w:txbxContent>
                    <w:p w14:paraId="55D5D16E" w14:textId="77777777" w:rsidR="004A218C" w:rsidRDefault="004A218C" w:rsidP="00953649">
                      <w:pPr>
                        <w:jc w:val="center"/>
                      </w:pPr>
                      <w:r>
                        <w:t>Send SMS message to supervisor &amp; medical team with worker name, heartbeat and temperature value and GPS location. Alert worker via microphone.</w:t>
                      </w:r>
                    </w:p>
                    <w:p w14:paraId="06D05F80" w14:textId="77777777" w:rsidR="004A218C" w:rsidRDefault="004A218C" w:rsidP="00953649">
                      <w:pPr>
                        <w:jc w:val="center"/>
                      </w:pPr>
                      <w:r>
                        <w:t>Wait for long delay(5 minutes)</w:t>
                      </w:r>
                    </w:p>
                  </w:txbxContent>
                </v:textbox>
                <w10:wrap type="topAndBottom"/>
              </v:rect>
            </w:pict>
          </mc:Fallback>
        </mc:AlternateContent>
      </w:r>
      <w:r w:rsidR="000526C8">
        <w:rPr>
          <w:noProof/>
        </w:rPr>
        <mc:AlternateContent>
          <mc:Choice Requires="wps">
            <w:drawing>
              <wp:anchor distT="0" distB="0" distL="114300" distR="114300" simplePos="0" relativeHeight="251684864" behindDoc="0" locked="0" layoutInCell="1" allowOverlap="1" wp14:anchorId="280AAB31" wp14:editId="45DE0531">
                <wp:simplePos x="0" y="0"/>
                <wp:positionH relativeFrom="column">
                  <wp:posOffset>2581275</wp:posOffset>
                </wp:positionH>
                <wp:positionV relativeFrom="paragraph">
                  <wp:posOffset>6115050</wp:posOffset>
                </wp:positionV>
                <wp:extent cx="0" cy="219075"/>
                <wp:effectExtent l="76200" t="0" r="57150" b="47625"/>
                <wp:wrapTopAndBottom/>
                <wp:docPr id="170" name="Straight Arrow Connector 170"/>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E71853" id="Straight Arrow Connector 170" o:spid="_x0000_s1026" type="#_x0000_t32" style="position:absolute;margin-left:203.25pt;margin-top:481.5pt;width:0;height:17.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" strokecolor="black [3200]" strokeweight=".5pt">
                <v:stroke endarrow="block" joinstyle="miter"/>
                <w10:wrap type="topAndBottom"/>
              </v:shape>
            </w:pict>
          </mc:Fallback>
        </mc:AlternateContent>
      </w:r>
      <w:r w:rsidR="000526C8">
        <w:rPr>
          <w:noProof/>
        </w:rPr>
        <mc:AlternateContent>
          <mc:Choice Requires="wps">
            <w:drawing>
              <wp:anchor distT="0" distB="0" distL="114300" distR="114300" simplePos="0" relativeHeight="251685888" behindDoc="0" locked="0" layoutInCell="1" allowOverlap="1" wp14:anchorId="53E6FAF9" wp14:editId="7179F5F9">
                <wp:simplePos x="0" y="0"/>
                <wp:positionH relativeFrom="column">
                  <wp:posOffset>4152900</wp:posOffset>
                </wp:positionH>
                <wp:positionV relativeFrom="paragraph">
                  <wp:posOffset>5153025</wp:posOffset>
                </wp:positionV>
                <wp:extent cx="1600200" cy="0"/>
                <wp:effectExtent l="0" t="0" r="0" b="0"/>
                <wp:wrapTopAndBottom/>
                <wp:docPr id="172" name="Straight Connector 172"/>
                <wp:cNvGraphicFramePr/>
                <a:graphic xmlns:a="http://schemas.openxmlformats.org/drawingml/2006/main">
                  <a:graphicData uri="http://schemas.microsoft.com/office/word/2010/wordprocessingShape">
                    <wps:wsp>
                      <wps:cNvCnPr/>
                      <wps:spPr>
                        <a:xfrm>
                          <a:off x="0" y="0"/>
                          <a:ext cx="1600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E8AA44" id="Straight Connector 172"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27pt,405.75pt" to="453pt,4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" strokecolor="black [3200]" strokeweight=".5pt">
                <v:stroke joinstyle="miter"/>
                <w10:wrap type="topAndBottom"/>
              </v:line>
            </w:pict>
          </mc:Fallback>
        </mc:AlternateContent>
      </w:r>
      <w:r w:rsidR="000526C8">
        <w:rPr>
          <w:noProof/>
        </w:rPr>
        <mc:AlternateContent>
          <mc:Choice Requires="wps">
            <w:drawing>
              <wp:anchor distT="0" distB="0" distL="114300" distR="114300" simplePos="0" relativeHeight="251688960" behindDoc="0" locked="0" layoutInCell="1" allowOverlap="1" wp14:anchorId="5F2F8C6A" wp14:editId="0F6D567C">
                <wp:simplePos x="0" y="0"/>
                <wp:positionH relativeFrom="column">
                  <wp:posOffset>5514975</wp:posOffset>
                </wp:positionH>
                <wp:positionV relativeFrom="paragraph">
                  <wp:posOffset>6696075</wp:posOffset>
                </wp:positionV>
                <wp:extent cx="238125" cy="0"/>
                <wp:effectExtent l="0" t="0" r="0" b="0"/>
                <wp:wrapTopAndBottom/>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E513F1" id="Straight Connector 2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34.25pt,527.25pt" to="453pt,5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" strokecolor="black [3200]" strokeweight=".5pt">
                <v:stroke joinstyle="miter"/>
                <w10:wrap type="topAndBottom"/>
              </v:line>
            </w:pict>
          </mc:Fallback>
        </mc:AlternateContent>
      </w:r>
      <w:r w:rsidR="000526C8">
        <w:rPr>
          <w:noProof/>
        </w:rPr>
        <mc:AlternateContent>
          <mc:Choice Requires="wps">
            <w:drawing>
              <wp:anchor distT="0" distB="0" distL="114300" distR="114300" simplePos="0" relativeHeight="251689984" behindDoc="0" locked="0" layoutInCell="1" allowOverlap="1" wp14:anchorId="69973CB0" wp14:editId="709B8EFD">
                <wp:simplePos x="0" y="0"/>
                <wp:positionH relativeFrom="column">
                  <wp:posOffset>5753100</wp:posOffset>
                </wp:positionH>
                <wp:positionV relativeFrom="paragraph">
                  <wp:posOffset>5153025</wp:posOffset>
                </wp:positionV>
                <wp:extent cx="0" cy="1543050"/>
                <wp:effectExtent l="0" t="0" r="38100" b="19050"/>
                <wp:wrapTopAndBottom/>
                <wp:docPr id="29" name="Straight Connector 29"/>
                <wp:cNvGraphicFramePr/>
                <a:graphic xmlns:a="http://schemas.openxmlformats.org/drawingml/2006/main">
                  <a:graphicData uri="http://schemas.microsoft.com/office/word/2010/wordprocessingShape">
                    <wps:wsp>
                      <wps:cNvCnPr/>
                      <wps:spPr>
                        <a:xfrm flipV="1">
                          <a:off x="0" y="0"/>
                          <a:ext cx="0"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3ED214" id="Straight Connector 29"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53pt,405.75pt" to="453pt,5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" strokecolor="black [3200]" strokeweight=".5pt">
                <v:stroke joinstyle="miter"/>
                <w10:wrap type="topAndBottom"/>
              </v:line>
            </w:pict>
          </mc:Fallback>
        </mc:AlternateContent>
      </w:r>
      <w:r w:rsidR="000526C8">
        <w:rPr>
          <w:noProof/>
        </w:rPr>
        <mc:AlternateContent>
          <mc:Choice Requires="wps">
            <w:drawing>
              <wp:anchor distT="0" distB="0" distL="114300" distR="114300" simplePos="0" relativeHeight="251703296" behindDoc="0" locked="0" layoutInCell="1" allowOverlap="1" wp14:anchorId="5B26CD01" wp14:editId="3887279E">
                <wp:simplePos x="0" y="0"/>
                <wp:positionH relativeFrom="column">
                  <wp:posOffset>2647950</wp:posOffset>
                </wp:positionH>
                <wp:positionV relativeFrom="paragraph">
                  <wp:posOffset>7115175</wp:posOffset>
                </wp:positionV>
                <wp:extent cx="0" cy="247650"/>
                <wp:effectExtent l="76200" t="0" r="57150" b="57150"/>
                <wp:wrapNone/>
                <wp:docPr id="19" name="Straight Arrow Connector 19"/>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B00708" id="Straight Arrow Connector 19" o:spid="_x0000_s1026" type="#_x0000_t32" style="position:absolute;margin-left:208.5pt;margin-top:560.25pt;width:0;height:1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" strokecolor="black [3200]" strokeweight=".5pt">
                <v:stroke endarrow="block" joinstyle="miter"/>
              </v:shape>
            </w:pict>
          </mc:Fallback>
        </mc:AlternateContent>
      </w:r>
      <w:r w:rsidR="000526C8">
        <w:rPr>
          <w:noProof/>
        </w:rPr>
        <mc:AlternateContent>
          <mc:Choice Requires="wps">
            <w:drawing>
              <wp:anchor distT="0" distB="0" distL="114300" distR="114300" simplePos="0" relativeHeight="251702272" behindDoc="0" locked="0" layoutInCell="1" allowOverlap="1" wp14:anchorId="5EA9437C" wp14:editId="0EB7B428">
                <wp:simplePos x="0" y="0"/>
                <wp:positionH relativeFrom="column">
                  <wp:posOffset>2181225</wp:posOffset>
                </wp:positionH>
                <wp:positionV relativeFrom="paragraph">
                  <wp:posOffset>7362825</wp:posOffset>
                </wp:positionV>
                <wp:extent cx="962025" cy="419100"/>
                <wp:effectExtent l="0" t="0" r="28575" b="19050"/>
                <wp:wrapNone/>
                <wp:docPr id="17" name="Oval 17"/>
                <wp:cNvGraphicFramePr/>
                <a:graphic xmlns:a="http://schemas.openxmlformats.org/drawingml/2006/main">
                  <a:graphicData uri="http://schemas.microsoft.com/office/word/2010/wordprocessingShape">
                    <wps:wsp>
                      <wps:cNvSpPr/>
                      <wps:spPr>
                        <a:xfrm>
                          <a:off x="0" y="0"/>
                          <a:ext cx="962025" cy="4191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312B5C" w14:textId="722874C0" w:rsidR="004A218C" w:rsidRDefault="004A218C" w:rsidP="000526C8">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9437C" id="Oval 17" o:spid="_x0000_s1110" style="position:absolute;left:0;text-align:left;margin-left:171.75pt;margin-top:579.75pt;width:75.75pt;height:3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" fillcolor="white [3201]" strokecolor="black [3213]" strokeweight="1pt">
                <v:stroke joinstyle="miter"/>
                <v:textbox>
                  <w:txbxContent>
                    <w:p w14:paraId="76312B5C" w14:textId="722874C0" w:rsidR="004A218C" w:rsidRDefault="004A218C" w:rsidP="000526C8">
                      <w:pPr>
                        <w:jc w:val="center"/>
                      </w:pPr>
                      <w:r>
                        <w:t>Stop</w:t>
                      </w:r>
                    </w:p>
                  </w:txbxContent>
                </v:textbox>
              </v:oval>
            </w:pict>
          </mc:Fallback>
        </mc:AlternateContent>
      </w:r>
      <w:r w:rsidR="000526C8">
        <w:rPr>
          <w:noProof/>
        </w:rPr>
        <mc:AlternateContent>
          <mc:Choice Requires="wps">
            <w:drawing>
              <wp:anchor distT="0" distB="0" distL="114300" distR="114300" simplePos="0" relativeHeight="251698176" behindDoc="0" locked="0" layoutInCell="1" allowOverlap="1" wp14:anchorId="73905258" wp14:editId="217286B0">
                <wp:simplePos x="0" y="0"/>
                <wp:positionH relativeFrom="column">
                  <wp:posOffset>9525</wp:posOffset>
                </wp:positionH>
                <wp:positionV relativeFrom="paragraph">
                  <wp:posOffset>7781925</wp:posOffset>
                </wp:positionV>
                <wp:extent cx="5753100" cy="295275"/>
                <wp:effectExtent l="0" t="0" r="0" b="9525"/>
                <wp:wrapTopAndBottom/>
                <wp:docPr id="38" name="Text Box 38"/>
                <wp:cNvGraphicFramePr/>
                <a:graphic xmlns:a="http://schemas.openxmlformats.org/drawingml/2006/main">
                  <a:graphicData uri="http://schemas.microsoft.com/office/word/2010/wordprocessingShape">
                    <wps:wsp>
                      <wps:cNvSpPr txBox="1"/>
                      <wps:spPr>
                        <a:xfrm>
                          <a:off x="0" y="0"/>
                          <a:ext cx="5753100" cy="295275"/>
                        </a:xfrm>
                        <a:prstGeom prst="rect">
                          <a:avLst/>
                        </a:prstGeom>
                        <a:solidFill>
                          <a:prstClr val="white"/>
                        </a:solidFill>
                        <a:ln>
                          <a:noFill/>
                        </a:ln>
                      </wps:spPr>
                      <wps:txbx>
                        <w:txbxContent>
                          <w:p w14:paraId="43533B54" w14:textId="06DE2417" w:rsidR="004A218C" w:rsidRPr="00490EE3" w:rsidRDefault="004A218C" w:rsidP="00490EE3">
                            <w:pPr>
                              <w:pStyle w:val="mycaptions"/>
                              <w:jc w:val="center"/>
                              <w:rPr>
                                <w:b/>
                                <w:bCs/>
                                <w:noProof/>
                              </w:rPr>
                            </w:pPr>
                            <w:bookmarkStart w:id="1510" w:name="_Toc119591148"/>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5</w:t>
                            </w:r>
                            <w:r w:rsidRPr="00490EE3">
                              <w:rPr>
                                <w:b/>
                                <w:bCs/>
                                <w:noProof/>
                              </w:rPr>
                              <w:fldChar w:fldCharType="end"/>
                            </w:r>
                            <w:r w:rsidRPr="00490EE3">
                              <w:rPr>
                                <w:b/>
                                <w:bCs/>
                              </w:rPr>
                              <w:t>: Physiological Parameters Flowchart</w:t>
                            </w:r>
                            <w:bookmarkEnd w:id="1510"/>
                          </w:p>
                          <w:p w14:paraId="40D046EA" w14:textId="77777777" w:rsidR="004A218C" w:rsidRDefault="004A218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05258" id="Text Box 38" o:spid="_x0000_s1111" type="#_x0000_t202" style="position:absolute;left:0;text-align:left;margin-left:.75pt;margin-top:612.75pt;width:453pt;height:23.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" stroked="f">
                <v:textbox inset="0,0,0,0">
                  <w:txbxContent>
                    <w:p w14:paraId="43533B54" w14:textId="06DE2417" w:rsidR="004A218C" w:rsidRPr="00490EE3" w:rsidRDefault="004A218C" w:rsidP="00490EE3">
                      <w:pPr>
                        <w:pStyle w:val="mycaptions"/>
                        <w:jc w:val="center"/>
                        <w:rPr>
                          <w:b/>
                          <w:bCs/>
                          <w:noProof/>
                        </w:rPr>
                      </w:pPr>
                      <w:bookmarkStart w:id="1511" w:name="_Toc119591148"/>
                      <w:r w:rsidRPr="00490EE3">
                        <w:rPr>
                          <w:b/>
                          <w:bCs/>
                        </w:rPr>
                        <w:t xml:space="preserve">Figure </w:t>
                      </w:r>
                      <w:r w:rsidRPr="00490EE3">
                        <w:rPr>
                          <w:b/>
                          <w:bCs/>
                        </w:rPr>
                        <w:fldChar w:fldCharType="begin"/>
                      </w:r>
                      <w:r w:rsidRPr="00490EE3">
                        <w:rPr>
                          <w:b/>
                          <w:bCs/>
                        </w:rPr>
                        <w:instrText xml:space="preserve"> STYLEREF 1 \s </w:instrText>
                      </w:r>
                      <w:r w:rsidRPr="00490EE3">
                        <w:rPr>
                          <w:b/>
                          <w:bCs/>
                        </w:rPr>
                        <w:fldChar w:fldCharType="separate"/>
                      </w:r>
                      <w:r w:rsidRPr="00490EE3">
                        <w:rPr>
                          <w:b/>
                          <w:bCs/>
                          <w:noProof/>
                        </w:rPr>
                        <w:t>3</w:t>
                      </w:r>
                      <w:r w:rsidRPr="00490EE3">
                        <w:rPr>
                          <w:b/>
                          <w:bCs/>
                          <w:noProof/>
                        </w:rPr>
                        <w:fldChar w:fldCharType="end"/>
                      </w:r>
                      <w:r w:rsidRPr="00490EE3">
                        <w:rPr>
                          <w:b/>
                          <w:bCs/>
                        </w:rPr>
                        <w:t>.</w:t>
                      </w:r>
                      <w:r w:rsidRPr="00490EE3">
                        <w:rPr>
                          <w:b/>
                          <w:bCs/>
                        </w:rPr>
                        <w:fldChar w:fldCharType="begin"/>
                      </w:r>
                      <w:r w:rsidRPr="00490EE3">
                        <w:rPr>
                          <w:b/>
                          <w:bCs/>
                        </w:rPr>
                        <w:instrText xml:space="preserve"> SEQ Figure \* ARABIC \s 1 </w:instrText>
                      </w:r>
                      <w:r w:rsidRPr="00490EE3">
                        <w:rPr>
                          <w:b/>
                          <w:bCs/>
                        </w:rPr>
                        <w:fldChar w:fldCharType="separate"/>
                      </w:r>
                      <w:r w:rsidRPr="00490EE3">
                        <w:rPr>
                          <w:b/>
                          <w:bCs/>
                          <w:noProof/>
                        </w:rPr>
                        <w:t>5</w:t>
                      </w:r>
                      <w:r w:rsidRPr="00490EE3">
                        <w:rPr>
                          <w:b/>
                          <w:bCs/>
                          <w:noProof/>
                        </w:rPr>
                        <w:fldChar w:fldCharType="end"/>
                      </w:r>
                      <w:r w:rsidRPr="00490EE3">
                        <w:rPr>
                          <w:b/>
                          <w:bCs/>
                        </w:rPr>
                        <w:t>: Physiological Parameters Flowchart</w:t>
                      </w:r>
                      <w:bookmarkEnd w:id="1511"/>
                    </w:p>
                    <w:p w14:paraId="40D046EA" w14:textId="77777777" w:rsidR="004A218C" w:rsidRDefault="004A218C"/>
                  </w:txbxContent>
                </v:textbox>
                <w10:wrap type="topAndBottom"/>
              </v:shape>
            </w:pict>
          </mc:Fallback>
        </mc:AlternateContent>
      </w:r>
      <w:r w:rsidR="00953649" w:rsidRPr="0075568D">
        <w:rPr>
          <w:b/>
          <w:bCs/>
        </w:rPr>
        <w:t>PHYSIOLOGI</w:t>
      </w:r>
      <w:r w:rsidR="0075568D">
        <w:rPr>
          <w:b/>
          <w:bCs/>
        </w:rPr>
        <w:t>C</w:t>
      </w:r>
      <w:r w:rsidR="00953649" w:rsidRPr="0075568D">
        <w:rPr>
          <w:b/>
          <w:bCs/>
        </w:rPr>
        <w:t>AL PARAMETERS FLOWCHART</w:t>
      </w:r>
    </w:p>
    <w:p w14:paraId="6B395E5B" w14:textId="6267DE0E" w:rsidR="00D916F0" w:rsidRDefault="00D916F0" w:rsidP="00D916F0">
      <w:pPr>
        <w:jc w:val="center"/>
      </w:pPr>
    </w:p>
    <w:p w14:paraId="1AE83DCF" w14:textId="4D8E6805" w:rsidR="00F5363F" w:rsidRDefault="00F5363F">
      <w:pPr>
        <w:pStyle w:val="Heading2"/>
      </w:pPr>
      <w:bookmarkStart w:id="1512" w:name="_Toc119591106"/>
      <w:r>
        <w:lastRenderedPageBreak/>
        <w:t>CIRCUIT DESIGN</w:t>
      </w:r>
      <w:bookmarkEnd w:id="1512"/>
    </w:p>
    <w:p w14:paraId="7907FB9A" w14:textId="5576AB55" w:rsidR="00BA0B13" w:rsidRDefault="00BA0B13">
      <w:pPr>
        <w:pStyle w:val="Heading3"/>
      </w:pPr>
      <w:bookmarkStart w:id="1513" w:name="_Toc119591107"/>
      <w:r w:rsidRPr="00BA0B13">
        <w:t xml:space="preserve">Interfacing </w:t>
      </w:r>
      <w:r w:rsidR="00D916F0">
        <w:t>TMP36 Temperature</w:t>
      </w:r>
      <w:r w:rsidRPr="00BA0B13">
        <w:t xml:space="preserve"> Sensor with Arduino</w:t>
      </w:r>
      <w:bookmarkEnd w:id="1513"/>
    </w:p>
    <w:p w14:paraId="163E190B" w14:textId="4497C2C1" w:rsidR="00E502EC" w:rsidRDefault="00E502EC" w:rsidP="00BA0B13">
      <w:r>
        <w:rPr>
          <w:noProof/>
        </w:rPr>
        <w:drawing>
          <wp:inline distT="0" distB="0" distL="0" distR="0" wp14:anchorId="12F332C5" wp14:editId="4A91A605">
            <wp:extent cx="5943600" cy="6092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092190"/>
                    </a:xfrm>
                    <a:prstGeom prst="rect">
                      <a:avLst/>
                    </a:prstGeom>
                  </pic:spPr>
                </pic:pic>
              </a:graphicData>
            </a:graphic>
          </wp:inline>
        </w:drawing>
      </w:r>
    </w:p>
    <w:p w14:paraId="1AA54059" w14:textId="77777777" w:rsidR="00D916F0" w:rsidRPr="00D916F0" w:rsidRDefault="00D916F0" w:rsidP="00D916F0">
      <w:pPr>
        <w:pStyle w:val="mycaptions"/>
        <w:jc w:val="center"/>
        <w:rPr>
          <w:b/>
          <w:bCs/>
        </w:rPr>
      </w:pPr>
      <w:bookmarkStart w:id="1514" w:name="_Toc119591149"/>
      <w:r w:rsidRPr="00D916F0">
        <w:rPr>
          <w:b/>
          <w:bCs/>
        </w:rPr>
        <w:t>Figure 3.6: Interfacing TMP36 Temperature Sensor with Arduino</w:t>
      </w:r>
      <w:bookmarkEnd w:id="1514"/>
    </w:p>
    <w:p w14:paraId="0D174F04" w14:textId="185266BA" w:rsidR="00D916F0" w:rsidRPr="00BA0B13" w:rsidRDefault="00D916F0" w:rsidP="00BA0B13">
      <w:commentRangeStart w:id="1515"/>
      <w:r>
        <w:t xml:space="preserve">The code is shown in </w:t>
      </w:r>
      <w:del w:id="1516" w:author="Admin" w:date="2022-11-14T12:04:00Z">
        <w:r w:rsidRPr="001F6265" w:rsidDel="009A342F">
          <w:rPr>
            <w:highlight w:val="yellow"/>
            <w:rPrChange w:id="1517" w:author="magdaline ndere" w:date="2022-11-17T13:57:00Z">
              <w:rPr/>
            </w:rPrChange>
          </w:rPr>
          <w:delText>Appendices</w:delText>
        </w:r>
      </w:del>
      <w:ins w:id="1518" w:author="Admin" w:date="2022-11-14T12:04:00Z">
        <w:r w:rsidR="009A342F" w:rsidRPr="001F6265">
          <w:rPr>
            <w:highlight w:val="yellow"/>
            <w:rPrChange w:id="1519" w:author="magdaline ndere" w:date="2022-11-17T13:57:00Z">
              <w:rPr/>
            </w:rPrChange>
          </w:rPr>
          <w:t>APPENDIX</w:t>
        </w:r>
      </w:ins>
      <w:r w:rsidRPr="001F6265">
        <w:rPr>
          <w:highlight w:val="yellow"/>
          <w:rPrChange w:id="1520" w:author="magdaline ndere" w:date="2022-11-17T13:57:00Z">
            <w:rPr/>
          </w:rPrChange>
        </w:rPr>
        <w:t xml:space="preserve"> 1</w:t>
      </w:r>
      <w:r>
        <w:t>.</w:t>
      </w:r>
      <w:commentRangeEnd w:id="1515"/>
      <w:r w:rsidR="00482E5F">
        <w:rPr>
          <w:rStyle w:val="CommentReference"/>
        </w:rPr>
        <w:commentReference w:id="1515"/>
      </w:r>
    </w:p>
    <w:p w14:paraId="50A6E116" w14:textId="509AF7D7" w:rsidR="00F5363F" w:rsidRDefault="00F5363F" w:rsidP="00F5363F"/>
    <w:p w14:paraId="6422CDC4" w14:textId="263CD02A" w:rsidR="00E502EC" w:rsidRDefault="00E502EC" w:rsidP="00F5363F"/>
    <w:p w14:paraId="060AADAF" w14:textId="305506FE" w:rsidR="00E502EC" w:rsidRDefault="00D916F0">
      <w:pPr>
        <w:pStyle w:val="Heading3"/>
      </w:pPr>
      <w:bookmarkStart w:id="1521" w:name="_Toc119591108"/>
      <w:r w:rsidRPr="00BA0B13">
        <w:lastRenderedPageBreak/>
        <w:t xml:space="preserve">Interfacing </w:t>
      </w:r>
      <w:r w:rsidRPr="003F5F46">
        <w:t>RP-S40-ST Thin Film Pressure Sensor</w:t>
      </w:r>
      <w:r w:rsidRPr="00BA0B13">
        <w:t xml:space="preserve"> with Arduino</w:t>
      </w:r>
      <w:bookmarkEnd w:id="1521"/>
    </w:p>
    <w:p w14:paraId="715C3F53" w14:textId="5ECD243C" w:rsidR="00E502EC" w:rsidRDefault="00E502EC" w:rsidP="00F5363F">
      <w:r>
        <w:rPr>
          <w:noProof/>
        </w:rPr>
        <w:drawing>
          <wp:inline distT="0" distB="0" distL="0" distR="0" wp14:anchorId="3CFD85A2" wp14:editId="5F80F42C">
            <wp:extent cx="5943600" cy="6040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40755"/>
                    </a:xfrm>
                    <a:prstGeom prst="rect">
                      <a:avLst/>
                    </a:prstGeom>
                  </pic:spPr>
                </pic:pic>
              </a:graphicData>
            </a:graphic>
          </wp:inline>
        </w:drawing>
      </w:r>
    </w:p>
    <w:p w14:paraId="208132AC" w14:textId="7C53D387" w:rsidR="00D916F0" w:rsidRPr="00D916F0" w:rsidRDefault="00D916F0" w:rsidP="00D916F0">
      <w:pPr>
        <w:pStyle w:val="mycaptions"/>
        <w:jc w:val="center"/>
        <w:rPr>
          <w:b/>
          <w:bCs/>
        </w:rPr>
      </w:pPr>
      <w:bookmarkStart w:id="1522" w:name="_Toc119591150"/>
      <w:r w:rsidRPr="00D916F0">
        <w:rPr>
          <w:b/>
          <w:bCs/>
        </w:rPr>
        <w:t>Figure 3.</w:t>
      </w:r>
      <w:r>
        <w:rPr>
          <w:b/>
          <w:bCs/>
        </w:rPr>
        <w:t>7</w:t>
      </w:r>
      <w:r w:rsidRPr="00D916F0">
        <w:rPr>
          <w:b/>
          <w:bCs/>
        </w:rPr>
        <w:t xml:space="preserve">: Interfacing </w:t>
      </w:r>
      <w:r w:rsidRPr="003F5F46">
        <w:rPr>
          <w:b/>
          <w:bCs/>
        </w:rPr>
        <w:t>RP-S40-ST Thin Film Pressure Sensor</w:t>
      </w:r>
      <w:r w:rsidRPr="00BA0B13">
        <w:t xml:space="preserve"> </w:t>
      </w:r>
      <w:r w:rsidRPr="00D916F0">
        <w:rPr>
          <w:b/>
          <w:bCs/>
        </w:rPr>
        <w:t>with Arduino</w:t>
      </w:r>
      <w:bookmarkEnd w:id="1522"/>
    </w:p>
    <w:p w14:paraId="1781BD24" w14:textId="2C3BB0A2" w:rsidR="00D916F0" w:rsidRPr="00BA0B13" w:rsidRDefault="00D916F0" w:rsidP="00D916F0">
      <w:r>
        <w:t xml:space="preserve">The code is shown </w:t>
      </w:r>
      <w:r w:rsidRPr="001F6265">
        <w:t xml:space="preserve">in </w:t>
      </w:r>
      <w:del w:id="1523" w:author="Admin" w:date="2022-11-14T12:04:00Z">
        <w:r w:rsidRPr="001F6265" w:rsidDel="009A342F">
          <w:rPr>
            <w:highlight w:val="yellow"/>
            <w:rPrChange w:id="1524" w:author="magdaline ndere" w:date="2022-11-17T13:57:00Z">
              <w:rPr/>
            </w:rPrChange>
          </w:rPr>
          <w:delText>Appendices</w:delText>
        </w:r>
      </w:del>
      <w:ins w:id="1525" w:author="Admin" w:date="2022-11-14T12:04:00Z">
        <w:r w:rsidR="009A342F" w:rsidRPr="001F6265">
          <w:rPr>
            <w:highlight w:val="yellow"/>
          </w:rPr>
          <w:t>APPENDIX</w:t>
        </w:r>
      </w:ins>
      <w:r w:rsidRPr="001F6265">
        <w:t xml:space="preserve"> </w:t>
      </w:r>
      <w:r w:rsidRPr="001F6265">
        <w:rPr>
          <w:highlight w:val="yellow"/>
          <w:rPrChange w:id="1526" w:author="magdaline ndere" w:date="2022-11-17T13:57:00Z">
            <w:rPr/>
          </w:rPrChange>
        </w:rPr>
        <w:t>2</w:t>
      </w:r>
      <w:r w:rsidRPr="001F6265">
        <w:t>.</w:t>
      </w:r>
    </w:p>
    <w:p w14:paraId="7EF40495" w14:textId="1D818C3E" w:rsidR="00252F6F" w:rsidRDefault="00252F6F" w:rsidP="00F5363F"/>
    <w:p w14:paraId="0DEDDF66" w14:textId="799FFA5B" w:rsidR="00D916F0" w:rsidRPr="00D916F0" w:rsidRDefault="00D916F0" w:rsidP="00D916F0"/>
    <w:p w14:paraId="09547F01" w14:textId="09990C47" w:rsidR="00D916F0" w:rsidRDefault="00D916F0" w:rsidP="00D916F0"/>
    <w:p w14:paraId="4F78BB23" w14:textId="65B00228" w:rsidR="00D916F0" w:rsidRDefault="00D916F0" w:rsidP="00D916F0"/>
    <w:p w14:paraId="2C4FAD92" w14:textId="59FD8B10" w:rsidR="00D916F0" w:rsidRPr="001B6DF7" w:rsidRDefault="00D916F0">
      <w:pPr>
        <w:pStyle w:val="Heading3"/>
      </w:pPr>
      <w:bookmarkStart w:id="1527" w:name="_Toc119591109"/>
      <w:r w:rsidRPr="001B6DF7">
        <w:rPr>
          <w:rStyle w:val="Strong"/>
          <w:b/>
          <w:bCs/>
        </w:rPr>
        <w:lastRenderedPageBreak/>
        <w:t xml:space="preserve">Interfacing </w:t>
      </w:r>
      <w:r w:rsidR="001B6DF7" w:rsidRPr="001B6DF7">
        <w:t>the Buzzer</w:t>
      </w:r>
      <w:r w:rsidRPr="001B6DF7">
        <w:t xml:space="preserve"> </w:t>
      </w:r>
      <w:r w:rsidRPr="001B6DF7">
        <w:rPr>
          <w:rStyle w:val="Strong"/>
          <w:b/>
          <w:bCs/>
        </w:rPr>
        <w:t>with Arduino</w:t>
      </w:r>
      <w:bookmarkEnd w:id="1527"/>
    </w:p>
    <w:p w14:paraId="0784A486" w14:textId="2C5B5667" w:rsidR="00252F6F" w:rsidRDefault="00252F6F" w:rsidP="00F5363F">
      <w:r>
        <w:rPr>
          <w:noProof/>
        </w:rPr>
        <w:drawing>
          <wp:inline distT="0" distB="0" distL="0" distR="0" wp14:anchorId="064383D6" wp14:editId="7DCF4DEA">
            <wp:extent cx="5943600" cy="5952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952490"/>
                    </a:xfrm>
                    <a:prstGeom prst="rect">
                      <a:avLst/>
                    </a:prstGeom>
                  </pic:spPr>
                </pic:pic>
              </a:graphicData>
            </a:graphic>
          </wp:inline>
        </w:drawing>
      </w:r>
    </w:p>
    <w:p w14:paraId="47DA944E" w14:textId="3091D30A" w:rsidR="001B6DF7" w:rsidRPr="00D916F0" w:rsidRDefault="001B6DF7" w:rsidP="001B6DF7">
      <w:pPr>
        <w:pStyle w:val="mycaptions"/>
        <w:jc w:val="center"/>
        <w:rPr>
          <w:b/>
          <w:bCs/>
        </w:rPr>
      </w:pPr>
      <w:bookmarkStart w:id="1528" w:name="_Toc119591151"/>
      <w:r w:rsidRPr="00D916F0">
        <w:rPr>
          <w:b/>
          <w:bCs/>
        </w:rPr>
        <w:t>Figure 3.</w:t>
      </w:r>
      <w:r>
        <w:rPr>
          <w:b/>
          <w:bCs/>
        </w:rPr>
        <w:t>8</w:t>
      </w:r>
      <w:r w:rsidRPr="00D916F0">
        <w:rPr>
          <w:b/>
          <w:bCs/>
        </w:rPr>
        <w:t xml:space="preserve">: Interfacing </w:t>
      </w:r>
      <w:r>
        <w:rPr>
          <w:b/>
          <w:bCs/>
        </w:rPr>
        <w:t>the Buzzer</w:t>
      </w:r>
      <w:r w:rsidRPr="003F5F46">
        <w:rPr>
          <w:b/>
          <w:bCs/>
        </w:rPr>
        <w:t xml:space="preserve"> </w:t>
      </w:r>
      <w:r w:rsidRPr="00D916F0">
        <w:rPr>
          <w:b/>
          <w:bCs/>
        </w:rPr>
        <w:t>with Arduino</w:t>
      </w:r>
      <w:bookmarkEnd w:id="1528"/>
    </w:p>
    <w:p w14:paraId="277850E0" w14:textId="08F40023" w:rsidR="001B6DF7" w:rsidRPr="00BA0B13" w:rsidRDefault="001B6DF7" w:rsidP="001B6DF7">
      <w:r>
        <w:t xml:space="preserve">The code is shown in </w:t>
      </w:r>
      <w:del w:id="1529" w:author="Admin" w:date="2022-11-14T12:04:00Z">
        <w:r w:rsidRPr="007A3551" w:rsidDel="009A342F">
          <w:rPr>
            <w:highlight w:val="yellow"/>
            <w:rPrChange w:id="1530" w:author="Admin" w:date="2022-11-14T11:56:00Z">
              <w:rPr/>
            </w:rPrChange>
          </w:rPr>
          <w:delText>Appendices</w:delText>
        </w:r>
      </w:del>
      <w:ins w:id="1531" w:author="Admin" w:date="2022-11-14T12:04:00Z">
        <w:r w:rsidR="009A342F">
          <w:rPr>
            <w:highlight w:val="yellow"/>
          </w:rPr>
          <w:t>APPENDIX</w:t>
        </w:r>
      </w:ins>
      <w:r w:rsidRPr="007A3551">
        <w:rPr>
          <w:highlight w:val="yellow"/>
          <w:rPrChange w:id="1532" w:author="Admin" w:date="2022-11-14T11:56:00Z">
            <w:rPr/>
          </w:rPrChange>
        </w:rPr>
        <w:t xml:space="preserve"> 3.</w:t>
      </w:r>
    </w:p>
    <w:p w14:paraId="470E7533" w14:textId="45C8D68C" w:rsidR="003B6861" w:rsidRDefault="003B6861" w:rsidP="00F5363F"/>
    <w:p w14:paraId="44DB9266" w14:textId="368C2F38" w:rsidR="001B6DF7" w:rsidRDefault="001B6DF7" w:rsidP="00F5363F"/>
    <w:p w14:paraId="3AFC3ADB" w14:textId="796AB048" w:rsidR="001B6DF7" w:rsidRDefault="001B6DF7" w:rsidP="00F5363F"/>
    <w:p w14:paraId="0CF9BA5D" w14:textId="636F2D2B" w:rsidR="001B6DF7" w:rsidRDefault="001B6DF7" w:rsidP="00F5363F"/>
    <w:p w14:paraId="3B24AAFB" w14:textId="2CBEF65F" w:rsidR="001B6DF7" w:rsidRPr="001B6DF7" w:rsidRDefault="001B6DF7">
      <w:pPr>
        <w:pStyle w:val="Heading3"/>
      </w:pPr>
      <w:bookmarkStart w:id="1533" w:name="_Toc119591110"/>
      <w:r w:rsidRPr="00D916F0">
        <w:lastRenderedPageBreak/>
        <w:t xml:space="preserve">Interfacing </w:t>
      </w:r>
      <w:r>
        <w:t>MPU6050</w:t>
      </w:r>
      <w:r w:rsidRPr="003F5F46">
        <w:t xml:space="preserve"> </w:t>
      </w:r>
      <w:r>
        <w:t xml:space="preserve">Accelerometer + </w:t>
      </w:r>
      <w:proofErr w:type="spellStart"/>
      <w:r>
        <w:t>Gryo</w:t>
      </w:r>
      <w:proofErr w:type="spellEnd"/>
      <w:r w:rsidRPr="003F5F46">
        <w:t xml:space="preserve"> Sensor</w:t>
      </w:r>
      <w:r w:rsidRPr="00BA0B13">
        <w:t xml:space="preserve"> </w:t>
      </w:r>
      <w:r w:rsidRPr="00D916F0">
        <w:t>with Arduino</w:t>
      </w:r>
      <w:bookmarkEnd w:id="1533"/>
    </w:p>
    <w:p w14:paraId="3E0CCA0B" w14:textId="2BF6F336" w:rsidR="003B6861" w:rsidRDefault="003B6861" w:rsidP="00F5363F">
      <w:r>
        <w:rPr>
          <w:noProof/>
        </w:rPr>
        <w:drawing>
          <wp:inline distT="0" distB="0" distL="0" distR="0" wp14:anchorId="23DE9B56" wp14:editId="725C3496">
            <wp:extent cx="5943600" cy="575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759450"/>
                    </a:xfrm>
                    <a:prstGeom prst="rect">
                      <a:avLst/>
                    </a:prstGeom>
                  </pic:spPr>
                </pic:pic>
              </a:graphicData>
            </a:graphic>
          </wp:inline>
        </w:drawing>
      </w:r>
    </w:p>
    <w:p w14:paraId="260D2668" w14:textId="319C78C6" w:rsidR="001B6DF7" w:rsidRPr="00D916F0" w:rsidRDefault="001B6DF7" w:rsidP="001B6DF7">
      <w:pPr>
        <w:pStyle w:val="mycaptions"/>
        <w:jc w:val="center"/>
        <w:rPr>
          <w:b/>
          <w:bCs/>
        </w:rPr>
      </w:pPr>
      <w:bookmarkStart w:id="1534" w:name="_Toc119591152"/>
      <w:r w:rsidRPr="00D916F0">
        <w:rPr>
          <w:b/>
          <w:bCs/>
        </w:rPr>
        <w:t>Figure 3.</w:t>
      </w:r>
      <w:r>
        <w:rPr>
          <w:b/>
          <w:bCs/>
        </w:rPr>
        <w:t>9</w:t>
      </w:r>
      <w:r w:rsidRPr="00D916F0">
        <w:rPr>
          <w:b/>
          <w:bCs/>
        </w:rPr>
        <w:t xml:space="preserve">: Interfacing </w:t>
      </w:r>
      <w:r>
        <w:rPr>
          <w:b/>
          <w:bCs/>
        </w:rPr>
        <w:t>MPU6050</w:t>
      </w:r>
      <w:r w:rsidRPr="003F5F46">
        <w:rPr>
          <w:b/>
          <w:bCs/>
        </w:rPr>
        <w:t xml:space="preserve"> </w:t>
      </w:r>
      <w:r>
        <w:rPr>
          <w:b/>
          <w:bCs/>
        </w:rPr>
        <w:t xml:space="preserve">Accelerometer + </w:t>
      </w:r>
      <w:proofErr w:type="spellStart"/>
      <w:r>
        <w:rPr>
          <w:b/>
          <w:bCs/>
        </w:rPr>
        <w:t>Gryo</w:t>
      </w:r>
      <w:proofErr w:type="spellEnd"/>
      <w:r w:rsidRPr="003F5F46">
        <w:rPr>
          <w:b/>
          <w:bCs/>
        </w:rPr>
        <w:t xml:space="preserve"> Sensor</w:t>
      </w:r>
      <w:r w:rsidRPr="00BA0B13">
        <w:t xml:space="preserve"> </w:t>
      </w:r>
      <w:r w:rsidRPr="00D916F0">
        <w:rPr>
          <w:b/>
          <w:bCs/>
        </w:rPr>
        <w:t>with Arduino</w:t>
      </w:r>
      <w:bookmarkEnd w:id="1534"/>
    </w:p>
    <w:p w14:paraId="61871BD3" w14:textId="13B5E48F" w:rsidR="001B6DF7" w:rsidRPr="00BA0B13" w:rsidRDefault="001B6DF7" w:rsidP="001B6DF7">
      <w:r>
        <w:t xml:space="preserve">The code is shown in </w:t>
      </w:r>
      <w:del w:id="1535" w:author="Admin" w:date="2022-11-14T12:04:00Z">
        <w:r w:rsidRPr="007A3551" w:rsidDel="009A342F">
          <w:rPr>
            <w:highlight w:val="yellow"/>
            <w:rPrChange w:id="1536" w:author="Admin" w:date="2022-11-14T11:58:00Z">
              <w:rPr/>
            </w:rPrChange>
          </w:rPr>
          <w:delText>Appendices</w:delText>
        </w:r>
      </w:del>
      <w:ins w:id="1537" w:author="Admin" w:date="2022-11-14T12:04:00Z">
        <w:r w:rsidR="009A342F">
          <w:rPr>
            <w:highlight w:val="yellow"/>
          </w:rPr>
          <w:t>APPENDIX</w:t>
        </w:r>
      </w:ins>
      <w:r w:rsidRPr="007A3551">
        <w:rPr>
          <w:highlight w:val="yellow"/>
          <w:rPrChange w:id="1538" w:author="Admin" w:date="2022-11-14T11:58:00Z">
            <w:rPr/>
          </w:rPrChange>
        </w:rPr>
        <w:t xml:space="preserve"> 4.</w:t>
      </w:r>
    </w:p>
    <w:p w14:paraId="3BDD2833" w14:textId="3BAF3B37" w:rsidR="00E40BBE" w:rsidRDefault="00E40BBE" w:rsidP="00F5363F"/>
    <w:p w14:paraId="4C7F81E0" w14:textId="52A6407F" w:rsidR="001B6DF7" w:rsidRDefault="001B6DF7" w:rsidP="00F5363F"/>
    <w:p w14:paraId="4F0524F9" w14:textId="13684052" w:rsidR="001B6DF7" w:rsidRDefault="001B6DF7" w:rsidP="00F5363F"/>
    <w:p w14:paraId="217857CB" w14:textId="20CCBD99" w:rsidR="001B6DF7" w:rsidRDefault="001B6DF7" w:rsidP="00F5363F"/>
    <w:p w14:paraId="6992488F" w14:textId="2BF675B6" w:rsidR="001B6DF7" w:rsidRDefault="001B6DF7" w:rsidP="00F5363F"/>
    <w:p w14:paraId="290E7FD7" w14:textId="3EB52EBA" w:rsidR="001B6DF7" w:rsidRDefault="001B6DF7">
      <w:pPr>
        <w:pStyle w:val="Heading3"/>
      </w:pPr>
      <w:bookmarkStart w:id="1539" w:name="_Toc119591111"/>
      <w:r w:rsidRPr="00D916F0">
        <w:lastRenderedPageBreak/>
        <w:t xml:space="preserve">Interfacing </w:t>
      </w:r>
      <w:r>
        <w:t>MAX30100</w:t>
      </w:r>
      <w:r w:rsidRPr="003F5F46">
        <w:t xml:space="preserve"> </w:t>
      </w:r>
      <w:r>
        <w:t>Heart Beat</w:t>
      </w:r>
      <w:r w:rsidRPr="003F5F46">
        <w:t xml:space="preserve"> Sensor</w:t>
      </w:r>
      <w:r w:rsidRPr="00BA0B13">
        <w:t xml:space="preserve"> </w:t>
      </w:r>
      <w:r w:rsidRPr="00D916F0">
        <w:t>with Arduino</w:t>
      </w:r>
      <w:bookmarkEnd w:id="1539"/>
    </w:p>
    <w:p w14:paraId="17CF7F77" w14:textId="0136AC8B" w:rsidR="00E40BBE" w:rsidRDefault="00E40BBE" w:rsidP="00F5363F">
      <w:r>
        <w:rPr>
          <w:noProof/>
        </w:rPr>
        <w:drawing>
          <wp:inline distT="0" distB="0" distL="0" distR="0" wp14:anchorId="68F37D9D" wp14:editId="586DA3ED">
            <wp:extent cx="5943600" cy="5987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87415"/>
                    </a:xfrm>
                    <a:prstGeom prst="rect">
                      <a:avLst/>
                    </a:prstGeom>
                  </pic:spPr>
                </pic:pic>
              </a:graphicData>
            </a:graphic>
          </wp:inline>
        </w:drawing>
      </w:r>
    </w:p>
    <w:p w14:paraId="4A5CFDFD" w14:textId="11BF18E3" w:rsidR="001B6DF7" w:rsidRPr="00D916F0" w:rsidRDefault="001B6DF7" w:rsidP="001B6DF7">
      <w:pPr>
        <w:pStyle w:val="mycaptions"/>
        <w:jc w:val="center"/>
        <w:rPr>
          <w:b/>
          <w:bCs/>
        </w:rPr>
      </w:pPr>
      <w:bookmarkStart w:id="1540" w:name="_Toc119591153"/>
      <w:r w:rsidRPr="00D916F0">
        <w:rPr>
          <w:b/>
          <w:bCs/>
        </w:rPr>
        <w:t>Figure 3.</w:t>
      </w:r>
      <w:r>
        <w:rPr>
          <w:b/>
          <w:bCs/>
        </w:rPr>
        <w:t>10</w:t>
      </w:r>
      <w:r w:rsidRPr="00D916F0">
        <w:rPr>
          <w:b/>
          <w:bCs/>
        </w:rPr>
        <w:t xml:space="preserve">: Interfacing </w:t>
      </w:r>
      <w:r>
        <w:rPr>
          <w:b/>
          <w:bCs/>
        </w:rPr>
        <w:t>MAX30100</w:t>
      </w:r>
      <w:r w:rsidRPr="003F5F46">
        <w:rPr>
          <w:b/>
          <w:bCs/>
        </w:rPr>
        <w:t xml:space="preserve"> </w:t>
      </w:r>
      <w:r>
        <w:rPr>
          <w:b/>
          <w:bCs/>
        </w:rPr>
        <w:t>Heart Beat</w:t>
      </w:r>
      <w:r w:rsidRPr="003F5F46">
        <w:rPr>
          <w:b/>
          <w:bCs/>
        </w:rPr>
        <w:t xml:space="preserve"> Sensor</w:t>
      </w:r>
      <w:r w:rsidRPr="00BA0B13">
        <w:t xml:space="preserve"> </w:t>
      </w:r>
      <w:r w:rsidRPr="00D916F0">
        <w:rPr>
          <w:b/>
          <w:bCs/>
        </w:rPr>
        <w:t>with Arduino</w:t>
      </w:r>
      <w:bookmarkEnd w:id="1540"/>
    </w:p>
    <w:p w14:paraId="6C88BC1B" w14:textId="440DEB03" w:rsidR="001B6DF7" w:rsidRPr="00BA0B13" w:rsidRDefault="001B6DF7" w:rsidP="001B6DF7">
      <w:r>
        <w:t xml:space="preserve">The code is shown in </w:t>
      </w:r>
      <w:del w:id="1541" w:author="Admin" w:date="2022-11-14T12:04:00Z">
        <w:r w:rsidRPr="007A3551" w:rsidDel="009A342F">
          <w:rPr>
            <w:highlight w:val="yellow"/>
            <w:rPrChange w:id="1542" w:author="Admin" w:date="2022-11-14T11:58:00Z">
              <w:rPr/>
            </w:rPrChange>
          </w:rPr>
          <w:delText>Appendices</w:delText>
        </w:r>
      </w:del>
      <w:ins w:id="1543" w:author="Admin" w:date="2022-11-14T12:04:00Z">
        <w:r w:rsidR="009A342F">
          <w:rPr>
            <w:highlight w:val="yellow"/>
          </w:rPr>
          <w:t>APPENDIX</w:t>
        </w:r>
      </w:ins>
      <w:r w:rsidRPr="007A3551">
        <w:rPr>
          <w:highlight w:val="yellow"/>
          <w:rPrChange w:id="1544" w:author="Admin" w:date="2022-11-14T11:58:00Z">
            <w:rPr/>
          </w:rPrChange>
        </w:rPr>
        <w:t xml:space="preserve"> 5.</w:t>
      </w:r>
    </w:p>
    <w:p w14:paraId="29860420" w14:textId="15E9AAF4" w:rsidR="00E40BBE" w:rsidRDefault="00E40BBE" w:rsidP="00F5363F"/>
    <w:p w14:paraId="40500E35" w14:textId="5A3DF09A" w:rsidR="001B6DF7" w:rsidRDefault="001B6DF7" w:rsidP="00F5363F"/>
    <w:p w14:paraId="15442CA0" w14:textId="7370A015" w:rsidR="001B6DF7" w:rsidRDefault="001B6DF7" w:rsidP="00F5363F"/>
    <w:p w14:paraId="42BA3B0B" w14:textId="7D77E0BF" w:rsidR="001B6DF7" w:rsidRDefault="001B6DF7" w:rsidP="00F5363F"/>
    <w:p w14:paraId="7AF5F1B9" w14:textId="48474D9A" w:rsidR="001B6DF7" w:rsidRDefault="001B6DF7">
      <w:pPr>
        <w:pStyle w:val="Heading3"/>
      </w:pPr>
      <w:bookmarkStart w:id="1545" w:name="_Toc119591112"/>
      <w:r w:rsidRPr="00D916F0">
        <w:lastRenderedPageBreak/>
        <w:t xml:space="preserve">Interfacing </w:t>
      </w:r>
      <w:r>
        <w:t>NEO-6M GPS Module</w:t>
      </w:r>
      <w:r w:rsidRPr="003F5F46">
        <w:t xml:space="preserve"> </w:t>
      </w:r>
      <w:r w:rsidRPr="00D916F0">
        <w:t>with Arduino</w:t>
      </w:r>
      <w:bookmarkEnd w:id="1545"/>
    </w:p>
    <w:p w14:paraId="11505FAA" w14:textId="3323E766" w:rsidR="00E40BBE" w:rsidRDefault="00E40BBE" w:rsidP="00F5363F">
      <w:r>
        <w:rPr>
          <w:noProof/>
        </w:rPr>
        <w:drawing>
          <wp:inline distT="0" distB="0" distL="0" distR="0" wp14:anchorId="4938C665" wp14:editId="221FF15A">
            <wp:extent cx="5848350" cy="6600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350" cy="6600825"/>
                    </a:xfrm>
                    <a:prstGeom prst="rect">
                      <a:avLst/>
                    </a:prstGeom>
                  </pic:spPr>
                </pic:pic>
              </a:graphicData>
            </a:graphic>
          </wp:inline>
        </w:drawing>
      </w:r>
    </w:p>
    <w:p w14:paraId="6A5E276F" w14:textId="479B4E36" w:rsidR="001B6DF7" w:rsidRPr="00D916F0" w:rsidRDefault="001B6DF7" w:rsidP="001B6DF7">
      <w:pPr>
        <w:pStyle w:val="mycaptions"/>
        <w:jc w:val="center"/>
        <w:rPr>
          <w:b/>
          <w:bCs/>
        </w:rPr>
      </w:pPr>
      <w:bookmarkStart w:id="1546" w:name="_Toc119591154"/>
      <w:r w:rsidRPr="00D916F0">
        <w:rPr>
          <w:b/>
          <w:bCs/>
        </w:rPr>
        <w:t>Figure 3.</w:t>
      </w:r>
      <w:r>
        <w:rPr>
          <w:b/>
          <w:bCs/>
        </w:rPr>
        <w:t>11</w:t>
      </w:r>
      <w:r w:rsidRPr="00D916F0">
        <w:rPr>
          <w:b/>
          <w:bCs/>
        </w:rPr>
        <w:t xml:space="preserve">: Interfacing </w:t>
      </w:r>
      <w:r>
        <w:rPr>
          <w:b/>
          <w:bCs/>
        </w:rPr>
        <w:t>NEO-6M GPS Module</w:t>
      </w:r>
      <w:r w:rsidRPr="003F5F46">
        <w:rPr>
          <w:b/>
          <w:bCs/>
        </w:rPr>
        <w:t xml:space="preserve"> </w:t>
      </w:r>
      <w:r w:rsidRPr="00D916F0">
        <w:rPr>
          <w:b/>
          <w:bCs/>
        </w:rPr>
        <w:t>with Arduino</w:t>
      </w:r>
      <w:bookmarkEnd w:id="1546"/>
    </w:p>
    <w:p w14:paraId="391BBE18" w14:textId="64FD9A3E" w:rsidR="001B6DF7" w:rsidRPr="00BA0B13" w:rsidRDefault="001B6DF7" w:rsidP="001B6DF7">
      <w:r>
        <w:t xml:space="preserve">The code is shown in </w:t>
      </w:r>
      <w:del w:id="1547" w:author="Admin" w:date="2022-11-14T12:04:00Z">
        <w:r w:rsidRPr="007A3551" w:rsidDel="009A342F">
          <w:rPr>
            <w:highlight w:val="yellow"/>
            <w:rPrChange w:id="1548" w:author="Admin" w:date="2022-11-14T11:57:00Z">
              <w:rPr/>
            </w:rPrChange>
          </w:rPr>
          <w:delText>Appendices</w:delText>
        </w:r>
      </w:del>
      <w:ins w:id="1549" w:author="Admin" w:date="2022-11-14T12:04:00Z">
        <w:r w:rsidR="009A342F">
          <w:rPr>
            <w:highlight w:val="yellow"/>
          </w:rPr>
          <w:t>APPENDIX</w:t>
        </w:r>
      </w:ins>
      <w:r w:rsidRPr="007A3551">
        <w:rPr>
          <w:highlight w:val="yellow"/>
          <w:rPrChange w:id="1550" w:author="Admin" w:date="2022-11-14T11:57:00Z">
            <w:rPr/>
          </w:rPrChange>
        </w:rPr>
        <w:t xml:space="preserve"> 6.</w:t>
      </w:r>
    </w:p>
    <w:p w14:paraId="0370F9BE" w14:textId="12969B9C" w:rsidR="00D916F0" w:rsidRDefault="00D916F0" w:rsidP="00F5363F"/>
    <w:p w14:paraId="36DC72BC" w14:textId="422A5F94" w:rsidR="001B6DF7" w:rsidRDefault="001B6DF7" w:rsidP="00F5363F"/>
    <w:p w14:paraId="6EA17CF7" w14:textId="0D16E220" w:rsidR="001B6DF7" w:rsidRDefault="001B6DF7">
      <w:pPr>
        <w:pStyle w:val="Heading3"/>
      </w:pPr>
      <w:bookmarkStart w:id="1551" w:name="_Toc119591113"/>
      <w:r w:rsidRPr="00D916F0">
        <w:lastRenderedPageBreak/>
        <w:t xml:space="preserve">Interfacing </w:t>
      </w:r>
      <w:r>
        <w:t>SIM800L GSM Module</w:t>
      </w:r>
      <w:r w:rsidRPr="003F5F46">
        <w:t xml:space="preserve"> </w:t>
      </w:r>
      <w:r w:rsidRPr="00D916F0">
        <w:t>with Arduino</w:t>
      </w:r>
      <w:bookmarkEnd w:id="1551"/>
    </w:p>
    <w:p w14:paraId="77B84215" w14:textId="14DC5859" w:rsidR="00D916F0" w:rsidRDefault="00D916F0" w:rsidP="00F5363F">
      <w:r>
        <w:rPr>
          <w:noProof/>
        </w:rPr>
        <w:drawing>
          <wp:inline distT="0" distB="0" distL="0" distR="0" wp14:anchorId="6A8B1F0D" wp14:editId="31A4A861">
            <wp:extent cx="5943600" cy="6096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96635"/>
                    </a:xfrm>
                    <a:prstGeom prst="rect">
                      <a:avLst/>
                    </a:prstGeom>
                  </pic:spPr>
                </pic:pic>
              </a:graphicData>
            </a:graphic>
          </wp:inline>
        </w:drawing>
      </w:r>
    </w:p>
    <w:p w14:paraId="63CB662B" w14:textId="1733162A" w:rsidR="001B6DF7" w:rsidRDefault="001B6DF7" w:rsidP="001B6DF7">
      <w:pPr>
        <w:pStyle w:val="mycaptions"/>
        <w:jc w:val="center"/>
        <w:rPr>
          <w:b/>
          <w:bCs/>
        </w:rPr>
      </w:pPr>
      <w:bookmarkStart w:id="1552" w:name="_Toc119591155"/>
      <w:r w:rsidRPr="00D916F0">
        <w:rPr>
          <w:b/>
          <w:bCs/>
        </w:rPr>
        <w:t>Figure 3.</w:t>
      </w:r>
      <w:r>
        <w:rPr>
          <w:b/>
          <w:bCs/>
        </w:rPr>
        <w:t>12</w:t>
      </w:r>
      <w:r w:rsidRPr="00D916F0">
        <w:rPr>
          <w:b/>
          <w:bCs/>
        </w:rPr>
        <w:t xml:space="preserve">: Interfacing </w:t>
      </w:r>
      <w:r>
        <w:rPr>
          <w:b/>
          <w:bCs/>
        </w:rPr>
        <w:t>SIM800L GSM Module</w:t>
      </w:r>
      <w:r w:rsidRPr="003F5F46">
        <w:rPr>
          <w:b/>
          <w:bCs/>
        </w:rPr>
        <w:t xml:space="preserve"> </w:t>
      </w:r>
      <w:r w:rsidRPr="00D916F0">
        <w:rPr>
          <w:b/>
          <w:bCs/>
        </w:rPr>
        <w:t>with Arduino</w:t>
      </w:r>
      <w:bookmarkEnd w:id="1552"/>
    </w:p>
    <w:p w14:paraId="1B991133" w14:textId="77777777" w:rsidR="00DE167E" w:rsidRDefault="00DE167E" w:rsidP="00DE167E">
      <w:pPr>
        <w:rPr>
          <w:b/>
          <w:bCs/>
        </w:rPr>
      </w:pPr>
    </w:p>
    <w:p w14:paraId="55EB1E9D" w14:textId="77777777" w:rsidR="00DE167E" w:rsidRDefault="00DE167E" w:rsidP="00DE167E">
      <w:pPr>
        <w:rPr>
          <w:b/>
          <w:bCs/>
        </w:rPr>
      </w:pPr>
    </w:p>
    <w:p w14:paraId="4EBB5F20" w14:textId="77777777" w:rsidR="00DE167E" w:rsidRDefault="00DE167E" w:rsidP="00DE167E">
      <w:pPr>
        <w:rPr>
          <w:b/>
          <w:bCs/>
        </w:rPr>
      </w:pPr>
    </w:p>
    <w:p w14:paraId="19488C3F" w14:textId="77777777" w:rsidR="00DE167E" w:rsidRDefault="00DE167E" w:rsidP="00DE167E">
      <w:pPr>
        <w:rPr>
          <w:b/>
          <w:bCs/>
        </w:rPr>
      </w:pPr>
    </w:p>
    <w:p w14:paraId="1DE61563" w14:textId="053D3C8C" w:rsidR="00DE167E" w:rsidRDefault="00DE167E" w:rsidP="00DE167E">
      <w:pPr>
        <w:rPr>
          <w:b/>
          <w:bCs/>
        </w:rPr>
      </w:pPr>
      <w:r w:rsidRPr="00DE167E">
        <w:rPr>
          <w:b/>
          <w:bCs/>
        </w:rPr>
        <w:lastRenderedPageBreak/>
        <w:t>Analysis of the resistor network</w:t>
      </w:r>
    </w:p>
    <w:p w14:paraId="7CD9AA18" w14:textId="0F390802" w:rsidR="00DE167E" w:rsidRDefault="00DE167E" w:rsidP="00DE167E">
      <w:pPr>
        <w:jc w:val="center"/>
        <w:rPr>
          <w:b/>
          <w:bCs/>
        </w:rPr>
      </w:pPr>
      <w:r>
        <w:rPr>
          <w:noProof/>
        </w:rPr>
        <w:drawing>
          <wp:inline distT="0" distB="0" distL="0" distR="0" wp14:anchorId="221BA6AF" wp14:editId="19D656A0">
            <wp:extent cx="2257425" cy="1038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7425" cy="1038225"/>
                    </a:xfrm>
                    <a:prstGeom prst="rect">
                      <a:avLst/>
                    </a:prstGeom>
                  </pic:spPr>
                </pic:pic>
              </a:graphicData>
            </a:graphic>
          </wp:inline>
        </w:drawing>
      </w:r>
    </w:p>
    <w:p w14:paraId="19F4F445" w14:textId="289A9EE4" w:rsidR="00DE167E" w:rsidRDefault="00DE167E" w:rsidP="00DE167E">
      <w:r>
        <w:t>During transmission from Arduino, the voltage is 5V, hence</w:t>
      </w:r>
      <w:r w:rsidR="0018392B">
        <w:t xml:space="preserve"> voltage divider network scales down the voltage entering the GSM module.</w:t>
      </w:r>
    </w:p>
    <w:p w14:paraId="75F8AC1D" w14:textId="39E9913B" w:rsidR="0018392B" w:rsidRDefault="0018392B" w:rsidP="0018392B">
      <w:pPr>
        <w:jc w:val="center"/>
        <w:rPr>
          <w:rFonts w:eastAsiaTheme="minorEastAsia"/>
        </w:rPr>
      </w:pPr>
      <m:oMathPara>
        <m:oMath>
          <m:r>
            <w:rPr>
              <w:rFonts w:ascii="Cambria Math" w:hAnsi="Cambria Math"/>
            </w:rPr>
            <m:t xml:space="preserve">Vout= </m:t>
          </m:r>
          <m:f>
            <m:fPr>
              <m:ctrlPr>
                <w:rPr>
                  <w:rFonts w:ascii="Cambria Math" w:hAnsi="Cambria Math"/>
                  <w:i/>
                </w:rPr>
              </m:ctrlPr>
            </m:fPr>
            <m:num>
              <m:r>
                <w:rPr>
                  <w:rFonts w:ascii="Cambria Math" w:hAnsi="Cambria Math"/>
                </w:rPr>
                <m:t>VinR1</m:t>
              </m:r>
            </m:num>
            <m:den>
              <m:r>
                <w:rPr>
                  <w:rFonts w:ascii="Cambria Math" w:hAnsi="Cambria Math"/>
                </w:rPr>
                <m:t>R1+R2</m:t>
              </m:r>
            </m:den>
          </m:f>
        </m:oMath>
      </m:oMathPara>
    </w:p>
    <w:p w14:paraId="477549FF" w14:textId="50C408B1" w:rsidR="0018392B" w:rsidRPr="00DE167E" w:rsidRDefault="0018392B" w:rsidP="00DE167E">
      <m:oMathPara>
        <m:oMath>
          <m:r>
            <w:rPr>
              <w:rFonts w:ascii="Cambria Math" w:hAnsi="Cambria Math"/>
            </w:rPr>
            <m:t xml:space="preserve">Vout= </m:t>
          </m:r>
          <m:f>
            <m:fPr>
              <m:ctrlPr>
                <w:rPr>
                  <w:rFonts w:ascii="Cambria Math" w:hAnsi="Cambria Math"/>
                  <w:i/>
                </w:rPr>
              </m:ctrlPr>
            </m:fPr>
            <m:num>
              <m:r>
                <w:rPr>
                  <w:rFonts w:ascii="Cambria Math" w:hAnsi="Cambria Math"/>
                </w:rPr>
                <m:t>5×20K</m:t>
              </m:r>
            </m:num>
            <m:den>
              <m:r>
                <w:rPr>
                  <w:rFonts w:ascii="Cambria Math" w:hAnsi="Cambria Math"/>
                </w:rPr>
                <m:t>10K+20K</m:t>
              </m:r>
            </m:den>
          </m:f>
          <m:r>
            <w:rPr>
              <w:rFonts w:ascii="Cambria Math" w:hAnsi="Cambria Math"/>
            </w:rPr>
            <m:t>=3.3V</m:t>
          </m:r>
          <m:r>
            <w:ins w:id="1553" w:author="magdaline ndere" w:date="2022-11-17T13:58:00Z">
              <w:rPr>
                <w:rFonts w:ascii="Cambria Math" w:hAnsi="Cambria Math"/>
              </w:rPr>
              <m:t xml:space="preserve"> </m:t>
            </w:ins>
          </m:r>
        </m:oMath>
      </m:oMathPara>
    </w:p>
    <w:p w14:paraId="0D1B76FC" w14:textId="701339A7" w:rsidR="001B6DF7" w:rsidRPr="00BA0B13" w:rsidRDefault="001B6DF7" w:rsidP="001B6DF7">
      <w:r>
        <w:t xml:space="preserve">The code is shown in </w:t>
      </w:r>
      <w:del w:id="1554" w:author="Admin" w:date="2022-11-14T12:04:00Z">
        <w:r w:rsidRPr="007A3551" w:rsidDel="009A342F">
          <w:rPr>
            <w:highlight w:val="yellow"/>
            <w:rPrChange w:id="1555" w:author="Admin" w:date="2022-11-14T11:58:00Z">
              <w:rPr/>
            </w:rPrChange>
          </w:rPr>
          <w:delText>Appendices</w:delText>
        </w:r>
      </w:del>
      <w:ins w:id="1556" w:author="Admin" w:date="2022-11-14T12:04:00Z">
        <w:r w:rsidR="009A342F">
          <w:rPr>
            <w:highlight w:val="yellow"/>
          </w:rPr>
          <w:t>APPENDIX</w:t>
        </w:r>
      </w:ins>
      <w:r w:rsidRPr="007A3551">
        <w:rPr>
          <w:highlight w:val="yellow"/>
          <w:rPrChange w:id="1557" w:author="Admin" w:date="2022-11-14T11:58:00Z">
            <w:rPr/>
          </w:rPrChange>
        </w:rPr>
        <w:t xml:space="preserve"> 7.</w:t>
      </w:r>
    </w:p>
    <w:p w14:paraId="64361044" w14:textId="293E0C11" w:rsidR="00D916F0" w:rsidRDefault="0018392B">
      <w:pPr>
        <w:pStyle w:val="Heading3"/>
      </w:pPr>
      <w:bookmarkStart w:id="1558" w:name="_Toc119591114"/>
      <w:r>
        <w:t>Overall circuit diagram</w:t>
      </w:r>
      <w:bookmarkEnd w:id="1558"/>
    </w:p>
    <w:p w14:paraId="6B18A04C" w14:textId="2DEF5ED5" w:rsidR="00D916F0" w:rsidRPr="00F5363F" w:rsidRDefault="00D916F0" w:rsidP="00F5363F">
      <w:r>
        <w:rPr>
          <w:noProof/>
        </w:rPr>
        <w:drawing>
          <wp:inline distT="0" distB="0" distL="0" distR="0" wp14:anchorId="5315D809" wp14:editId="7BCEF4B3">
            <wp:extent cx="5943600" cy="3916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16680"/>
                    </a:xfrm>
                    <a:prstGeom prst="rect">
                      <a:avLst/>
                    </a:prstGeom>
                  </pic:spPr>
                </pic:pic>
              </a:graphicData>
            </a:graphic>
          </wp:inline>
        </w:drawing>
      </w:r>
    </w:p>
    <w:p w14:paraId="17904C79" w14:textId="54A98E5F" w:rsidR="0018392B" w:rsidRDefault="0018392B" w:rsidP="0018392B">
      <w:pPr>
        <w:pStyle w:val="mycaptions"/>
        <w:jc w:val="center"/>
        <w:rPr>
          <w:b/>
          <w:bCs/>
        </w:rPr>
      </w:pPr>
      <w:bookmarkStart w:id="1559" w:name="_Toc119591156"/>
      <w:r w:rsidRPr="00D916F0">
        <w:rPr>
          <w:b/>
          <w:bCs/>
        </w:rPr>
        <w:t>Figure 3.</w:t>
      </w:r>
      <w:r>
        <w:rPr>
          <w:b/>
          <w:bCs/>
        </w:rPr>
        <w:t>13</w:t>
      </w:r>
      <w:r w:rsidRPr="00D916F0">
        <w:rPr>
          <w:b/>
          <w:bCs/>
        </w:rPr>
        <w:t xml:space="preserve">: </w:t>
      </w:r>
      <w:r>
        <w:rPr>
          <w:b/>
          <w:bCs/>
        </w:rPr>
        <w:t>Overall circuit diagram</w:t>
      </w:r>
      <w:bookmarkEnd w:id="1559"/>
    </w:p>
    <w:p w14:paraId="65D24852" w14:textId="2C97A28C" w:rsidR="00F5363F" w:rsidRPr="00F5363F" w:rsidRDefault="0018392B" w:rsidP="00F5363F">
      <w:r>
        <w:t xml:space="preserve">The code is shown in </w:t>
      </w:r>
      <w:del w:id="1560" w:author="Admin" w:date="2022-11-14T12:04:00Z">
        <w:r w:rsidRPr="007A3551" w:rsidDel="009A342F">
          <w:rPr>
            <w:highlight w:val="yellow"/>
            <w:rPrChange w:id="1561" w:author="Admin" w:date="2022-11-14T11:57:00Z">
              <w:rPr/>
            </w:rPrChange>
          </w:rPr>
          <w:delText>Appendices</w:delText>
        </w:r>
      </w:del>
      <w:ins w:id="1562" w:author="Admin" w:date="2022-11-14T12:04:00Z">
        <w:r w:rsidR="009A342F">
          <w:rPr>
            <w:highlight w:val="yellow"/>
          </w:rPr>
          <w:t>APPENDIX</w:t>
        </w:r>
      </w:ins>
      <w:r w:rsidRPr="007A3551">
        <w:rPr>
          <w:highlight w:val="yellow"/>
          <w:rPrChange w:id="1563" w:author="Admin" w:date="2022-11-14T11:57:00Z">
            <w:rPr/>
          </w:rPrChange>
        </w:rPr>
        <w:t xml:space="preserve"> </w:t>
      </w:r>
      <w:r w:rsidR="006E4BF1" w:rsidRPr="007A3551">
        <w:rPr>
          <w:highlight w:val="yellow"/>
          <w:rPrChange w:id="1564" w:author="Admin" w:date="2022-11-14T11:57:00Z">
            <w:rPr/>
          </w:rPrChange>
        </w:rPr>
        <w:t>8</w:t>
      </w:r>
      <w:r w:rsidRPr="007A3551">
        <w:rPr>
          <w:highlight w:val="yellow"/>
          <w:rPrChange w:id="1565" w:author="Admin" w:date="2022-11-14T11:57:00Z">
            <w:rPr/>
          </w:rPrChange>
        </w:rPr>
        <w:t>.</w:t>
      </w:r>
    </w:p>
    <w:p w14:paraId="25DF528A" w14:textId="5D798B77" w:rsidR="00927C6B" w:rsidRDefault="00FC6388" w:rsidP="00684957">
      <w:pPr>
        <w:pStyle w:val="Title"/>
      </w:pPr>
      <w:bookmarkStart w:id="1566" w:name="_Toc119591115"/>
      <w:r w:rsidRPr="005E12A5">
        <w:lastRenderedPageBreak/>
        <w:t>CHAPTER FOUR</w:t>
      </w:r>
      <w:bookmarkEnd w:id="1566"/>
      <w:r w:rsidRPr="005E12A5">
        <w:t xml:space="preserve"> </w:t>
      </w:r>
    </w:p>
    <w:p w14:paraId="4371CFD1" w14:textId="1A3486CF" w:rsidR="00FC6388" w:rsidRDefault="00FC6388">
      <w:pPr>
        <w:pStyle w:val="Heading1"/>
        <w:rPr>
          <w:ins w:id="1567" w:author="magdaline ndere" w:date="2022-11-17T14:24:00Z"/>
        </w:rPr>
      </w:pPr>
      <w:del w:id="1568" w:author="magdaline ndere" w:date="2022-11-17T14:24:00Z">
        <w:r w:rsidRPr="005E12A5" w:rsidDel="006A0CF3">
          <w:delText>EXPECTED RESULTS</w:delText>
        </w:r>
      </w:del>
      <w:bookmarkStart w:id="1569" w:name="_Toc119591116"/>
      <w:ins w:id="1570" w:author="magdaline ndere" w:date="2022-11-17T14:24:00Z">
        <w:r w:rsidR="006A0CF3">
          <w:t>RESULTS AND ANALYSIS</w:t>
        </w:r>
        <w:bookmarkEnd w:id="1569"/>
      </w:ins>
    </w:p>
    <w:p w14:paraId="6C2470A3" w14:textId="2130D0D3" w:rsidR="006A0CF3" w:rsidRPr="006A0CF3" w:rsidRDefault="008C3AF3" w:rsidP="008C3AF3">
      <w:pPr>
        <w:pStyle w:val="Heading2"/>
        <w:pPrChange w:id="1571" w:author="magdaline ndere" w:date="2022-11-17T14:25:00Z">
          <w:pPr>
            <w:pStyle w:val="Heading1"/>
          </w:pPr>
        </w:pPrChange>
      </w:pPr>
      <w:bookmarkStart w:id="1572" w:name="_Toc119591117"/>
      <w:ins w:id="1573" w:author="magdaline ndere" w:date="2022-11-17T14:24:00Z">
        <w:r>
          <w:t>HAR</w:t>
        </w:r>
      </w:ins>
      <w:ins w:id="1574" w:author="magdaline ndere" w:date="2022-11-17T14:25:00Z">
        <w:r>
          <w:t>D</w:t>
        </w:r>
      </w:ins>
      <w:ins w:id="1575" w:author="magdaline ndere" w:date="2022-11-17T14:24:00Z">
        <w:r>
          <w:t>WARE DESI</w:t>
        </w:r>
      </w:ins>
      <w:ins w:id="1576" w:author="magdaline ndere" w:date="2022-11-17T14:25:00Z">
        <w:r>
          <w:t>GN</w:t>
        </w:r>
      </w:ins>
      <w:bookmarkEnd w:id="1572"/>
    </w:p>
    <w:p w14:paraId="694AC64B" w14:textId="77777777" w:rsidR="008C3AF3" w:rsidRDefault="00257C53" w:rsidP="00257C53">
      <w:pPr>
        <w:pStyle w:val="NormalWeb"/>
        <w:shd w:val="clear" w:color="auto" w:fill="FFFFFF"/>
        <w:spacing w:line="360" w:lineRule="auto"/>
        <w:jc w:val="both"/>
        <w:textAlignment w:val="baseline"/>
        <w:rPr>
          <w:ins w:id="1577" w:author="magdaline ndere" w:date="2022-11-17T14:25:00Z"/>
        </w:rPr>
      </w:pPr>
      <w:del w:id="1578" w:author="magdaline ndere" w:date="2022-11-17T13:59:00Z">
        <w:r w:rsidDel="001F6265">
          <w:delText xml:space="preserve">The </w:delText>
        </w:r>
      </w:del>
      <w:ins w:id="1579" w:author="magdaline ndere" w:date="2022-11-17T13:59:00Z">
        <w:r w:rsidR="001F6265">
          <w:t>Th</w:t>
        </w:r>
        <w:r w:rsidR="001F6265">
          <w:t>is</w:t>
        </w:r>
        <w:r w:rsidR="001F6265">
          <w:t xml:space="preserve"> </w:t>
        </w:r>
      </w:ins>
      <w:r>
        <w:t xml:space="preserve">project </w:t>
      </w:r>
      <w:del w:id="1580" w:author="magdaline ndere" w:date="2022-11-17T13:59:00Z">
        <w:r w:rsidDel="001F6265">
          <w:delText xml:space="preserve">is expected to </w:delText>
        </w:r>
      </w:del>
      <w:r>
        <w:t>emulate</w:t>
      </w:r>
      <w:ins w:id="1581" w:author="magdaline ndere" w:date="2022-11-17T13:59:00Z">
        <w:r w:rsidR="001F6265">
          <w:t>s</w:t>
        </w:r>
      </w:ins>
      <w:r>
        <w:t xml:space="preserve"> </w:t>
      </w:r>
      <w:r w:rsidR="00FD41E2">
        <w:t>a smart</w:t>
      </w:r>
      <w:r w:rsidR="00842E67">
        <w:t xml:space="preserve"> hard</w:t>
      </w:r>
      <w:r w:rsidR="00FD41E2">
        <w:t>hat</w:t>
      </w:r>
      <w:del w:id="1582" w:author="magdaline ndere" w:date="2022-11-17T13:59:00Z">
        <w:r w:rsidR="00FD41E2" w:rsidDel="001F6265">
          <w:delText>, vest</w:delText>
        </w:r>
      </w:del>
      <w:r w:rsidR="00FD41E2">
        <w:t xml:space="preserve"> and </w:t>
      </w:r>
      <w:r>
        <w:t xml:space="preserve">an external wearable device. </w:t>
      </w:r>
    </w:p>
    <w:p w14:paraId="6BCDD0B9" w14:textId="5EEA9B0A" w:rsidR="006A0CF3" w:rsidRDefault="006A0CF3" w:rsidP="00257C53">
      <w:pPr>
        <w:pStyle w:val="NormalWeb"/>
        <w:shd w:val="clear" w:color="auto" w:fill="FFFFFF"/>
        <w:spacing w:line="360" w:lineRule="auto"/>
        <w:jc w:val="both"/>
        <w:textAlignment w:val="baseline"/>
        <w:rPr>
          <w:ins w:id="1583" w:author="magdaline ndere" w:date="2022-11-17T14:16:00Z"/>
        </w:rPr>
      </w:pPr>
      <w:ins w:id="1584" w:author="magdaline ndere" w:date="2022-11-17T14:15:00Z">
        <w:r>
          <w:rPr>
            <w:noProof/>
          </w:rPr>
          <w:drawing>
            <wp:inline distT="0" distB="0" distL="0" distR="0" wp14:anchorId="050DA5EE" wp14:editId="215415F2">
              <wp:extent cx="2456432" cy="6541770"/>
              <wp:effectExtent l="0" t="444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2492712" cy="6638387"/>
                      </a:xfrm>
                      <a:prstGeom prst="rect">
                        <a:avLst/>
                      </a:prstGeom>
                      <a:noFill/>
                      <a:ln>
                        <a:noFill/>
                      </a:ln>
                    </pic:spPr>
                  </pic:pic>
                </a:graphicData>
              </a:graphic>
            </wp:inline>
          </w:drawing>
        </w:r>
      </w:ins>
    </w:p>
    <w:p w14:paraId="5C8A48AE" w14:textId="4F54C214" w:rsidR="006A0CF3" w:rsidRPr="006A0CF3" w:rsidRDefault="006A0CF3" w:rsidP="006A0CF3">
      <w:pPr>
        <w:pStyle w:val="mycaptions"/>
        <w:jc w:val="center"/>
        <w:rPr>
          <w:ins w:id="1585" w:author="magdaline ndere" w:date="2022-11-17T14:10:00Z"/>
          <w:b/>
          <w:bCs/>
          <w:rPrChange w:id="1586" w:author="magdaline ndere" w:date="2022-11-17T14:17:00Z">
            <w:rPr>
              <w:ins w:id="1587" w:author="magdaline ndere" w:date="2022-11-17T14:10:00Z"/>
            </w:rPr>
          </w:rPrChange>
        </w:rPr>
        <w:pPrChange w:id="1588" w:author="magdaline ndere" w:date="2022-11-17T14:17:00Z">
          <w:pPr>
            <w:pStyle w:val="NormalWeb"/>
            <w:shd w:val="clear" w:color="auto" w:fill="FFFFFF"/>
            <w:spacing w:line="360" w:lineRule="auto"/>
            <w:jc w:val="both"/>
            <w:textAlignment w:val="baseline"/>
          </w:pPr>
        </w:pPrChange>
      </w:pPr>
      <w:bookmarkStart w:id="1589" w:name="_Toc119591157"/>
      <w:ins w:id="1590" w:author="magdaline ndere" w:date="2022-11-17T14:16:00Z">
        <w:r w:rsidRPr="006A0CF3">
          <w:rPr>
            <w:b/>
            <w:bCs/>
            <w:rPrChange w:id="1591" w:author="magdaline ndere" w:date="2022-11-17T14:17:00Z">
              <w:rPr/>
            </w:rPrChange>
          </w:rPr>
          <w:t>Figure 4.1: An external wearable device</w:t>
        </w:r>
      </w:ins>
      <w:bookmarkEnd w:id="1589"/>
    </w:p>
    <w:p w14:paraId="3CC1D423" w14:textId="2A71444A" w:rsidR="002A5FDE" w:rsidRDefault="002A5FDE" w:rsidP="00257C53">
      <w:pPr>
        <w:pStyle w:val="NormalWeb"/>
        <w:shd w:val="clear" w:color="auto" w:fill="FFFFFF"/>
        <w:spacing w:line="360" w:lineRule="auto"/>
        <w:jc w:val="both"/>
        <w:textAlignment w:val="baseline"/>
        <w:rPr>
          <w:ins w:id="1592" w:author="magdaline ndere" w:date="2022-11-17T14:17:00Z"/>
        </w:rPr>
      </w:pPr>
      <w:ins w:id="1593" w:author="magdaline ndere" w:date="2022-11-17T14:10:00Z">
        <w:r>
          <w:rPr>
            <w:noProof/>
          </w:rPr>
          <w:drawing>
            <wp:inline distT="0" distB="0" distL="0" distR="0" wp14:anchorId="212CE7AB" wp14:editId="07244423">
              <wp:extent cx="3067050" cy="6520249"/>
              <wp:effectExtent l="6985"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071596" cy="6529913"/>
                      </a:xfrm>
                      <a:prstGeom prst="rect">
                        <a:avLst/>
                      </a:prstGeom>
                      <a:noFill/>
                      <a:ln>
                        <a:noFill/>
                      </a:ln>
                    </pic:spPr>
                  </pic:pic>
                </a:graphicData>
              </a:graphic>
            </wp:inline>
          </w:drawing>
        </w:r>
      </w:ins>
    </w:p>
    <w:p w14:paraId="25F3F22F" w14:textId="287BDF32" w:rsidR="006A0CF3" w:rsidRPr="00C017D5" w:rsidRDefault="006A0CF3" w:rsidP="006A0CF3">
      <w:pPr>
        <w:pStyle w:val="mycaptions"/>
        <w:jc w:val="center"/>
        <w:rPr>
          <w:ins w:id="1594" w:author="magdaline ndere" w:date="2022-11-17T14:17:00Z"/>
          <w:b/>
          <w:bCs/>
        </w:rPr>
      </w:pPr>
      <w:bookmarkStart w:id="1595" w:name="_Toc119591158"/>
      <w:ins w:id="1596" w:author="magdaline ndere" w:date="2022-11-17T14:17:00Z">
        <w:r w:rsidRPr="00C017D5">
          <w:rPr>
            <w:b/>
            <w:bCs/>
          </w:rPr>
          <w:t>Figure 4.</w:t>
        </w:r>
        <w:r>
          <w:rPr>
            <w:b/>
            <w:bCs/>
          </w:rPr>
          <w:t>2</w:t>
        </w:r>
        <w:r w:rsidRPr="00C017D5">
          <w:rPr>
            <w:b/>
            <w:bCs/>
          </w:rPr>
          <w:t>: A</w:t>
        </w:r>
        <w:r>
          <w:rPr>
            <w:b/>
            <w:bCs/>
          </w:rPr>
          <w:t xml:space="preserve"> smart hardhat</w:t>
        </w:r>
        <w:bookmarkEnd w:id="1595"/>
      </w:ins>
    </w:p>
    <w:p w14:paraId="56558CBE" w14:textId="6C03E8A0" w:rsidR="006A0CF3" w:rsidRDefault="008C3AF3" w:rsidP="008C3AF3">
      <w:pPr>
        <w:pStyle w:val="Heading2"/>
        <w:rPr>
          <w:ins w:id="1597" w:author="magdaline ndere" w:date="2022-11-17T14:26:00Z"/>
        </w:rPr>
      </w:pPr>
      <w:bookmarkStart w:id="1598" w:name="_Toc119591118"/>
      <w:ins w:id="1599" w:author="magdaline ndere" w:date="2022-11-17T14:25:00Z">
        <w:r>
          <w:lastRenderedPageBreak/>
          <w:t>SOFTWARE DESIGN ANALYSIS</w:t>
        </w:r>
      </w:ins>
      <w:bookmarkEnd w:id="1598"/>
    </w:p>
    <w:p w14:paraId="2BB44AD7" w14:textId="6002CF58" w:rsidR="008C3AF3" w:rsidRDefault="008C3AF3" w:rsidP="00A35C55">
      <w:pPr>
        <w:spacing w:line="360" w:lineRule="auto"/>
        <w:jc w:val="both"/>
        <w:rPr>
          <w:ins w:id="1600" w:author="magdaline ndere" w:date="2022-11-17T14:35:00Z"/>
        </w:rPr>
        <w:pPrChange w:id="1601" w:author="magdaline ndere" w:date="2022-11-17T14:42:00Z">
          <w:pPr/>
        </w:pPrChange>
      </w:pPr>
      <w:ins w:id="1602" w:author="magdaline ndere" w:date="2022-11-17T14:26:00Z">
        <w:r>
          <w:t>The A</w:t>
        </w:r>
      </w:ins>
      <w:ins w:id="1603" w:author="magdaline ndere" w:date="2022-11-17T14:42:00Z">
        <w:r w:rsidR="00A35C55">
          <w:t>r</w:t>
        </w:r>
      </w:ins>
      <w:ins w:id="1604" w:author="magdaline ndere" w:date="2022-11-17T14:26:00Z">
        <w:r>
          <w:t xml:space="preserve">duino Mega 2560 </w:t>
        </w:r>
      </w:ins>
      <w:ins w:id="1605" w:author="magdaline ndere" w:date="2022-11-17T14:27:00Z">
        <w:r>
          <w:t>microcontroller</w:t>
        </w:r>
        <w:r>
          <w:t xml:space="preserve"> process </w:t>
        </w:r>
        <w:r>
          <w:t>the workers’ data</w:t>
        </w:r>
        <w:r>
          <w:t xml:space="preserve"> from the</w:t>
        </w:r>
      </w:ins>
      <w:ins w:id="1606" w:author="magdaline ndere" w:date="2022-11-17T14:31:00Z">
        <w:r>
          <w:t xml:space="preserve"> </w:t>
        </w:r>
        <w:r>
          <w:t>MAX30100 heart beat sensor</w:t>
        </w:r>
        <w:r>
          <w:t xml:space="preserve">, </w:t>
        </w:r>
        <w:r>
          <w:t>MPU6050</w:t>
        </w:r>
        <w:r w:rsidRPr="0039469B">
          <w:t> </w:t>
        </w:r>
        <w:r w:rsidRPr="00290CDE">
          <w:t>Accelerometer + Gyro</w:t>
        </w:r>
      </w:ins>
      <w:ins w:id="1607" w:author="magdaline ndere" w:date="2022-11-17T14:32:00Z">
        <w:r>
          <w:t>,</w:t>
        </w:r>
      </w:ins>
      <w:ins w:id="1608" w:author="magdaline ndere" w:date="2022-11-17T14:31:00Z">
        <w:r>
          <w:t xml:space="preserve"> </w:t>
        </w:r>
        <w:r w:rsidRPr="00290CDE">
          <w:t>RP-S40-ST Thin Film Pressure Sensor</w:t>
        </w:r>
      </w:ins>
      <w:ins w:id="1609" w:author="magdaline ndere" w:date="2022-11-17T14:32:00Z">
        <w:r>
          <w:t xml:space="preserve"> and</w:t>
        </w:r>
      </w:ins>
      <w:ins w:id="1610" w:author="magdaline ndere" w:date="2022-11-17T14:34:00Z">
        <w:r>
          <w:t xml:space="preserve"> </w:t>
        </w:r>
        <w:r w:rsidRPr="009C7ABC">
          <w:t>NEO-6MV2 GPS Module</w:t>
        </w:r>
        <w:r>
          <w:t xml:space="preserve"> and outputs the alert through the buzzer and the</w:t>
        </w:r>
      </w:ins>
      <w:ins w:id="1611" w:author="magdaline ndere" w:date="2022-11-17T14:35:00Z">
        <w:r w:rsidR="00A35C55">
          <w:t xml:space="preserve"> </w:t>
        </w:r>
        <w:r w:rsidR="00A35C55" w:rsidRPr="00C017D5">
          <w:t>SIM800L GSM module</w:t>
        </w:r>
        <w:r w:rsidR="00A35C55">
          <w:t>.</w:t>
        </w:r>
      </w:ins>
    </w:p>
    <w:p w14:paraId="1E919246" w14:textId="79F040FE" w:rsidR="00A35C55" w:rsidRDefault="00A35C55" w:rsidP="00A35C55">
      <w:pPr>
        <w:pStyle w:val="Heading3"/>
        <w:rPr>
          <w:ins w:id="1612" w:author="magdaline ndere" w:date="2022-11-17T14:42:00Z"/>
        </w:rPr>
      </w:pPr>
      <w:bookmarkStart w:id="1613" w:name="_Toc119591119"/>
      <w:ins w:id="1614" w:author="magdaline ndere" w:date="2022-11-17T14:35:00Z">
        <w:r w:rsidRPr="00C017D5">
          <w:t>SIM800L GSM module</w:t>
        </w:r>
        <w:r>
          <w:t xml:space="preserve"> output</w:t>
        </w:r>
      </w:ins>
      <w:bookmarkEnd w:id="1613"/>
    </w:p>
    <w:p w14:paraId="10FA3EA5" w14:textId="66DA6677" w:rsidR="00A35C55" w:rsidRPr="00A35C55" w:rsidRDefault="00A35C55" w:rsidP="00A35C55">
      <w:pPr>
        <w:rPr>
          <w:ins w:id="1615" w:author="magdaline ndere" w:date="2022-11-17T14:39:00Z"/>
        </w:rPr>
        <w:pPrChange w:id="1616" w:author="magdaline ndere" w:date="2022-11-17T14:42:00Z">
          <w:pPr>
            <w:pStyle w:val="Heading3"/>
          </w:pPr>
        </w:pPrChange>
      </w:pPr>
      <w:ins w:id="1617" w:author="magdaline ndere" w:date="2022-11-17T14:43:00Z">
        <w:r>
          <w:t xml:space="preserve">The </w:t>
        </w:r>
        <w:r w:rsidRPr="00C017D5">
          <w:t>SIM800L GSM module</w:t>
        </w:r>
        <w:r>
          <w:t xml:space="preserve"> sends texts to both the site manager and also the emergency health team, also </w:t>
        </w:r>
      </w:ins>
      <w:ins w:id="1618" w:author="magdaline ndere" w:date="2022-11-17T14:44:00Z">
        <w:r>
          <w:t xml:space="preserve">there’s a provision of  a call </w:t>
        </w:r>
        <w:proofErr w:type="spellStart"/>
        <w:r>
          <w:t>incase</w:t>
        </w:r>
        <w:proofErr w:type="spellEnd"/>
        <w:r>
          <w:t xml:space="preserve"> the involved parties did not get the text.</w:t>
        </w:r>
      </w:ins>
    </w:p>
    <w:p w14:paraId="242F1D0B" w14:textId="5BCDA5F4" w:rsidR="00A35C55" w:rsidRDefault="00A35C55" w:rsidP="00A35C55">
      <w:pPr>
        <w:jc w:val="center"/>
        <w:rPr>
          <w:ins w:id="1619" w:author="magdaline ndere" w:date="2022-11-17T14:40:00Z"/>
        </w:rPr>
        <w:pPrChange w:id="1620" w:author="magdaline ndere" w:date="2022-11-17T14:45:00Z">
          <w:pPr/>
        </w:pPrChange>
      </w:pPr>
      <w:ins w:id="1621" w:author="magdaline ndere" w:date="2022-11-17T14:39:00Z">
        <w:r>
          <w:rPr>
            <w:noProof/>
          </w:rPr>
          <w:drawing>
            <wp:inline distT="0" distB="0" distL="0" distR="0" wp14:anchorId="6FA1CF5C" wp14:editId="2D9CDF1B">
              <wp:extent cx="2638425" cy="1247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8425" cy="1247775"/>
                      </a:xfrm>
                      <a:prstGeom prst="rect">
                        <a:avLst/>
                      </a:prstGeom>
                    </pic:spPr>
                  </pic:pic>
                </a:graphicData>
              </a:graphic>
            </wp:inline>
          </w:drawing>
        </w:r>
      </w:ins>
    </w:p>
    <w:p w14:paraId="7B645C86" w14:textId="4C5DE901" w:rsidR="00A35C55" w:rsidRDefault="00A35C55" w:rsidP="00A35C55">
      <w:pPr>
        <w:jc w:val="center"/>
        <w:rPr>
          <w:ins w:id="1622" w:author="magdaline ndere" w:date="2022-11-17T14:39:00Z"/>
        </w:rPr>
        <w:pPrChange w:id="1623" w:author="magdaline ndere" w:date="2022-11-17T14:45:00Z">
          <w:pPr/>
        </w:pPrChange>
      </w:pPr>
      <w:ins w:id="1624" w:author="magdaline ndere" w:date="2022-11-17T14:40:00Z">
        <w:r>
          <w:rPr>
            <w:noProof/>
          </w:rPr>
          <w:drawing>
            <wp:inline distT="0" distB="0" distL="0" distR="0" wp14:anchorId="49C098EA" wp14:editId="7BA13F80">
              <wp:extent cx="2638425" cy="1038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8425" cy="1038225"/>
                      </a:xfrm>
                      <a:prstGeom prst="rect">
                        <a:avLst/>
                      </a:prstGeom>
                    </pic:spPr>
                  </pic:pic>
                </a:graphicData>
              </a:graphic>
            </wp:inline>
          </w:drawing>
        </w:r>
      </w:ins>
    </w:p>
    <w:p w14:paraId="7026B631" w14:textId="47E900CC" w:rsidR="00A35C55" w:rsidRDefault="00A35C55" w:rsidP="00A35C55">
      <w:pPr>
        <w:jc w:val="center"/>
        <w:rPr>
          <w:ins w:id="1625" w:author="magdaline ndere" w:date="2022-11-17T14:42:00Z"/>
        </w:rPr>
        <w:pPrChange w:id="1626" w:author="magdaline ndere" w:date="2022-11-17T14:45:00Z">
          <w:pPr/>
        </w:pPrChange>
      </w:pPr>
      <w:ins w:id="1627" w:author="magdaline ndere" w:date="2022-11-17T14:39:00Z">
        <w:r>
          <w:rPr>
            <w:noProof/>
          </w:rPr>
          <w:drawing>
            <wp:inline distT="0" distB="0" distL="0" distR="0" wp14:anchorId="284AE695" wp14:editId="4FDECE97">
              <wp:extent cx="2638425" cy="13335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8425" cy="1333500"/>
                      </a:xfrm>
                      <a:prstGeom prst="rect">
                        <a:avLst/>
                      </a:prstGeom>
                    </pic:spPr>
                  </pic:pic>
                </a:graphicData>
              </a:graphic>
            </wp:inline>
          </w:drawing>
        </w:r>
      </w:ins>
    </w:p>
    <w:p w14:paraId="50D0686D" w14:textId="5941808D" w:rsidR="00A35C55" w:rsidRDefault="00A35C55" w:rsidP="00A35C55">
      <w:pPr>
        <w:jc w:val="center"/>
        <w:rPr>
          <w:ins w:id="1628" w:author="magdaline ndere" w:date="2022-11-17T14:56:00Z"/>
        </w:rPr>
      </w:pPr>
      <w:ins w:id="1629" w:author="magdaline ndere" w:date="2022-11-17T14:42:00Z">
        <w:r>
          <w:rPr>
            <w:noProof/>
          </w:rPr>
          <w:drawing>
            <wp:inline distT="0" distB="0" distL="0" distR="0" wp14:anchorId="46F5984C" wp14:editId="19AAE0B7">
              <wp:extent cx="2686050" cy="1733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1733550"/>
                      </a:xfrm>
                      <a:prstGeom prst="rect">
                        <a:avLst/>
                      </a:prstGeom>
                    </pic:spPr>
                  </pic:pic>
                </a:graphicData>
              </a:graphic>
            </wp:inline>
          </w:drawing>
        </w:r>
      </w:ins>
    </w:p>
    <w:p w14:paraId="40ED8002" w14:textId="47DBFBF6" w:rsidR="00BE10B4" w:rsidRDefault="00BE10B4" w:rsidP="00A35C55">
      <w:pPr>
        <w:jc w:val="center"/>
        <w:rPr>
          <w:ins w:id="1630" w:author="magdaline ndere" w:date="2022-11-17T14:56:00Z"/>
        </w:rPr>
      </w:pPr>
    </w:p>
    <w:p w14:paraId="5D5DE29C" w14:textId="599F35FD" w:rsidR="00BE10B4" w:rsidRDefault="00BE10B4" w:rsidP="00BE10B4">
      <w:pPr>
        <w:pStyle w:val="Heading1"/>
        <w:numPr>
          <w:ilvl w:val="0"/>
          <w:numId w:val="0"/>
        </w:numPr>
        <w:ind w:left="360" w:hanging="360"/>
        <w:jc w:val="center"/>
        <w:rPr>
          <w:ins w:id="1631" w:author="magdaline ndere" w:date="2022-11-17T14:56:00Z"/>
        </w:rPr>
        <w:pPrChange w:id="1632" w:author="magdaline ndere" w:date="2022-11-17T14:57:00Z">
          <w:pPr>
            <w:jc w:val="center"/>
          </w:pPr>
        </w:pPrChange>
      </w:pPr>
      <w:bookmarkStart w:id="1633" w:name="_Toc119591120"/>
      <w:ins w:id="1634" w:author="magdaline ndere" w:date="2022-11-17T14:56:00Z">
        <w:r>
          <w:lastRenderedPageBreak/>
          <w:t>CHAPTER FIVE</w:t>
        </w:r>
        <w:bookmarkEnd w:id="1633"/>
      </w:ins>
    </w:p>
    <w:p w14:paraId="4BE712AF" w14:textId="578CECC3" w:rsidR="00BE10B4" w:rsidRDefault="00BE10B4" w:rsidP="00BE10B4">
      <w:pPr>
        <w:pStyle w:val="Heading1"/>
        <w:rPr>
          <w:ins w:id="1635" w:author="magdaline ndere" w:date="2022-11-17T14:56:00Z"/>
        </w:rPr>
        <w:pPrChange w:id="1636" w:author="magdaline ndere" w:date="2022-11-17T14:57:00Z">
          <w:pPr/>
        </w:pPrChange>
      </w:pPr>
      <w:bookmarkStart w:id="1637" w:name="_Toc119591121"/>
      <w:ins w:id="1638" w:author="magdaline ndere" w:date="2022-11-17T14:56:00Z">
        <w:r>
          <w:t>CONCULION AND RECOMMENDATIONS</w:t>
        </w:r>
        <w:bookmarkEnd w:id="1637"/>
      </w:ins>
    </w:p>
    <w:p w14:paraId="5463D559" w14:textId="069D1A64" w:rsidR="00BE10B4" w:rsidRDefault="00BE10B4" w:rsidP="00BE10B4">
      <w:pPr>
        <w:pStyle w:val="Heading2"/>
        <w:rPr>
          <w:ins w:id="1639" w:author="magdaline ndere" w:date="2022-11-17T14:59:00Z"/>
        </w:rPr>
      </w:pPr>
      <w:bookmarkStart w:id="1640" w:name="_Toc119591122"/>
      <w:ins w:id="1641" w:author="magdaline ndere" w:date="2022-11-17T14:56:00Z">
        <w:r>
          <w:t>CONCLUSION</w:t>
        </w:r>
      </w:ins>
      <w:bookmarkEnd w:id="1640"/>
    </w:p>
    <w:p w14:paraId="54A15B90" w14:textId="676CDC47" w:rsidR="00BE10B4" w:rsidRDefault="00BE10B4" w:rsidP="00571AF1">
      <w:pPr>
        <w:spacing w:line="360" w:lineRule="auto"/>
        <w:jc w:val="both"/>
        <w:rPr>
          <w:ins w:id="1642" w:author="magdaline ndere" w:date="2022-11-17T14:59:00Z"/>
          <w:szCs w:val="24"/>
        </w:rPr>
        <w:pPrChange w:id="1643" w:author="magdaline ndere" w:date="2022-11-17T15:07:00Z">
          <w:pPr>
            <w:spacing w:line="480" w:lineRule="auto"/>
            <w:jc w:val="both"/>
          </w:pPr>
        </w:pPrChange>
      </w:pPr>
      <w:ins w:id="1644" w:author="magdaline ndere" w:date="2022-11-17T14:59:00Z">
        <w:r>
          <w:rPr>
            <w:szCs w:val="24"/>
          </w:rPr>
          <w:t xml:space="preserve">In this project, a </w:t>
        </w:r>
      </w:ins>
      <w:ins w:id="1645" w:author="magdaline ndere" w:date="2022-11-17T15:00:00Z">
        <w:r>
          <w:rPr>
            <w:szCs w:val="24"/>
          </w:rPr>
          <w:t>smart hardhat and an external wearable device</w:t>
        </w:r>
      </w:ins>
      <w:ins w:id="1646" w:author="magdaline ndere" w:date="2022-11-17T14:59:00Z">
        <w:r>
          <w:rPr>
            <w:szCs w:val="24"/>
          </w:rPr>
          <w:t xml:space="preserve"> has been designed. From the design steps undertaken, it is clear that constant </w:t>
        </w:r>
      </w:ins>
      <w:ins w:id="1647" w:author="magdaline ndere" w:date="2022-11-17T15:01:00Z">
        <w:r>
          <w:rPr>
            <w:szCs w:val="24"/>
          </w:rPr>
          <w:t xml:space="preserve">monitoring of construction workers </w:t>
        </w:r>
      </w:ins>
      <w:ins w:id="1648" w:author="magdaline ndere" w:date="2022-11-17T15:02:00Z">
        <w:r>
          <w:rPr>
            <w:szCs w:val="24"/>
          </w:rPr>
          <w:t>in the sites is crucial and so is the need of a smart protective personal equipment.</w:t>
        </w:r>
      </w:ins>
      <w:ins w:id="1649" w:author="magdaline ndere" w:date="2022-11-17T14:59:00Z">
        <w:r>
          <w:rPr>
            <w:szCs w:val="24"/>
          </w:rPr>
          <w:t xml:space="preserve"> </w:t>
        </w:r>
      </w:ins>
    </w:p>
    <w:p w14:paraId="4D427BF4" w14:textId="423C7924" w:rsidR="00BE10B4" w:rsidRDefault="00BE10B4" w:rsidP="00571AF1">
      <w:pPr>
        <w:spacing w:line="360" w:lineRule="auto"/>
        <w:jc w:val="both"/>
        <w:rPr>
          <w:ins w:id="1650" w:author="magdaline ndere" w:date="2022-11-17T14:59:00Z"/>
          <w:szCs w:val="24"/>
        </w:rPr>
        <w:pPrChange w:id="1651" w:author="magdaline ndere" w:date="2022-11-17T15:07:00Z">
          <w:pPr>
            <w:spacing w:line="480" w:lineRule="auto"/>
            <w:jc w:val="both"/>
          </w:pPr>
        </w:pPrChange>
      </w:pPr>
      <w:ins w:id="1652" w:author="magdaline ndere" w:date="2022-11-17T14:59:00Z">
        <w:r>
          <w:rPr>
            <w:szCs w:val="24"/>
          </w:rPr>
          <w:t xml:space="preserve">Moreover, the project scope was limited </w:t>
        </w:r>
      </w:ins>
      <w:ins w:id="1653" w:author="magdaline ndere" w:date="2022-11-17T15:08:00Z">
        <w:r w:rsidR="00571AF1">
          <w:t>to</w:t>
        </w:r>
        <w:r w:rsidR="00571AF1">
          <w:t xml:space="preserve"> the</w:t>
        </w:r>
        <w:r w:rsidR="00571AF1">
          <w:t xml:space="preserve"> use of 3 sensors and a wireless communication </w:t>
        </w:r>
      </w:ins>
      <w:ins w:id="1654" w:author="magdaline ndere" w:date="2022-11-17T15:09:00Z">
        <w:r w:rsidR="00571AF1">
          <w:t>system and the focus was on the hard hat and wearable device</w:t>
        </w:r>
      </w:ins>
      <w:ins w:id="1655" w:author="magdaline ndere" w:date="2022-11-17T14:59:00Z">
        <w:r>
          <w:rPr>
            <w:szCs w:val="24"/>
          </w:rPr>
          <w:t xml:space="preserve">. Thus, replication of this project would be easy when other </w:t>
        </w:r>
      </w:ins>
      <w:ins w:id="1656" w:author="magdaline ndere" w:date="2022-11-17T15:10:00Z">
        <w:r w:rsidR="00571AF1">
          <w:rPr>
            <w:szCs w:val="24"/>
          </w:rPr>
          <w:t xml:space="preserve">parts of the personal protective equipment </w:t>
        </w:r>
      </w:ins>
      <w:ins w:id="1657" w:author="magdaline ndere" w:date="2022-11-17T14:59:00Z">
        <w:r>
          <w:rPr>
            <w:szCs w:val="24"/>
          </w:rPr>
          <w:t xml:space="preserve"> are considered for designing a </w:t>
        </w:r>
      </w:ins>
      <w:ins w:id="1658" w:author="magdaline ndere" w:date="2022-11-17T15:10:00Z">
        <w:r w:rsidR="00571AF1">
          <w:rPr>
            <w:szCs w:val="24"/>
          </w:rPr>
          <w:t>full sma</w:t>
        </w:r>
      </w:ins>
      <w:ins w:id="1659" w:author="magdaline ndere" w:date="2022-11-17T15:11:00Z">
        <w:r w:rsidR="00571AF1">
          <w:rPr>
            <w:szCs w:val="24"/>
          </w:rPr>
          <w:t>rt PPE from head to toe</w:t>
        </w:r>
      </w:ins>
      <w:ins w:id="1660" w:author="magdaline ndere" w:date="2022-11-17T14:59:00Z">
        <w:r>
          <w:rPr>
            <w:szCs w:val="24"/>
          </w:rPr>
          <w:t>.</w:t>
        </w:r>
      </w:ins>
    </w:p>
    <w:p w14:paraId="540A1D5D" w14:textId="4D796FBA" w:rsidR="00BE10B4" w:rsidRPr="00571AF1" w:rsidRDefault="00BE10B4" w:rsidP="00571AF1">
      <w:pPr>
        <w:spacing w:line="360" w:lineRule="auto"/>
        <w:jc w:val="both"/>
        <w:rPr>
          <w:ins w:id="1661" w:author="magdaline ndere" w:date="2022-11-17T14:56:00Z"/>
          <w:szCs w:val="24"/>
        </w:rPr>
        <w:pPrChange w:id="1662" w:author="magdaline ndere" w:date="2022-11-17T15:07:00Z">
          <w:pPr/>
        </w:pPrChange>
      </w:pPr>
      <w:ins w:id="1663" w:author="magdaline ndere" w:date="2022-11-17T14:59:00Z">
        <w:r>
          <w:rPr>
            <w:szCs w:val="24"/>
          </w:rPr>
          <w:t xml:space="preserve">Finally, the project objectives were met as per the indicated methodology and hence </w:t>
        </w:r>
      </w:ins>
      <w:ins w:id="1664" w:author="magdaline ndere" w:date="2022-11-17T15:12:00Z">
        <w:r w:rsidR="00571AF1">
          <w:rPr>
            <w:szCs w:val="24"/>
          </w:rPr>
          <w:t>analysis</w:t>
        </w:r>
      </w:ins>
      <w:ins w:id="1665" w:author="magdaline ndere" w:date="2022-11-17T14:59:00Z">
        <w:r>
          <w:rPr>
            <w:szCs w:val="24"/>
          </w:rPr>
          <w:t xml:space="preserve"> for the final designed </w:t>
        </w:r>
      </w:ins>
      <w:ins w:id="1666" w:author="magdaline ndere" w:date="2022-11-17T15:12:00Z">
        <w:r w:rsidR="00571AF1">
          <w:rPr>
            <w:szCs w:val="24"/>
          </w:rPr>
          <w:t>smart PPE</w:t>
        </w:r>
      </w:ins>
      <w:ins w:id="1667" w:author="magdaline ndere" w:date="2022-11-17T14:59:00Z">
        <w:r>
          <w:rPr>
            <w:szCs w:val="24"/>
          </w:rPr>
          <w:t xml:space="preserve">. Implementation of the </w:t>
        </w:r>
      </w:ins>
      <w:ins w:id="1668" w:author="magdaline ndere" w:date="2022-11-17T15:12:00Z">
        <w:r w:rsidR="00571AF1">
          <w:rPr>
            <w:szCs w:val="24"/>
          </w:rPr>
          <w:t>smart PPE</w:t>
        </w:r>
      </w:ins>
      <w:ins w:id="1669" w:author="magdaline ndere" w:date="2022-11-17T14:59:00Z">
        <w:r>
          <w:rPr>
            <w:szCs w:val="24"/>
          </w:rPr>
          <w:t xml:space="preserve"> design would re</w:t>
        </w:r>
      </w:ins>
      <w:ins w:id="1670" w:author="magdaline ndere" w:date="2022-11-17T15:12:00Z">
        <w:r w:rsidR="00571AF1">
          <w:rPr>
            <w:szCs w:val="24"/>
          </w:rPr>
          <w:t>d</w:t>
        </w:r>
      </w:ins>
      <w:ins w:id="1671" w:author="magdaline ndere" w:date="2022-11-17T15:13:00Z">
        <w:r w:rsidR="00571AF1">
          <w:rPr>
            <w:szCs w:val="24"/>
          </w:rPr>
          <w:t>uce the</w:t>
        </w:r>
      </w:ins>
      <w:ins w:id="1672" w:author="magdaline ndere" w:date="2022-11-17T15:14:00Z">
        <w:r w:rsidR="00571AF1">
          <w:rPr>
            <w:szCs w:val="24"/>
          </w:rPr>
          <w:t xml:space="preserve"> number</w:t>
        </w:r>
      </w:ins>
      <w:ins w:id="1673" w:author="magdaline ndere" w:date="2022-11-17T15:13:00Z">
        <w:r w:rsidR="00571AF1">
          <w:rPr>
            <w:szCs w:val="24"/>
          </w:rPr>
          <w:t xml:space="preserve"> of accidents and fatalities occurring in construction sites</w:t>
        </w:r>
      </w:ins>
      <w:ins w:id="1674" w:author="magdaline ndere" w:date="2022-11-17T15:14:00Z">
        <w:r w:rsidR="00571AF1">
          <w:rPr>
            <w:szCs w:val="24"/>
          </w:rPr>
          <w:t>.</w:t>
        </w:r>
      </w:ins>
    </w:p>
    <w:p w14:paraId="711CA13A" w14:textId="67186C68" w:rsidR="00BE10B4" w:rsidRPr="00A35C55" w:rsidRDefault="00BE10B4" w:rsidP="00BE10B4">
      <w:pPr>
        <w:pStyle w:val="Heading2"/>
        <w:rPr>
          <w:ins w:id="1675" w:author="magdaline ndere" w:date="2022-11-17T14:31:00Z"/>
        </w:rPr>
        <w:pPrChange w:id="1676" w:author="magdaline ndere" w:date="2022-11-17T14:58:00Z">
          <w:pPr/>
        </w:pPrChange>
      </w:pPr>
      <w:bookmarkStart w:id="1677" w:name="_Toc119591123"/>
      <w:ins w:id="1678" w:author="magdaline ndere" w:date="2022-11-17T14:56:00Z">
        <w:r>
          <w:t>RECOMMENDATION</w:t>
        </w:r>
      </w:ins>
      <w:bookmarkEnd w:id="1677"/>
    </w:p>
    <w:p w14:paraId="6A9D5CE8" w14:textId="45C8B290" w:rsidR="00571AF1" w:rsidRPr="00571AF1" w:rsidRDefault="00571AF1" w:rsidP="00571AF1">
      <w:pPr>
        <w:spacing w:line="360" w:lineRule="auto"/>
        <w:jc w:val="both"/>
        <w:rPr>
          <w:ins w:id="1679" w:author="magdaline ndere" w:date="2022-11-17T15:15:00Z"/>
          <w:rStyle w:val="SubtleEmphasis"/>
          <w:b w:val="0"/>
          <w:bCs w:val="0"/>
        </w:rPr>
        <w:pPrChange w:id="1680" w:author="magdaline ndere" w:date="2022-11-17T15:15:00Z">
          <w:pPr>
            <w:spacing w:line="480" w:lineRule="auto"/>
            <w:jc w:val="both"/>
          </w:pPr>
        </w:pPrChange>
      </w:pPr>
      <w:ins w:id="1681" w:author="magdaline ndere" w:date="2022-11-17T15:15:00Z">
        <w:r w:rsidRPr="00571AF1">
          <w:rPr>
            <w:rStyle w:val="SubtleEmphasis"/>
            <w:b w:val="0"/>
            <w:bCs w:val="0"/>
            <w:rPrChange w:id="1682" w:author="magdaline ndere" w:date="2022-11-17T15:15:00Z">
              <w:rPr>
                <w:rStyle w:val="SubtleEmphasis"/>
              </w:rPr>
            </w:rPrChange>
          </w:rPr>
          <w:t xml:space="preserve">Given the scope of this project’s objectives, other opportunities that arise to enhance the design of a </w:t>
        </w:r>
        <w:r w:rsidR="00410857">
          <w:rPr>
            <w:rStyle w:val="SubtleEmphasis"/>
            <w:b w:val="0"/>
            <w:bCs w:val="0"/>
          </w:rPr>
          <w:t>smart PPE</w:t>
        </w:r>
        <w:r w:rsidRPr="00571AF1">
          <w:rPr>
            <w:rStyle w:val="SubtleEmphasis"/>
            <w:b w:val="0"/>
            <w:bCs w:val="0"/>
            <w:rPrChange w:id="1683" w:author="magdaline ndere" w:date="2022-11-17T15:15:00Z">
              <w:rPr>
                <w:rStyle w:val="SubtleEmphasis"/>
              </w:rPr>
            </w:rPrChange>
          </w:rPr>
          <w:t xml:space="preserve"> include;</w:t>
        </w:r>
      </w:ins>
    </w:p>
    <w:p w14:paraId="32023282" w14:textId="33F1341D" w:rsidR="00571AF1" w:rsidRPr="00571AF1" w:rsidRDefault="00410857" w:rsidP="00571AF1">
      <w:pPr>
        <w:pStyle w:val="ListParagraph"/>
        <w:numPr>
          <w:ilvl w:val="0"/>
          <w:numId w:val="44"/>
        </w:numPr>
        <w:spacing w:line="360" w:lineRule="auto"/>
        <w:jc w:val="both"/>
        <w:rPr>
          <w:ins w:id="1684" w:author="magdaline ndere" w:date="2022-11-17T15:15:00Z"/>
          <w:rStyle w:val="SubtleEmphasis"/>
          <w:b w:val="0"/>
          <w:bCs w:val="0"/>
        </w:rPr>
        <w:pPrChange w:id="1685" w:author="magdaline ndere" w:date="2022-11-17T15:15:00Z">
          <w:pPr>
            <w:pStyle w:val="ListParagraph"/>
            <w:numPr>
              <w:numId w:val="44"/>
            </w:numPr>
            <w:spacing w:line="480" w:lineRule="auto"/>
            <w:ind w:hanging="360"/>
            <w:jc w:val="both"/>
          </w:pPr>
        </w:pPrChange>
      </w:pPr>
      <w:ins w:id="1686" w:author="magdaline ndere" w:date="2022-11-17T15:16:00Z">
        <w:r>
          <w:rPr>
            <w:rStyle w:val="SubtleEmphasis"/>
            <w:b w:val="0"/>
            <w:bCs w:val="0"/>
          </w:rPr>
          <w:t>Two-way c</w:t>
        </w:r>
      </w:ins>
      <w:ins w:id="1687" w:author="magdaline ndere" w:date="2022-11-17T15:17:00Z">
        <w:r>
          <w:rPr>
            <w:rStyle w:val="SubtleEmphasis"/>
            <w:b w:val="0"/>
            <w:bCs w:val="0"/>
          </w:rPr>
          <w:t>ommunication for safety alerts.</w:t>
        </w:r>
      </w:ins>
    </w:p>
    <w:p w14:paraId="1958733B" w14:textId="487C0D55" w:rsidR="00571AF1" w:rsidRPr="00571AF1" w:rsidRDefault="00410857" w:rsidP="00571AF1">
      <w:pPr>
        <w:pStyle w:val="ListParagraph"/>
        <w:numPr>
          <w:ilvl w:val="0"/>
          <w:numId w:val="44"/>
        </w:numPr>
        <w:spacing w:line="360" w:lineRule="auto"/>
        <w:jc w:val="both"/>
        <w:rPr>
          <w:ins w:id="1688" w:author="magdaline ndere" w:date="2022-11-17T15:15:00Z"/>
          <w:rStyle w:val="SubtleEmphasis"/>
          <w:b w:val="0"/>
          <w:bCs w:val="0"/>
        </w:rPr>
        <w:pPrChange w:id="1689" w:author="magdaline ndere" w:date="2022-11-17T15:15:00Z">
          <w:pPr>
            <w:pStyle w:val="ListParagraph"/>
            <w:numPr>
              <w:numId w:val="44"/>
            </w:numPr>
            <w:spacing w:line="480" w:lineRule="auto"/>
            <w:ind w:hanging="360"/>
            <w:jc w:val="both"/>
          </w:pPr>
        </w:pPrChange>
      </w:pPr>
      <w:ins w:id="1690" w:author="magdaline ndere" w:date="2022-11-17T15:17:00Z">
        <w:r>
          <w:rPr>
            <w:rStyle w:val="SubtleEmphasis"/>
            <w:b w:val="0"/>
            <w:bCs w:val="0"/>
          </w:rPr>
          <w:t xml:space="preserve">Data storage so </w:t>
        </w:r>
      </w:ins>
      <w:ins w:id="1691" w:author="magdaline ndere" w:date="2022-11-17T15:18:00Z">
        <w:r>
          <w:rPr>
            <w:rStyle w:val="SubtleEmphasis"/>
            <w:b w:val="0"/>
            <w:bCs w:val="0"/>
          </w:rPr>
          <w:t>as to be used for prediction.</w:t>
        </w:r>
      </w:ins>
    </w:p>
    <w:p w14:paraId="71495547" w14:textId="596EB6DE" w:rsidR="00571AF1" w:rsidRPr="00410857" w:rsidRDefault="00410857" w:rsidP="00571AF1">
      <w:pPr>
        <w:pStyle w:val="ListParagraph"/>
        <w:numPr>
          <w:ilvl w:val="0"/>
          <w:numId w:val="44"/>
        </w:numPr>
        <w:spacing w:line="360" w:lineRule="auto"/>
        <w:jc w:val="both"/>
        <w:rPr>
          <w:ins w:id="1692" w:author="magdaline ndere" w:date="2022-11-17T15:19:00Z"/>
          <w:rStyle w:val="SubtleEmphasis"/>
          <w:bCs w:val="0"/>
          <w:szCs w:val="22"/>
          <w:rPrChange w:id="1693" w:author="magdaline ndere" w:date="2022-11-17T15:19:00Z">
            <w:rPr>
              <w:ins w:id="1694" w:author="magdaline ndere" w:date="2022-11-17T15:19:00Z"/>
              <w:rStyle w:val="SubtleEmphasis"/>
              <w:b w:val="0"/>
              <w:bCs w:val="0"/>
            </w:rPr>
          </w:rPrChange>
        </w:rPr>
      </w:pPr>
      <w:ins w:id="1695" w:author="magdaline ndere" w:date="2022-11-17T15:18:00Z">
        <w:r>
          <w:rPr>
            <w:rStyle w:val="SubtleEmphasis"/>
            <w:b w:val="0"/>
            <w:bCs w:val="0"/>
          </w:rPr>
          <w:t>Calibrating unique thresholds for each</w:t>
        </w:r>
      </w:ins>
      <w:ins w:id="1696" w:author="magdaline ndere" w:date="2022-11-17T15:19:00Z">
        <w:r>
          <w:rPr>
            <w:rStyle w:val="SubtleEmphasis"/>
            <w:b w:val="0"/>
            <w:bCs w:val="0"/>
          </w:rPr>
          <w:t xml:space="preserve"> worker.</w:t>
        </w:r>
      </w:ins>
    </w:p>
    <w:p w14:paraId="076A5525" w14:textId="55392514" w:rsidR="00410857" w:rsidRPr="00410857" w:rsidRDefault="00410857" w:rsidP="00571AF1">
      <w:pPr>
        <w:pStyle w:val="ListParagraph"/>
        <w:numPr>
          <w:ilvl w:val="0"/>
          <w:numId w:val="44"/>
        </w:numPr>
        <w:spacing w:line="360" w:lineRule="auto"/>
        <w:jc w:val="both"/>
        <w:rPr>
          <w:ins w:id="1697" w:author="magdaline ndere" w:date="2022-11-17T15:19:00Z"/>
          <w:rStyle w:val="SubtleEmphasis"/>
          <w:bCs w:val="0"/>
          <w:szCs w:val="22"/>
          <w:rPrChange w:id="1698" w:author="magdaline ndere" w:date="2022-11-17T15:19:00Z">
            <w:rPr>
              <w:ins w:id="1699" w:author="magdaline ndere" w:date="2022-11-17T15:19:00Z"/>
              <w:rStyle w:val="SubtleEmphasis"/>
              <w:b w:val="0"/>
              <w:bCs w:val="0"/>
            </w:rPr>
          </w:rPrChange>
        </w:rPr>
      </w:pPr>
      <w:ins w:id="1700" w:author="magdaline ndere" w:date="2022-11-17T15:19:00Z">
        <w:r>
          <w:rPr>
            <w:rStyle w:val="SubtleEmphasis"/>
            <w:b w:val="0"/>
            <w:bCs w:val="0"/>
          </w:rPr>
          <w:t>A water proof hardware.</w:t>
        </w:r>
      </w:ins>
    </w:p>
    <w:p w14:paraId="0C505AE4" w14:textId="042900EB" w:rsidR="00410857" w:rsidRDefault="00410857" w:rsidP="00410857">
      <w:pPr>
        <w:spacing w:line="360" w:lineRule="auto"/>
        <w:jc w:val="both"/>
        <w:rPr>
          <w:ins w:id="1701" w:author="magdaline ndere" w:date="2022-11-17T15:19:00Z"/>
          <w:b/>
        </w:rPr>
      </w:pPr>
    </w:p>
    <w:p w14:paraId="3414E860" w14:textId="7814B93D" w:rsidR="00410857" w:rsidRDefault="00410857" w:rsidP="00410857">
      <w:pPr>
        <w:spacing w:line="360" w:lineRule="auto"/>
        <w:jc w:val="both"/>
        <w:rPr>
          <w:ins w:id="1702" w:author="magdaline ndere" w:date="2022-11-17T15:19:00Z"/>
          <w:b/>
        </w:rPr>
      </w:pPr>
    </w:p>
    <w:p w14:paraId="4E134176" w14:textId="77777777" w:rsidR="00410857" w:rsidRPr="00410857" w:rsidRDefault="00410857" w:rsidP="00410857">
      <w:pPr>
        <w:spacing w:line="360" w:lineRule="auto"/>
        <w:jc w:val="both"/>
        <w:rPr>
          <w:ins w:id="1703" w:author="magdaline ndere" w:date="2022-11-17T15:15:00Z"/>
          <w:b/>
          <w:rPrChange w:id="1704" w:author="magdaline ndere" w:date="2022-11-17T15:19:00Z">
            <w:rPr>
              <w:ins w:id="1705" w:author="magdaline ndere" w:date="2022-11-17T15:15:00Z"/>
            </w:rPr>
          </w:rPrChange>
        </w:rPr>
        <w:pPrChange w:id="1706" w:author="magdaline ndere" w:date="2022-11-17T15:19:00Z">
          <w:pPr>
            <w:pStyle w:val="ListParagraph"/>
            <w:numPr>
              <w:numId w:val="44"/>
            </w:numPr>
            <w:spacing w:line="480" w:lineRule="auto"/>
            <w:ind w:hanging="360"/>
            <w:jc w:val="both"/>
          </w:pPr>
        </w:pPrChange>
      </w:pPr>
    </w:p>
    <w:p w14:paraId="6D003909" w14:textId="25598380" w:rsidR="008C3AF3" w:rsidRPr="008C3AF3" w:rsidRDefault="008C3AF3" w:rsidP="008C3AF3">
      <w:pPr>
        <w:rPr>
          <w:ins w:id="1707" w:author="magdaline ndere" w:date="2022-11-17T13:59:00Z"/>
        </w:rPr>
        <w:pPrChange w:id="1708" w:author="magdaline ndere" w:date="2022-11-17T14:26:00Z">
          <w:pPr>
            <w:pStyle w:val="NormalWeb"/>
            <w:shd w:val="clear" w:color="auto" w:fill="FFFFFF"/>
            <w:spacing w:line="360" w:lineRule="auto"/>
            <w:jc w:val="both"/>
            <w:textAlignment w:val="baseline"/>
          </w:pPr>
        </w:pPrChange>
      </w:pPr>
    </w:p>
    <w:p w14:paraId="3FED1405" w14:textId="4BA53CA4" w:rsidR="00257C53" w:rsidDel="008C3AF3" w:rsidRDefault="00FD41E2" w:rsidP="00257C53">
      <w:pPr>
        <w:pStyle w:val="NormalWeb"/>
        <w:shd w:val="clear" w:color="auto" w:fill="FFFFFF"/>
        <w:spacing w:line="360" w:lineRule="auto"/>
        <w:jc w:val="both"/>
        <w:textAlignment w:val="baseline"/>
        <w:rPr>
          <w:del w:id="1709" w:author="magdaline ndere" w:date="2022-11-17T14:33:00Z"/>
        </w:rPr>
      </w:pPr>
      <w:del w:id="1710" w:author="magdaline ndere" w:date="2022-11-17T14:33:00Z">
        <w:r w:rsidDel="008C3AF3">
          <w:lastRenderedPageBreak/>
          <w:delText>The cellular</w:delText>
        </w:r>
        <w:r w:rsidR="00257C53" w:rsidDel="008C3AF3">
          <w:delText xml:space="preserve"> communication module</w:delText>
        </w:r>
        <w:r w:rsidR="008336A0" w:rsidDel="008C3AF3">
          <w:delText xml:space="preserve"> through GSM</w:delText>
        </w:r>
        <w:r w:rsidR="00257C53" w:rsidDel="008C3AF3">
          <w:delText xml:space="preserve"> will be used to transmit the </w:delText>
        </w:r>
        <w:r w:rsidR="008336A0" w:rsidDel="008C3AF3">
          <w:delText>workers</w:delText>
        </w:r>
        <w:r w:rsidR="00257C53" w:rsidDel="008C3AF3">
          <w:delText xml:space="preserve">’ data to the </w:delText>
        </w:r>
        <w:r w:rsidR="008336A0" w:rsidDel="008C3AF3">
          <w:delText>supervisor</w:delText>
        </w:r>
        <w:r w:rsidR="00257C53" w:rsidDel="008C3AF3">
          <w:delText>. A heartbeat sensor will read the pulse rate of the patient by measuring SPO</w:delText>
        </w:r>
        <w:r w:rsidR="00257C53" w:rsidRPr="00F22749" w:rsidDel="008C3AF3">
          <w:rPr>
            <w:vertAlign w:val="subscript"/>
          </w:rPr>
          <w:delText>2</w:delText>
        </w:r>
        <w:r w:rsidR="00257C53" w:rsidDel="008C3AF3">
          <w:delText xml:space="preserve">. </w:delText>
        </w:r>
        <w:r w:rsidR="008336A0" w:rsidDel="008C3AF3">
          <w:delText>A pressure sensor</w:delText>
        </w:r>
        <w:r w:rsidR="005E12A5" w:rsidDel="008C3AF3">
          <w:delText xml:space="preserve"> will detect if the worker experiences an impact force due to a fall or an accelerating body. </w:delText>
        </w:r>
        <w:r w:rsidR="00257C53" w:rsidDel="008C3AF3">
          <w:delText xml:space="preserve">A gyroscope combined with an accelerometer will detect </w:delText>
        </w:r>
        <w:r w:rsidR="008336A0" w:rsidDel="008C3AF3">
          <w:delText>the worker’</w:delText>
        </w:r>
        <w:r w:rsidR="00257C53" w:rsidDel="008C3AF3">
          <w:delText xml:space="preserve">s fall if the tilt angle of the device goes beyond a stated value. The accelerometer will provide information regarding body inertia changes due to impact. A GPS sensor will give real time value of the patients’ mean position anywhere on earth.  An </w:delText>
        </w:r>
        <w:r w:rsidR="008336A0" w:rsidDel="008C3AF3">
          <w:delText xml:space="preserve">audio </w:delText>
        </w:r>
        <w:r w:rsidR="00257C53" w:rsidDel="008C3AF3">
          <w:delText xml:space="preserve">alert will be created whenever the </w:delText>
        </w:r>
        <w:r w:rsidR="008336A0" w:rsidDel="008C3AF3">
          <w:delText>worker experiences a fall, an impact force, motion of an accelerating body and if the heart beat and temperature values fall out of range.</w:delText>
        </w:r>
        <w:r w:rsidR="00257C53" w:rsidDel="008C3AF3">
          <w:delText xml:space="preserve"> A microcontroller will process </w:delText>
        </w:r>
      </w:del>
      <w:del w:id="1711" w:author="magdaline ndere" w:date="2022-11-17T14:27:00Z">
        <w:r w:rsidR="00257C53" w:rsidDel="008C3AF3">
          <w:delText xml:space="preserve">the </w:delText>
        </w:r>
        <w:r w:rsidR="005E12A5" w:rsidDel="008C3AF3">
          <w:delText>workers</w:delText>
        </w:r>
        <w:r w:rsidR="00257C53" w:rsidDel="008C3AF3">
          <w:delText>’ data</w:delText>
        </w:r>
      </w:del>
      <w:del w:id="1712" w:author="magdaline ndere" w:date="2022-11-17T14:33:00Z">
        <w:r w:rsidR="00257C53" w:rsidDel="008C3AF3">
          <w:delText xml:space="preserve"> and provide information to the </w:delText>
        </w:r>
        <w:r w:rsidR="005E12A5" w:rsidDel="008C3AF3">
          <w:delText>various parties involved.</w:delText>
        </w:r>
      </w:del>
    </w:p>
    <w:p w14:paraId="08896BB5" w14:textId="1D14300E" w:rsidR="003F5411" w:rsidDel="005E0F50" w:rsidRDefault="003F5411" w:rsidP="003A6435">
      <w:pPr>
        <w:spacing w:line="360" w:lineRule="auto"/>
        <w:jc w:val="both"/>
        <w:rPr>
          <w:del w:id="1713" w:author="magdaline ndere" w:date="2022-11-17T14:47:00Z"/>
          <w:b/>
          <w:bCs/>
        </w:rPr>
      </w:pPr>
    </w:p>
    <w:p w14:paraId="3C4A9540" w14:textId="3D748D14" w:rsidR="005E12A5" w:rsidDel="005E0F50" w:rsidRDefault="005E12A5" w:rsidP="003A6435">
      <w:pPr>
        <w:spacing w:line="360" w:lineRule="auto"/>
        <w:jc w:val="both"/>
        <w:rPr>
          <w:del w:id="1714" w:author="magdaline ndere" w:date="2022-11-17T14:47:00Z"/>
          <w:b/>
          <w:bCs/>
        </w:rPr>
      </w:pPr>
    </w:p>
    <w:p w14:paraId="5787B9CB" w14:textId="61DB7CFA" w:rsidR="005E12A5" w:rsidDel="005E0F50" w:rsidRDefault="005E12A5" w:rsidP="003A6435">
      <w:pPr>
        <w:spacing w:line="360" w:lineRule="auto"/>
        <w:jc w:val="both"/>
        <w:rPr>
          <w:del w:id="1715" w:author="magdaline ndere" w:date="2022-11-17T14:47:00Z"/>
          <w:b/>
          <w:bCs/>
        </w:rPr>
      </w:pPr>
    </w:p>
    <w:p w14:paraId="5EA28B99" w14:textId="182C2083" w:rsidR="005E12A5" w:rsidDel="005E0F50" w:rsidRDefault="005E12A5" w:rsidP="003A6435">
      <w:pPr>
        <w:spacing w:line="360" w:lineRule="auto"/>
        <w:jc w:val="both"/>
        <w:rPr>
          <w:del w:id="1716" w:author="magdaline ndere" w:date="2022-11-17T14:47:00Z"/>
          <w:b/>
          <w:bCs/>
        </w:rPr>
      </w:pPr>
    </w:p>
    <w:p w14:paraId="49D04FD0" w14:textId="0DD94B84" w:rsidR="005E12A5" w:rsidDel="005E0F50" w:rsidRDefault="005E12A5" w:rsidP="003A6435">
      <w:pPr>
        <w:spacing w:line="360" w:lineRule="auto"/>
        <w:jc w:val="both"/>
        <w:rPr>
          <w:del w:id="1717" w:author="magdaline ndere" w:date="2022-11-17T14:47:00Z"/>
          <w:b/>
          <w:bCs/>
        </w:rPr>
      </w:pPr>
    </w:p>
    <w:p w14:paraId="313ACA4B" w14:textId="07C3D521" w:rsidR="005E12A5" w:rsidDel="005E0F50" w:rsidRDefault="005E12A5" w:rsidP="003A6435">
      <w:pPr>
        <w:spacing w:line="360" w:lineRule="auto"/>
        <w:jc w:val="both"/>
        <w:rPr>
          <w:del w:id="1718" w:author="magdaline ndere" w:date="2022-11-17T14:47:00Z"/>
          <w:b/>
          <w:bCs/>
        </w:rPr>
      </w:pPr>
    </w:p>
    <w:p w14:paraId="465AA2A5" w14:textId="2ED42B2C" w:rsidR="005E12A5" w:rsidDel="005E0F50" w:rsidRDefault="005E12A5" w:rsidP="003A6435">
      <w:pPr>
        <w:spacing w:line="360" w:lineRule="auto"/>
        <w:jc w:val="both"/>
        <w:rPr>
          <w:del w:id="1719" w:author="magdaline ndere" w:date="2022-11-17T14:47:00Z"/>
          <w:b/>
          <w:bCs/>
        </w:rPr>
      </w:pPr>
    </w:p>
    <w:p w14:paraId="0F7D8DCF" w14:textId="76572FBB" w:rsidR="005E12A5" w:rsidDel="005E0F50" w:rsidRDefault="005E12A5" w:rsidP="003A6435">
      <w:pPr>
        <w:spacing w:line="360" w:lineRule="auto"/>
        <w:jc w:val="both"/>
        <w:rPr>
          <w:del w:id="1720" w:author="magdaline ndere" w:date="2022-11-17T14:47:00Z"/>
          <w:b/>
          <w:bCs/>
        </w:rPr>
      </w:pPr>
    </w:p>
    <w:p w14:paraId="5C3F7013" w14:textId="675718CE" w:rsidR="003F5411" w:rsidDel="005E0F50" w:rsidRDefault="003F5411" w:rsidP="003A6435">
      <w:pPr>
        <w:spacing w:line="360" w:lineRule="auto"/>
        <w:jc w:val="both"/>
        <w:rPr>
          <w:del w:id="1721" w:author="magdaline ndere" w:date="2022-11-17T14:47:00Z"/>
          <w:b/>
          <w:bCs/>
        </w:rPr>
      </w:pPr>
    </w:p>
    <w:p w14:paraId="1812A156" w14:textId="325C33E6" w:rsidR="003F5411" w:rsidDel="005E0F50" w:rsidRDefault="003F5411" w:rsidP="003A6435">
      <w:pPr>
        <w:spacing w:line="360" w:lineRule="auto"/>
        <w:jc w:val="both"/>
        <w:rPr>
          <w:del w:id="1722" w:author="magdaline ndere" w:date="2022-11-17T14:47:00Z"/>
          <w:b/>
          <w:bCs/>
        </w:rPr>
      </w:pPr>
    </w:p>
    <w:p w14:paraId="0754BE96" w14:textId="4755AC67" w:rsidR="003F5411" w:rsidDel="005E0F50" w:rsidRDefault="003F5411" w:rsidP="003A6435">
      <w:pPr>
        <w:spacing w:line="360" w:lineRule="auto"/>
        <w:jc w:val="both"/>
        <w:rPr>
          <w:del w:id="1723" w:author="magdaline ndere" w:date="2022-11-17T14:47:00Z"/>
          <w:b/>
          <w:bCs/>
        </w:rPr>
      </w:pPr>
    </w:p>
    <w:p w14:paraId="38149797" w14:textId="57F39528" w:rsidR="008141D5" w:rsidRDefault="008141D5" w:rsidP="00684957">
      <w:pPr>
        <w:pStyle w:val="Heading1"/>
        <w:numPr>
          <w:ilvl w:val="0"/>
          <w:numId w:val="0"/>
        </w:numPr>
        <w:jc w:val="center"/>
      </w:pPr>
      <w:bookmarkStart w:id="1724" w:name="_Toc112823219"/>
      <w:bookmarkStart w:id="1725" w:name="_Toc112823220"/>
      <w:bookmarkStart w:id="1726" w:name="_Toc119591124"/>
      <w:bookmarkEnd w:id="1724"/>
      <w:bookmarkEnd w:id="1725"/>
      <w:r w:rsidRPr="0088042F">
        <w:t>BUDGET</w:t>
      </w:r>
      <w:bookmarkEnd w:id="1726"/>
    </w:p>
    <w:p w14:paraId="020D07C0" w14:textId="5B9B7CF7" w:rsidR="00684957" w:rsidRDefault="00684957" w:rsidP="00490EE3">
      <w:pPr>
        <w:pStyle w:val="mytables"/>
        <w:numPr>
          <w:ilvl w:val="0"/>
          <w:numId w:val="0"/>
        </w:numPr>
      </w:pPr>
      <w:bookmarkStart w:id="1727" w:name="_Toc118037941"/>
      <w:bookmarkStart w:id="1728" w:name="_Toc118038105"/>
      <w:bookmarkStart w:id="1729" w:name="_Toc118371954"/>
      <w:bookmarkStart w:id="1730" w:name="_Toc119591007"/>
      <w:bookmarkStart w:id="1731" w:name="_Toc119591125"/>
      <w:r>
        <w:t xml:space="preserve">Table </w:t>
      </w:r>
      <w:r w:rsidR="00A37C01">
        <w:fldChar w:fldCharType="begin"/>
      </w:r>
      <w:r w:rsidR="00A37C01">
        <w:instrText xml:space="preserve"> STYLEREF 1 \s </w:instrText>
      </w:r>
      <w:r w:rsidR="00A37C01">
        <w:fldChar w:fldCharType="separate"/>
      </w:r>
      <w:r>
        <w:rPr>
          <w:noProof/>
        </w:rPr>
        <w:t>5</w:t>
      </w:r>
      <w:r w:rsidR="00A37C01">
        <w:rPr>
          <w:noProof/>
        </w:rPr>
        <w:fldChar w:fldCharType="end"/>
      </w:r>
      <w:r>
        <w:t>.</w:t>
      </w:r>
      <w:r w:rsidR="00A37C01">
        <w:fldChar w:fldCharType="begin"/>
      </w:r>
      <w:r w:rsidR="00A37C01">
        <w:instrText xml:space="preserve"> SEQ Table \* ARABIC \s 1 </w:instrText>
      </w:r>
      <w:r w:rsidR="00A37C01">
        <w:fldChar w:fldCharType="separate"/>
      </w:r>
      <w:r>
        <w:rPr>
          <w:noProof/>
        </w:rPr>
        <w:t>1</w:t>
      </w:r>
      <w:r w:rsidR="00A37C01">
        <w:rPr>
          <w:noProof/>
        </w:rPr>
        <w:fldChar w:fldCharType="end"/>
      </w:r>
      <w:r>
        <w:t>: Budget</w:t>
      </w:r>
      <w:bookmarkEnd w:id="1727"/>
      <w:bookmarkEnd w:id="1728"/>
      <w:bookmarkEnd w:id="1729"/>
      <w:bookmarkEnd w:id="1730"/>
      <w:bookmarkEnd w:id="1731"/>
    </w:p>
    <w:tbl>
      <w:tblPr>
        <w:tblStyle w:val="GridTable4-Accent11"/>
        <w:tblW w:w="0" w:type="auto"/>
        <w:tblLook w:val="04A0" w:firstRow="1" w:lastRow="0" w:firstColumn="1" w:lastColumn="0" w:noHBand="0" w:noVBand="1"/>
      </w:tblPr>
      <w:tblGrid>
        <w:gridCol w:w="866"/>
        <w:gridCol w:w="4783"/>
        <w:gridCol w:w="1327"/>
        <w:gridCol w:w="1056"/>
        <w:gridCol w:w="1318"/>
      </w:tblGrid>
      <w:tr w:rsidR="008141D5" w:rsidRPr="005E0F50" w14:paraId="6B6001DC" w14:textId="77777777" w:rsidTr="00052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461363CD"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Item</w:t>
            </w:r>
          </w:p>
        </w:tc>
        <w:tc>
          <w:tcPr>
            <w:tcW w:w="4893" w:type="dxa"/>
          </w:tcPr>
          <w:p w14:paraId="70E8772D" w14:textId="77777777" w:rsidR="008141D5" w:rsidRPr="005E0F50" w:rsidRDefault="008141D5" w:rsidP="00391ECA">
            <w:pPr>
              <w:spacing w:after="144" w:line="245"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Description</w:t>
            </w:r>
          </w:p>
        </w:tc>
        <w:tc>
          <w:tcPr>
            <w:tcW w:w="1343" w:type="dxa"/>
          </w:tcPr>
          <w:p w14:paraId="2130F309" w14:textId="77777777" w:rsidR="008141D5" w:rsidRPr="005E0F50" w:rsidRDefault="008141D5" w:rsidP="00391ECA">
            <w:pPr>
              <w:spacing w:after="144" w:line="245"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Quantity</w:t>
            </w:r>
          </w:p>
        </w:tc>
        <w:tc>
          <w:tcPr>
            <w:tcW w:w="893" w:type="dxa"/>
          </w:tcPr>
          <w:p w14:paraId="6DE85325" w14:textId="77777777" w:rsidR="008141D5" w:rsidRPr="005E0F50" w:rsidRDefault="008141D5" w:rsidP="00391ECA">
            <w:pPr>
              <w:spacing w:after="144" w:line="245"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Rate</w:t>
            </w:r>
          </w:p>
        </w:tc>
        <w:tc>
          <w:tcPr>
            <w:tcW w:w="1340" w:type="dxa"/>
          </w:tcPr>
          <w:p w14:paraId="04CA9919" w14:textId="77777777" w:rsidR="008141D5" w:rsidRPr="005E0F50" w:rsidRDefault="008141D5" w:rsidP="00391ECA">
            <w:pPr>
              <w:spacing w:after="144" w:line="245"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Amount</w:t>
            </w:r>
          </w:p>
        </w:tc>
      </w:tr>
      <w:tr w:rsidR="008141D5" w:rsidRPr="005E0F50" w14:paraId="12BB9836" w14:textId="77777777" w:rsidTr="0005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5D345473"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4893" w:type="dxa"/>
          </w:tcPr>
          <w:p w14:paraId="3B989F9C" w14:textId="1719AF02" w:rsidR="008141D5" w:rsidRPr="005E0F50" w:rsidRDefault="005E0F50" w:rsidP="00391ECA">
            <w:pPr>
              <w:spacing w:after="144" w:line="245" w:lineRule="auto"/>
              <w:ind w:left="369" w:hanging="1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ins w:id="1732" w:author="magdaline ndere" w:date="2022-11-17T14:45:00Z">
              <w:r w:rsidRPr="005E0F50">
                <w:rPr>
                  <w:rFonts w:ascii="Times New Roman" w:hAnsi="Times New Roman" w:cs="Times New Roman"/>
                  <w:sz w:val="24"/>
                  <w:szCs w:val="24"/>
                  <w:rPrChange w:id="1733" w:author="magdaline ndere" w:date="2022-11-17T14:54:00Z">
                    <w:rPr/>
                  </w:rPrChange>
                </w:rPr>
                <w:t>Arduino Mega 2560</w:t>
              </w:r>
              <w:r w:rsidRPr="005E0F50">
                <w:rPr>
                  <w:rFonts w:ascii="Times New Roman" w:hAnsi="Times New Roman" w:cs="Times New Roman"/>
                  <w:sz w:val="24"/>
                  <w:szCs w:val="24"/>
                  <w:rPrChange w:id="1734" w:author="magdaline ndere" w:date="2022-11-17T14:54:00Z">
                    <w:rPr/>
                  </w:rPrChange>
                </w:rPr>
                <w:t xml:space="preserve"> </w:t>
              </w:r>
              <w:r w:rsidRPr="005E0F50">
                <w:rPr>
                  <w:rFonts w:ascii="Times New Roman" w:hAnsi="Times New Roman" w:cs="Times New Roman"/>
                  <w:sz w:val="24"/>
                  <w:szCs w:val="24"/>
                  <w:rPrChange w:id="1735" w:author="magdaline ndere" w:date="2022-11-17T14:54:00Z">
                    <w:rPr/>
                  </w:rPrChange>
                </w:rPr>
                <w:t>board</w:t>
              </w:r>
            </w:ins>
            <w:del w:id="1736" w:author="magdaline ndere" w:date="2022-11-17T14:45:00Z">
              <w:r w:rsidR="00491835" w:rsidRPr="005E0F50" w:rsidDel="005E0F50">
                <w:rPr>
                  <w:rFonts w:ascii="Times New Roman" w:eastAsia="Times New Roman" w:hAnsi="Times New Roman" w:cs="Times New Roman"/>
                  <w:color w:val="000000"/>
                  <w:sz w:val="24"/>
                  <w:szCs w:val="24"/>
                </w:rPr>
                <w:delText>Arduino uno board</w:delText>
              </w:r>
            </w:del>
          </w:p>
        </w:tc>
        <w:tc>
          <w:tcPr>
            <w:tcW w:w="1343" w:type="dxa"/>
          </w:tcPr>
          <w:p w14:paraId="693009B9" w14:textId="193105DA" w:rsidR="008141D5" w:rsidRPr="005E0F50" w:rsidRDefault="00052AA0" w:rsidP="00391ECA">
            <w:pPr>
              <w:spacing w:after="144" w:line="245"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72F1E72E" w14:textId="391323CA" w:rsidR="008141D5" w:rsidRPr="005E0F50" w:rsidRDefault="005E0F50"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ins w:id="1737" w:author="magdaline ndere" w:date="2022-11-17T14:45:00Z">
              <w:r w:rsidRPr="005E0F50">
                <w:rPr>
                  <w:rFonts w:ascii="Times New Roman" w:eastAsia="Times New Roman" w:hAnsi="Times New Roman" w:cs="Times New Roman"/>
                  <w:color w:val="000000"/>
                  <w:sz w:val="24"/>
                  <w:szCs w:val="24"/>
                </w:rPr>
                <w:t>20</w:t>
              </w:r>
            </w:ins>
            <w:del w:id="1738" w:author="magdaline ndere" w:date="2022-11-17T14:45:00Z">
              <w:r w:rsidR="004E2BEB" w:rsidRPr="005E0F50" w:rsidDel="005E0F50">
                <w:rPr>
                  <w:rFonts w:ascii="Times New Roman" w:eastAsia="Times New Roman" w:hAnsi="Times New Roman" w:cs="Times New Roman"/>
                  <w:color w:val="000000"/>
                  <w:sz w:val="24"/>
                  <w:szCs w:val="24"/>
                </w:rPr>
                <w:delText>18</w:delText>
              </w:r>
            </w:del>
            <w:r w:rsidR="004E2BEB" w:rsidRPr="005E0F50">
              <w:rPr>
                <w:rFonts w:ascii="Times New Roman" w:eastAsia="Times New Roman" w:hAnsi="Times New Roman" w:cs="Times New Roman"/>
                <w:color w:val="000000"/>
                <w:sz w:val="24"/>
                <w:szCs w:val="24"/>
              </w:rPr>
              <w:t>00</w:t>
            </w:r>
          </w:p>
        </w:tc>
        <w:tc>
          <w:tcPr>
            <w:tcW w:w="1340" w:type="dxa"/>
          </w:tcPr>
          <w:p w14:paraId="453EBBE8" w14:textId="5CA1BA5B" w:rsidR="008141D5" w:rsidRPr="005E0F50" w:rsidRDefault="005E0F50"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ins w:id="1739" w:author="magdaline ndere" w:date="2022-11-17T14:45:00Z">
              <w:r w:rsidRPr="005E0F50">
                <w:rPr>
                  <w:rFonts w:ascii="Times New Roman" w:eastAsia="Times New Roman" w:hAnsi="Times New Roman" w:cs="Times New Roman"/>
                  <w:color w:val="000000"/>
                  <w:sz w:val="24"/>
                  <w:szCs w:val="24"/>
                </w:rPr>
                <w:t>20</w:t>
              </w:r>
            </w:ins>
            <w:del w:id="1740" w:author="magdaline ndere" w:date="2022-11-17T14:45:00Z">
              <w:r w:rsidR="004E2BEB" w:rsidRPr="005E0F50" w:rsidDel="005E0F50">
                <w:rPr>
                  <w:rFonts w:ascii="Times New Roman" w:eastAsia="Times New Roman" w:hAnsi="Times New Roman" w:cs="Times New Roman"/>
                  <w:color w:val="000000"/>
                  <w:sz w:val="24"/>
                  <w:szCs w:val="24"/>
                </w:rPr>
                <w:delText>18</w:delText>
              </w:r>
            </w:del>
            <w:r w:rsidR="004E2BEB" w:rsidRPr="005E0F50">
              <w:rPr>
                <w:rFonts w:ascii="Times New Roman" w:eastAsia="Times New Roman" w:hAnsi="Times New Roman" w:cs="Times New Roman"/>
                <w:color w:val="000000"/>
                <w:sz w:val="24"/>
                <w:szCs w:val="24"/>
              </w:rPr>
              <w:t>00</w:t>
            </w:r>
          </w:p>
        </w:tc>
      </w:tr>
      <w:tr w:rsidR="008141D5" w:rsidRPr="005E0F50" w14:paraId="0FE71723" w14:textId="77777777" w:rsidTr="00052AA0">
        <w:tc>
          <w:tcPr>
            <w:cnfStyle w:val="001000000000" w:firstRow="0" w:lastRow="0" w:firstColumn="1" w:lastColumn="0" w:oddVBand="0" w:evenVBand="0" w:oddHBand="0" w:evenHBand="0" w:firstRowFirstColumn="0" w:firstRowLastColumn="0" w:lastRowFirstColumn="0" w:lastRowLastColumn="0"/>
            <w:tcW w:w="881" w:type="dxa"/>
          </w:tcPr>
          <w:p w14:paraId="41CB1CCB"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2</w:t>
            </w:r>
          </w:p>
        </w:tc>
        <w:tc>
          <w:tcPr>
            <w:tcW w:w="4893" w:type="dxa"/>
          </w:tcPr>
          <w:p w14:paraId="281C7509" w14:textId="0EA2140B" w:rsidR="008141D5" w:rsidRPr="005E0F50" w:rsidRDefault="005E0F50" w:rsidP="00391ECA">
            <w:pPr>
              <w:spacing w:after="144" w:line="245" w:lineRule="auto"/>
              <w:ind w:left="369" w:hanging="1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ins w:id="1741" w:author="magdaline ndere" w:date="2022-11-17T14:46:00Z">
              <w:r w:rsidRPr="005E0F50">
                <w:rPr>
                  <w:rFonts w:ascii="Times New Roman" w:hAnsi="Times New Roman" w:cs="Times New Roman"/>
                  <w:sz w:val="24"/>
                  <w:szCs w:val="24"/>
                  <w:rPrChange w:id="1742" w:author="magdaline ndere" w:date="2022-11-17T14:54:00Z">
                    <w:rPr/>
                  </w:rPrChange>
                </w:rPr>
                <w:t>SIM800L GSM module</w:t>
              </w:r>
            </w:ins>
            <w:del w:id="1743" w:author="magdaline ndere" w:date="2022-11-17T14:46:00Z">
              <w:r w:rsidR="00491835" w:rsidRPr="005E0F50" w:rsidDel="005E0F50">
                <w:rPr>
                  <w:rFonts w:ascii="Times New Roman" w:hAnsi="Times New Roman" w:cs="Times New Roman"/>
                  <w:sz w:val="24"/>
                  <w:szCs w:val="24"/>
                </w:rPr>
                <w:delText>GPRS/GSM + GPS A9G Pudding/SMS/Voice/Wireless Data Transmission + Positioning IOT Development Board</w:delText>
              </w:r>
            </w:del>
          </w:p>
        </w:tc>
        <w:tc>
          <w:tcPr>
            <w:tcW w:w="1343" w:type="dxa"/>
          </w:tcPr>
          <w:p w14:paraId="66C29337" w14:textId="37A5CCFE" w:rsidR="008141D5" w:rsidRPr="005E0F50" w:rsidRDefault="00052AA0" w:rsidP="00391ECA">
            <w:pPr>
              <w:spacing w:after="144" w:line="245"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5196809E" w14:textId="3FBDA4EA" w:rsidR="008141D5" w:rsidRPr="005E0F50" w:rsidRDefault="004E2BE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44" w:author="magdaline ndere" w:date="2022-11-17T14:50:00Z">
              <w:r w:rsidRPr="005E0F50" w:rsidDel="005E0F50">
                <w:rPr>
                  <w:rFonts w:ascii="Times New Roman" w:eastAsia="Times New Roman" w:hAnsi="Times New Roman" w:cs="Times New Roman"/>
                  <w:color w:val="000000"/>
                  <w:sz w:val="24"/>
                  <w:szCs w:val="24"/>
                </w:rPr>
                <w:delText>1550</w:delText>
              </w:r>
            </w:del>
            <w:ins w:id="1745" w:author="magdaline ndere" w:date="2022-11-17T14:50:00Z">
              <w:r w:rsidR="005E0F50" w:rsidRPr="005E0F50">
                <w:rPr>
                  <w:rFonts w:ascii="Times New Roman" w:eastAsia="Times New Roman" w:hAnsi="Times New Roman" w:cs="Times New Roman"/>
                  <w:color w:val="000000"/>
                  <w:sz w:val="24"/>
                  <w:szCs w:val="24"/>
                </w:rPr>
                <w:t>800</w:t>
              </w:r>
            </w:ins>
          </w:p>
        </w:tc>
        <w:tc>
          <w:tcPr>
            <w:tcW w:w="1340" w:type="dxa"/>
          </w:tcPr>
          <w:p w14:paraId="15D10CDC" w14:textId="5ADAD61B" w:rsidR="008141D5" w:rsidRPr="005E0F50" w:rsidRDefault="004E2BE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46" w:author="magdaline ndere" w:date="2022-11-17T14:50:00Z">
              <w:r w:rsidRPr="005E0F50" w:rsidDel="005E0F50">
                <w:rPr>
                  <w:rFonts w:ascii="Times New Roman" w:eastAsia="Times New Roman" w:hAnsi="Times New Roman" w:cs="Times New Roman"/>
                  <w:color w:val="000000"/>
                  <w:sz w:val="24"/>
                  <w:szCs w:val="24"/>
                </w:rPr>
                <w:delText>1550</w:delText>
              </w:r>
            </w:del>
            <w:ins w:id="1747" w:author="magdaline ndere" w:date="2022-11-17T14:50:00Z">
              <w:r w:rsidR="005E0F50" w:rsidRPr="005E0F50">
                <w:rPr>
                  <w:rFonts w:ascii="Times New Roman" w:eastAsia="Times New Roman" w:hAnsi="Times New Roman" w:cs="Times New Roman"/>
                  <w:color w:val="000000"/>
                  <w:sz w:val="24"/>
                  <w:szCs w:val="24"/>
                </w:rPr>
                <w:t>800</w:t>
              </w:r>
            </w:ins>
          </w:p>
        </w:tc>
      </w:tr>
      <w:tr w:rsidR="008141D5" w:rsidRPr="005E0F50" w14:paraId="066941A5" w14:textId="77777777" w:rsidTr="0005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2F6F4A92"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3</w:t>
            </w:r>
          </w:p>
        </w:tc>
        <w:tc>
          <w:tcPr>
            <w:tcW w:w="4893" w:type="dxa"/>
          </w:tcPr>
          <w:p w14:paraId="5B8C86FF" w14:textId="44D66D45" w:rsidR="008141D5" w:rsidRPr="005E0F50" w:rsidRDefault="00491835" w:rsidP="00391ECA">
            <w:pPr>
              <w:spacing w:after="144" w:line="245" w:lineRule="auto"/>
              <w:ind w:left="369" w:hanging="1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MAX30100 Heart</w:t>
            </w:r>
            <w:r w:rsidR="00052AA0" w:rsidRPr="005E0F50">
              <w:rPr>
                <w:rFonts w:ascii="Times New Roman" w:eastAsia="Times New Roman" w:hAnsi="Times New Roman" w:cs="Times New Roman"/>
                <w:color w:val="000000"/>
                <w:sz w:val="24"/>
                <w:szCs w:val="24"/>
              </w:rPr>
              <w:t xml:space="preserve"> beat sensor</w:t>
            </w:r>
          </w:p>
        </w:tc>
        <w:tc>
          <w:tcPr>
            <w:tcW w:w="1343" w:type="dxa"/>
          </w:tcPr>
          <w:p w14:paraId="3923DB2D" w14:textId="08BA3BF7" w:rsidR="008141D5" w:rsidRPr="005E0F50" w:rsidRDefault="00052AA0" w:rsidP="00391ECA">
            <w:pPr>
              <w:spacing w:after="144" w:line="245"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2F9C0E76" w14:textId="103C0AD0" w:rsidR="008141D5" w:rsidRPr="005E0F50" w:rsidRDefault="00DA575F"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450</w:t>
            </w:r>
          </w:p>
        </w:tc>
        <w:tc>
          <w:tcPr>
            <w:tcW w:w="1340" w:type="dxa"/>
          </w:tcPr>
          <w:p w14:paraId="10E398CA" w14:textId="1AAE9389" w:rsidR="008141D5" w:rsidRPr="005E0F50" w:rsidRDefault="00DA575F"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450</w:t>
            </w:r>
          </w:p>
        </w:tc>
      </w:tr>
      <w:tr w:rsidR="008141D5" w:rsidRPr="005E0F50" w14:paraId="283FB055" w14:textId="77777777" w:rsidTr="00052AA0">
        <w:tc>
          <w:tcPr>
            <w:cnfStyle w:val="001000000000" w:firstRow="0" w:lastRow="0" w:firstColumn="1" w:lastColumn="0" w:oddVBand="0" w:evenVBand="0" w:oddHBand="0" w:evenHBand="0" w:firstRowFirstColumn="0" w:firstRowLastColumn="0" w:lastRowFirstColumn="0" w:lastRowLastColumn="0"/>
            <w:tcW w:w="881" w:type="dxa"/>
          </w:tcPr>
          <w:p w14:paraId="0F081CA1"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4</w:t>
            </w:r>
          </w:p>
        </w:tc>
        <w:tc>
          <w:tcPr>
            <w:tcW w:w="4893" w:type="dxa"/>
          </w:tcPr>
          <w:p w14:paraId="453EFD1E" w14:textId="4CE3D505" w:rsidR="008141D5" w:rsidRPr="005E0F50" w:rsidRDefault="005E0F50" w:rsidP="00391ECA">
            <w:pPr>
              <w:spacing w:after="144" w:line="245" w:lineRule="auto"/>
              <w:ind w:left="369" w:hanging="1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ins w:id="1748" w:author="magdaline ndere" w:date="2022-11-17T14:46:00Z">
              <w:r w:rsidRPr="005E0F50">
                <w:rPr>
                  <w:rFonts w:ascii="Times New Roman" w:hAnsi="Times New Roman" w:cs="Times New Roman"/>
                  <w:sz w:val="24"/>
                  <w:szCs w:val="24"/>
                  <w:rPrChange w:id="1749" w:author="magdaline ndere" w:date="2022-11-17T14:54:00Z">
                    <w:rPr/>
                  </w:rPrChange>
                </w:rPr>
                <w:t>TMP36 Temperature Sensor</w:t>
              </w:r>
            </w:ins>
            <w:del w:id="1750" w:author="magdaline ndere" w:date="2022-11-17T14:46:00Z">
              <w:r w:rsidR="00052AA0" w:rsidRPr="005E0F50" w:rsidDel="005E0F50">
                <w:rPr>
                  <w:rFonts w:ascii="Times New Roman" w:hAnsi="Times New Roman" w:cs="Times New Roman"/>
                  <w:sz w:val="24"/>
                  <w:szCs w:val="24"/>
                </w:rPr>
                <w:delText>MLX90614 Infrared thermometer</w:delText>
              </w:r>
            </w:del>
          </w:p>
        </w:tc>
        <w:tc>
          <w:tcPr>
            <w:tcW w:w="1343" w:type="dxa"/>
          </w:tcPr>
          <w:p w14:paraId="1C813D52" w14:textId="6B9B15F2" w:rsidR="008141D5" w:rsidRPr="005E0F50" w:rsidRDefault="00052AA0" w:rsidP="00391ECA">
            <w:pPr>
              <w:spacing w:after="144" w:line="245"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251A28F7" w14:textId="0A93AE0A" w:rsidR="008141D5" w:rsidRPr="005E0F50" w:rsidRDefault="00DA575F"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51" w:author="magdaline ndere" w:date="2022-11-17T14:50:00Z">
              <w:r w:rsidRPr="005E0F50" w:rsidDel="005E0F50">
                <w:rPr>
                  <w:rFonts w:ascii="Times New Roman" w:eastAsia="Times New Roman" w:hAnsi="Times New Roman" w:cs="Times New Roman"/>
                  <w:color w:val="000000"/>
                  <w:sz w:val="24"/>
                  <w:szCs w:val="24"/>
                </w:rPr>
                <w:delText>1500</w:delText>
              </w:r>
            </w:del>
            <w:ins w:id="1752" w:author="magdaline ndere" w:date="2022-11-17T14:50:00Z">
              <w:r w:rsidR="005E0F50" w:rsidRPr="005E0F50">
                <w:rPr>
                  <w:rFonts w:ascii="Times New Roman" w:eastAsia="Times New Roman" w:hAnsi="Times New Roman" w:cs="Times New Roman"/>
                  <w:color w:val="000000"/>
                  <w:sz w:val="24"/>
                  <w:szCs w:val="24"/>
                </w:rPr>
                <w:t>2</w:t>
              </w:r>
              <w:r w:rsidR="005E0F50" w:rsidRPr="005E0F50">
                <w:rPr>
                  <w:rFonts w:ascii="Times New Roman" w:eastAsia="Times New Roman" w:hAnsi="Times New Roman" w:cs="Times New Roman"/>
                  <w:color w:val="000000"/>
                  <w:sz w:val="24"/>
                  <w:szCs w:val="24"/>
                </w:rPr>
                <w:t>00</w:t>
              </w:r>
            </w:ins>
          </w:p>
        </w:tc>
        <w:tc>
          <w:tcPr>
            <w:tcW w:w="1340" w:type="dxa"/>
          </w:tcPr>
          <w:p w14:paraId="77A24BB7" w14:textId="622D2DA2" w:rsidR="008141D5" w:rsidRPr="005E0F50" w:rsidRDefault="00DA575F"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53" w:author="magdaline ndere" w:date="2022-11-17T14:50:00Z">
              <w:r w:rsidRPr="005E0F50" w:rsidDel="005E0F50">
                <w:rPr>
                  <w:rFonts w:ascii="Times New Roman" w:eastAsia="Times New Roman" w:hAnsi="Times New Roman" w:cs="Times New Roman"/>
                  <w:color w:val="000000"/>
                  <w:sz w:val="24"/>
                  <w:szCs w:val="24"/>
                </w:rPr>
                <w:delText>1500</w:delText>
              </w:r>
            </w:del>
            <w:ins w:id="1754" w:author="magdaline ndere" w:date="2022-11-17T14:50:00Z">
              <w:r w:rsidR="005E0F50" w:rsidRPr="005E0F50">
                <w:rPr>
                  <w:rFonts w:ascii="Times New Roman" w:eastAsia="Times New Roman" w:hAnsi="Times New Roman" w:cs="Times New Roman"/>
                  <w:color w:val="000000"/>
                  <w:sz w:val="24"/>
                  <w:szCs w:val="24"/>
                </w:rPr>
                <w:t>2</w:t>
              </w:r>
              <w:r w:rsidR="005E0F50" w:rsidRPr="005E0F50">
                <w:rPr>
                  <w:rFonts w:ascii="Times New Roman" w:eastAsia="Times New Roman" w:hAnsi="Times New Roman" w:cs="Times New Roman"/>
                  <w:color w:val="000000"/>
                  <w:sz w:val="24"/>
                  <w:szCs w:val="24"/>
                </w:rPr>
                <w:t>00</w:t>
              </w:r>
            </w:ins>
          </w:p>
        </w:tc>
      </w:tr>
      <w:tr w:rsidR="008141D5" w:rsidRPr="005E0F50" w14:paraId="12E0C8E5" w14:textId="77777777" w:rsidTr="0005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2E5C624E"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5</w:t>
            </w:r>
          </w:p>
        </w:tc>
        <w:tc>
          <w:tcPr>
            <w:tcW w:w="4893" w:type="dxa"/>
          </w:tcPr>
          <w:p w14:paraId="2934115F" w14:textId="2ED4D71E" w:rsidR="008141D5" w:rsidRPr="005E0F50" w:rsidRDefault="00052AA0" w:rsidP="00391ECA">
            <w:pPr>
              <w:spacing w:after="144" w:line="245" w:lineRule="auto"/>
              <w:ind w:left="369" w:hanging="1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hAnsi="Times New Roman" w:cs="Times New Roman"/>
                <w:sz w:val="24"/>
                <w:szCs w:val="24"/>
              </w:rPr>
              <w:t>MPU6050 Accelerometer + Gyro</w:t>
            </w:r>
          </w:p>
        </w:tc>
        <w:tc>
          <w:tcPr>
            <w:tcW w:w="1343" w:type="dxa"/>
          </w:tcPr>
          <w:p w14:paraId="4D8B247B" w14:textId="0F6DADCA" w:rsidR="008141D5" w:rsidRPr="005E0F50" w:rsidRDefault="00052AA0" w:rsidP="00391ECA">
            <w:pPr>
              <w:spacing w:after="144" w:line="245"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6E035AA6" w14:textId="2FB98332" w:rsidR="008141D5" w:rsidRPr="005E0F50" w:rsidRDefault="003F24CB"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30</w:t>
            </w:r>
            <w:r w:rsidR="00DA575F" w:rsidRPr="005E0F50">
              <w:rPr>
                <w:rFonts w:ascii="Times New Roman" w:eastAsia="Times New Roman" w:hAnsi="Times New Roman" w:cs="Times New Roman"/>
                <w:color w:val="000000"/>
                <w:sz w:val="24"/>
                <w:szCs w:val="24"/>
              </w:rPr>
              <w:t>0</w:t>
            </w:r>
          </w:p>
        </w:tc>
        <w:tc>
          <w:tcPr>
            <w:tcW w:w="1340" w:type="dxa"/>
          </w:tcPr>
          <w:p w14:paraId="11B97596" w14:textId="7AEADE84" w:rsidR="008141D5" w:rsidRPr="005E0F50" w:rsidRDefault="003F24CB"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30</w:t>
            </w:r>
            <w:r w:rsidR="00DA575F" w:rsidRPr="005E0F50">
              <w:rPr>
                <w:rFonts w:ascii="Times New Roman" w:eastAsia="Times New Roman" w:hAnsi="Times New Roman" w:cs="Times New Roman"/>
                <w:color w:val="000000"/>
                <w:sz w:val="24"/>
                <w:szCs w:val="24"/>
              </w:rPr>
              <w:t>0</w:t>
            </w:r>
          </w:p>
        </w:tc>
      </w:tr>
      <w:tr w:rsidR="008141D5" w:rsidRPr="005E0F50" w14:paraId="4F5E27B0" w14:textId="77777777" w:rsidTr="00052AA0">
        <w:tc>
          <w:tcPr>
            <w:cnfStyle w:val="001000000000" w:firstRow="0" w:lastRow="0" w:firstColumn="1" w:lastColumn="0" w:oddVBand="0" w:evenVBand="0" w:oddHBand="0" w:evenHBand="0" w:firstRowFirstColumn="0" w:firstRowLastColumn="0" w:lastRowFirstColumn="0" w:lastRowLastColumn="0"/>
            <w:tcW w:w="881" w:type="dxa"/>
          </w:tcPr>
          <w:p w14:paraId="5487C505" w14:textId="77777777" w:rsidR="008141D5" w:rsidRPr="005E0F50" w:rsidRDefault="008141D5"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6</w:t>
            </w:r>
          </w:p>
        </w:tc>
        <w:tc>
          <w:tcPr>
            <w:tcW w:w="4893" w:type="dxa"/>
          </w:tcPr>
          <w:p w14:paraId="779E23C2" w14:textId="4617C6C3" w:rsidR="008141D5" w:rsidRPr="005E0F50" w:rsidRDefault="00052AA0" w:rsidP="00391ECA">
            <w:pPr>
              <w:spacing w:after="144" w:line="245" w:lineRule="auto"/>
              <w:ind w:left="369" w:hanging="1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hAnsi="Times New Roman" w:cs="Times New Roman"/>
                <w:sz w:val="24"/>
                <w:szCs w:val="24"/>
              </w:rPr>
              <w:t>RP-S40-ST Thin Film Pressure Sensor</w:t>
            </w:r>
          </w:p>
        </w:tc>
        <w:tc>
          <w:tcPr>
            <w:tcW w:w="1343" w:type="dxa"/>
          </w:tcPr>
          <w:p w14:paraId="08CECC9B" w14:textId="7DB0D993" w:rsidR="008141D5" w:rsidRPr="005E0F50" w:rsidRDefault="00052AA0" w:rsidP="00391ECA">
            <w:pPr>
              <w:spacing w:after="144" w:line="245"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008C04FE" w14:textId="01223DD8" w:rsidR="008141D5" w:rsidRPr="005E0F50" w:rsidRDefault="00DA575F"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55" w:author="magdaline ndere" w:date="2022-11-17T14:49:00Z">
              <w:r w:rsidRPr="005E0F50" w:rsidDel="005E0F50">
                <w:rPr>
                  <w:rFonts w:ascii="Times New Roman" w:eastAsia="Times New Roman" w:hAnsi="Times New Roman" w:cs="Times New Roman"/>
                  <w:color w:val="000000"/>
                  <w:sz w:val="24"/>
                  <w:szCs w:val="24"/>
                </w:rPr>
                <w:delText>1250</w:delText>
              </w:r>
            </w:del>
            <w:ins w:id="1756" w:author="magdaline ndere" w:date="2022-11-17T14:49:00Z">
              <w:r w:rsidR="005E0F50" w:rsidRPr="005E0F50">
                <w:rPr>
                  <w:rFonts w:ascii="Times New Roman" w:eastAsia="Times New Roman" w:hAnsi="Times New Roman" w:cs="Times New Roman"/>
                  <w:color w:val="000000"/>
                  <w:sz w:val="24"/>
                  <w:szCs w:val="24"/>
                </w:rPr>
                <w:t>500</w:t>
              </w:r>
            </w:ins>
          </w:p>
        </w:tc>
        <w:tc>
          <w:tcPr>
            <w:tcW w:w="1340" w:type="dxa"/>
          </w:tcPr>
          <w:p w14:paraId="16A83DF9" w14:textId="48DB5290" w:rsidR="008141D5" w:rsidRPr="005E0F50" w:rsidRDefault="00DA575F"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del w:id="1757" w:author="magdaline ndere" w:date="2022-11-17T14:49:00Z">
              <w:r w:rsidRPr="005E0F50" w:rsidDel="005E0F50">
                <w:rPr>
                  <w:rFonts w:ascii="Times New Roman" w:eastAsia="Times New Roman" w:hAnsi="Times New Roman" w:cs="Times New Roman"/>
                  <w:color w:val="000000"/>
                  <w:sz w:val="24"/>
                  <w:szCs w:val="24"/>
                </w:rPr>
                <w:delText>1250</w:delText>
              </w:r>
            </w:del>
            <w:ins w:id="1758" w:author="magdaline ndere" w:date="2022-11-17T14:49:00Z">
              <w:r w:rsidR="005E0F50" w:rsidRPr="005E0F50">
                <w:rPr>
                  <w:rFonts w:ascii="Times New Roman" w:eastAsia="Times New Roman" w:hAnsi="Times New Roman" w:cs="Times New Roman"/>
                  <w:color w:val="000000"/>
                  <w:sz w:val="24"/>
                  <w:szCs w:val="24"/>
                </w:rPr>
                <w:t>500</w:t>
              </w:r>
            </w:ins>
          </w:p>
        </w:tc>
      </w:tr>
      <w:tr w:rsidR="00052AA0" w:rsidRPr="005E0F50" w14:paraId="5A1AE986" w14:textId="77777777" w:rsidTr="0005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07D5397E" w14:textId="2412BBB5" w:rsidR="008141D5" w:rsidRPr="005E0F50" w:rsidRDefault="00F03C44" w:rsidP="00391ECA">
            <w:pPr>
              <w:spacing w:after="144" w:line="245" w:lineRule="auto"/>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7</w:t>
            </w:r>
          </w:p>
        </w:tc>
        <w:tc>
          <w:tcPr>
            <w:tcW w:w="4893" w:type="dxa"/>
          </w:tcPr>
          <w:p w14:paraId="1A0B430F" w14:textId="239088B4" w:rsidR="008141D5" w:rsidRPr="005E0F50" w:rsidRDefault="00F03C44" w:rsidP="007556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F50">
              <w:rPr>
                <w:rFonts w:ascii="Times New Roman" w:hAnsi="Times New Roman" w:cs="Times New Roman"/>
                <w:sz w:val="24"/>
                <w:szCs w:val="24"/>
              </w:rPr>
              <w:t xml:space="preserve">      </w:t>
            </w:r>
            <w:ins w:id="1759" w:author="magdaline ndere" w:date="2022-11-17T14:47:00Z">
              <w:r w:rsidR="005E0F50" w:rsidRPr="005E0F50">
                <w:rPr>
                  <w:rFonts w:ascii="Times New Roman" w:hAnsi="Times New Roman" w:cs="Times New Roman"/>
                  <w:sz w:val="24"/>
                  <w:szCs w:val="24"/>
                  <w:rPrChange w:id="1760" w:author="magdaline ndere" w:date="2022-11-17T14:54:00Z">
                    <w:rPr/>
                  </w:rPrChange>
                </w:rPr>
                <w:t>NEO-6MV2 GPS Module</w:t>
              </w:r>
            </w:ins>
            <w:del w:id="1761" w:author="magdaline ndere" w:date="2022-11-17T14:47:00Z">
              <w:r w:rsidRPr="005E0F50" w:rsidDel="005E0F50">
                <w:rPr>
                  <w:rFonts w:ascii="Times New Roman" w:hAnsi="Times New Roman" w:cs="Times New Roman"/>
                  <w:sz w:val="24"/>
                  <w:szCs w:val="24"/>
                  <w:rPrChange w:id="1762" w:author="magdaline ndere" w:date="2022-11-17T14:54:00Z">
                    <w:rPr>
                      <w:szCs w:val="24"/>
                    </w:rPr>
                  </w:rPrChange>
                </w:rPr>
                <w:delText>PCF8583P Real Time Clock</w:delText>
              </w:r>
            </w:del>
          </w:p>
        </w:tc>
        <w:tc>
          <w:tcPr>
            <w:tcW w:w="1343" w:type="dxa"/>
          </w:tcPr>
          <w:p w14:paraId="3D185756" w14:textId="15E526C0" w:rsidR="008141D5" w:rsidRPr="005E0F50" w:rsidRDefault="00F03C44"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1</w:t>
            </w:r>
          </w:p>
        </w:tc>
        <w:tc>
          <w:tcPr>
            <w:tcW w:w="893" w:type="dxa"/>
          </w:tcPr>
          <w:p w14:paraId="69DB639E" w14:textId="664C72F7" w:rsidR="008141D5" w:rsidRPr="005E0F50" w:rsidRDefault="00F03C44"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del w:id="1763" w:author="magdaline ndere" w:date="2022-11-17T14:49:00Z">
              <w:r w:rsidRPr="005E0F50" w:rsidDel="005E0F50">
                <w:rPr>
                  <w:rFonts w:ascii="Times New Roman" w:eastAsia="Times New Roman" w:hAnsi="Times New Roman" w:cs="Times New Roman"/>
                  <w:color w:val="000000"/>
                  <w:sz w:val="24"/>
                  <w:szCs w:val="24"/>
                </w:rPr>
                <w:delText>1</w:delText>
              </w:r>
              <w:r w:rsidR="003F24CB" w:rsidRPr="005E0F50" w:rsidDel="005E0F50">
                <w:rPr>
                  <w:rFonts w:ascii="Times New Roman" w:eastAsia="Times New Roman" w:hAnsi="Times New Roman" w:cs="Times New Roman"/>
                  <w:color w:val="000000"/>
                  <w:sz w:val="24"/>
                  <w:szCs w:val="24"/>
                </w:rPr>
                <w:delText>5</w:delText>
              </w:r>
              <w:r w:rsidRPr="005E0F50" w:rsidDel="005E0F50">
                <w:rPr>
                  <w:rFonts w:ascii="Times New Roman" w:eastAsia="Times New Roman" w:hAnsi="Times New Roman" w:cs="Times New Roman"/>
                  <w:color w:val="000000"/>
                  <w:sz w:val="24"/>
                  <w:szCs w:val="24"/>
                </w:rPr>
                <w:delText>0</w:delText>
              </w:r>
            </w:del>
            <w:ins w:id="1764" w:author="magdaline ndere" w:date="2022-11-17T14:49:00Z">
              <w:r w:rsidR="005E0F50" w:rsidRPr="005E0F50">
                <w:rPr>
                  <w:rFonts w:ascii="Times New Roman" w:eastAsia="Times New Roman" w:hAnsi="Times New Roman" w:cs="Times New Roman"/>
                  <w:color w:val="000000"/>
                  <w:sz w:val="24"/>
                  <w:szCs w:val="24"/>
                </w:rPr>
                <w:t>800</w:t>
              </w:r>
            </w:ins>
          </w:p>
        </w:tc>
        <w:tc>
          <w:tcPr>
            <w:tcW w:w="1340" w:type="dxa"/>
          </w:tcPr>
          <w:p w14:paraId="20899B63" w14:textId="1B4F9D54" w:rsidR="008141D5" w:rsidRPr="005E0F50" w:rsidRDefault="00F03C44"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del w:id="1765" w:author="magdaline ndere" w:date="2022-11-17T14:49:00Z">
              <w:r w:rsidRPr="005E0F50" w:rsidDel="005E0F50">
                <w:rPr>
                  <w:rFonts w:ascii="Times New Roman" w:eastAsia="Times New Roman" w:hAnsi="Times New Roman" w:cs="Times New Roman"/>
                  <w:color w:val="000000"/>
                  <w:sz w:val="24"/>
                  <w:szCs w:val="24"/>
                </w:rPr>
                <w:delText>1</w:delText>
              </w:r>
              <w:r w:rsidR="003F24CB" w:rsidRPr="005E0F50" w:rsidDel="005E0F50">
                <w:rPr>
                  <w:rFonts w:ascii="Times New Roman" w:eastAsia="Times New Roman" w:hAnsi="Times New Roman" w:cs="Times New Roman"/>
                  <w:color w:val="000000"/>
                  <w:sz w:val="24"/>
                  <w:szCs w:val="24"/>
                </w:rPr>
                <w:delText>5</w:delText>
              </w:r>
              <w:r w:rsidRPr="005E0F50" w:rsidDel="005E0F50">
                <w:rPr>
                  <w:rFonts w:ascii="Times New Roman" w:eastAsia="Times New Roman" w:hAnsi="Times New Roman" w:cs="Times New Roman"/>
                  <w:color w:val="000000"/>
                  <w:sz w:val="24"/>
                  <w:szCs w:val="24"/>
                </w:rPr>
                <w:delText>0</w:delText>
              </w:r>
            </w:del>
            <w:ins w:id="1766" w:author="magdaline ndere" w:date="2022-11-17T14:49:00Z">
              <w:r w:rsidR="005E0F50" w:rsidRPr="005E0F50">
                <w:rPr>
                  <w:rFonts w:ascii="Times New Roman" w:eastAsia="Times New Roman" w:hAnsi="Times New Roman" w:cs="Times New Roman"/>
                  <w:color w:val="000000"/>
                  <w:sz w:val="24"/>
                  <w:szCs w:val="24"/>
                </w:rPr>
                <w:t>800</w:t>
              </w:r>
            </w:ins>
          </w:p>
        </w:tc>
      </w:tr>
      <w:tr w:rsidR="005E0F50" w:rsidRPr="005E0F50" w14:paraId="3B855542" w14:textId="77777777" w:rsidTr="00052AA0">
        <w:trPr>
          <w:ins w:id="1767" w:author="magdaline ndere" w:date="2022-11-17T14:50:00Z"/>
        </w:trPr>
        <w:tc>
          <w:tcPr>
            <w:cnfStyle w:val="001000000000" w:firstRow="0" w:lastRow="0" w:firstColumn="1" w:lastColumn="0" w:oddVBand="0" w:evenVBand="0" w:oddHBand="0" w:evenHBand="0" w:firstRowFirstColumn="0" w:firstRowLastColumn="0" w:lastRowFirstColumn="0" w:lastRowLastColumn="0"/>
            <w:tcW w:w="881" w:type="dxa"/>
          </w:tcPr>
          <w:p w14:paraId="6E34AC9D" w14:textId="715C2695" w:rsidR="005E0F50" w:rsidRPr="005E0F50" w:rsidRDefault="005E0F50" w:rsidP="00391ECA">
            <w:pPr>
              <w:spacing w:after="144" w:line="245" w:lineRule="auto"/>
              <w:rPr>
                <w:ins w:id="1768" w:author="magdaline ndere" w:date="2022-11-17T14:50:00Z"/>
                <w:rFonts w:ascii="Times New Roman" w:eastAsia="Times New Roman" w:hAnsi="Times New Roman" w:cs="Times New Roman"/>
                <w:color w:val="000000"/>
                <w:sz w:val="24"/>
                <w:szCs w:val="24"/>
                <w:rPrChange w:id="1769" w:author="magdaline ndere" w:date="2022-11-17T14:54:00Z">
                  <w:rPr>
                    <w:ins w:id="1770" w:author="magdaline ndere" w:date="2022-11-17T14:50:00Z"/>
                    <w:rFonts w:eastAsia="Times New Roman"/>
                    <w:color w:val="000000"/>
                    <w:szCs w:val="24"/>
                  </w:rPr>
                </w:rPrChange>
              </w:rPr>
            </w:pPr>
            <w:ins w:id="1771" w:author="magdaline ndere" w:date="2022-11-17T14:50:00Z">
              <w:r w:rsidRPr="005E0F50">
                <w:rPr>
                  <w:rFonts w:ascii="Times New Roman" w:eastAsia="Times New Roman" w:hAnsi="Times New Roman" w:cs="Times New Roman"/>
                  <w:color w:val="000000"/>
                  <w:sz w:val="24"/>
                  <w:szCs w:val="24"/>
                  <w:rPrChange w:id="1772" w:author="magdaline ndere" w:date="2022-11-17T14:54:00Z">
                    <w:rPr>
                      <w:rFonts w:eastAsia="Times New Roman"/>
                      <w:color w:val="000000"/>
                      <w:szCs w:val="24"/>
                    </w:rPr>
                  </w:rPrChange>
                </w:rPr>
                <w:t>8</w:t>
              </w:r>
            </w:ins>
          </w:p>
        </w:tc>
        <w:tc>
          <w:tcPr>
            <w:tcW w:w="4893" w:type="dxa"/>
          </w:tcPr>
          <w:p w14:paraId="75CF076E" w14:textId="5B9C5521" w:rsidR="005E0F50" w:rsidRPr="005E0F50" w:rsidRDefault="005E0F50" w:rsidP="005E0F50">
            <w:pPr>
              <w:cnfStyle w:val="000000000000" w:firstRow="0" w:lastRow="0" w:firstColumn="0" w:lastColumn="0" w:oddVBand="0" w:evenVBand="0" w:oddHBand="0" w:evenHBand="0" w:firstRowFirstColumn="0" w:firstRowLastColumn="0" w:lastRowFirstColumn="0" w:lastRowLastColumn="0"/>
              <w:rPr>
                <w:ins w:id="1773" w:author="magdaline ndere" w:date="2022-11-17T14:50:00Z"/>
                <w:rFonts w:ascii="Times New Roman" w:hAnsi="Times New Roman" w:cs="Times New Roman"/>
                <w:sz w:val="24"/>
                <w:szCs w:val="24"/>
                <w:rPrChange w:id="1774" w:author="magdaline ndere" w:date="2022-11-17T14:54:00Z">
                  <w:rPr>
                    <w:ins w:id="1775" w:author="magdaline ndere" w:date="2022-11-17T14:50:00Z"/>
                  </w:rPr>
                </w:rPrChange>
              </w:rPr>
            </w:pPr>
            <w:ins w:id="1776" w:author="magdaline ndere" w:date="2022-11-17T14:52:00Z">
              <w:r w:rsidRPr="005E0F50">
                <w:rPr>
                  <w:rFonts w:ascii="Times New Roman" w:hAnsi="Times New Roman" w:cs="Times New Roman"/>
                  <w:sz w:val="24"/>
                  <w:szCs w:val="24"/>
                </w:rPr>
                <w:t xml:space="preserve">      </w:t>
              </w:r>
            </w:ins>
            <w:ins w:id="1777" w:author="magdaline ndere" w:date="2022-11-17T14:51:00Z">
              <w:r w:rsidRPr="005E0F50">
                <w:rPr>
                  <w:rFonts w:ascii="Times New Roman" w:hAnsi="Times New Roman" w:cs="Times New Roman"/>
                  <w:sz w:val="24"/>
                  <w:szCs w:val="24"/>
                  <w:rPrChange w:id="1778" w:author="magdaline ndere" w:date="2022-11-17T14:54:00Z">
                    <w:rPr/>
                  </w:rPrChange>
                </w:rPr>
                <w:t>Lithium battery 3.7V 2000mAh</w:t>
              </w:r>
            </w:ins>
          </w:p>
        </w:tc>
        <w:tc>
          <w:tcPr>
            <w:tcW w:w="1343" w:type="dxa"/>
          </w:tcPr>
          <w:p w14:paraId="225D05AB" w14:textId="2ACE34AA" w:rsidR="005E0F50" w:rsidRPr="005E0F50" w:rsidRDefault="005E0F50" w:rsidP="00391ECA">
            <w:pPr>
              <w:spacing w:after="144" w:line="245" w:lineRule="auto"/>
              <w:cnfStyle w:val="000000000000" w:firstRow="0" w:lastRow="0" w:firstColumn="0" w:lastColumn="0" w:oddVBand="0" w:evenVBand="0" w:oddHBand="0" w:evenHBand="0" w:firstRowFirstColumn="0" w:firstRowLastColumn="0" w:lastRowFirstColumn="0" w:lastRowLastColumn="0"/>
              <w:rPr>
                <w:ins w:id="1779" w:author="magdaline ndere" w:date="2022-11-17T14:50:00Z"/>
                <w:rFonts w:ascii="Times New Roman" w:eastAsia="Times New Roman" w:hAnsi="Times New Roman" w:cs="Times New Roman"/>
                <w:color w:val="000000"/>
                <w:sz w:val="24"/>
                <w:szCs w:val="24"/>
                <w:rPrChange w:id="1780" w:author="magdaline ndere" w:date="2022-11-17T14:54:00Z">
                  <w:rPr>
                    <w:ins w:id="1781" w:author="magdaline ndere" w:date="2022-11-17T14:50:00Z"/>
                    <w:rFonts w:eastAsia="Times New Roman"/>
                    <w:color w:val="000000"/>
                    <w:szCs w:val="24"/>
                  </w:rPr>
                </w:rPrChange>
              </w:rPr>
            </w:pPr>
            <w:ins w:id="1782" w:author="magdaline ndere" w:date="2022-11-17T14:51:00Z">
              <w:r w:rsidRPr="005E0F50">
                <w:rPr>
                  <w:rFonts w:ascii="Times New Roman" w:eastAsia="Times New Roman" w:hAnsi="Times New Roman" w:cs="Times New Roman"/>
                  <w:color w:val="000000"/>
                  <w:sz w:val="24"/>
                  <w:szCs w:val="24"/>
                  <w:rPrChange w:id="1783" w:author="magdaline ndere" w:date="2022-11-17T14:54:00Z">
                    <w:rPr>
                      <w:rFonts w:eastAsia="Times New Roman"/>
                      <w:color w:val="000000"/>
                      <w:szCs w:val="24"/>
                    </w:rPr>
                  </w:rPrChange>
                </w:rPr>
                <w:t>1</w:t>
              </w:r>
            </w:ins>
          </w:p>
        </w:tc>
        <w:tc>
          <w:tcPr>
            <w:tcW w:w="893" w:type="dxa"/>
          </w:tcPr>
          <w:p w14:paraId="65AF2A97" w14:textId="1B94D3CA" w:rsidR="005E0F50" w:rsidRPr="005E0F50" w:rsidDel="005E0F50" w:rsidRDefault="005E0F50" w:rsidP="00391ECA">
            <w:pPr>
              <w:spacing w:after="144" w:line="245" w:lineRule="auto"/>
              <w:cnfStyle w:val="000000000000" w:firstRow="0" w:lastRow="0" w:firstColumn="0" w:lastColumn="0" w:oddVBand="0" w:evenVBand="0" w:oddHBand="0" w:evenHBand="0" w:firstRowFirstColumn="0" w:firstRowLastColumn="0" w:lastRowFirstColumn="0" w:lastRowLastColumn="0"/>
              <w:rPr>
                <w:ins w:id="1784" w:author="magdaline ndere" w:date="2022-11-17T14:50:00Z"/>
                <w:rFonts w:ascii="Times New Roman" w:eastAsia="Times New Roman" w:hAnsi="Times New Roman" w:cs="Times New Roman"/>
                <w:color w:val="000000"/>
                <w:sz w:val="24"/>
                <w:szCs w:val="24"/>
                <w:rPrChange w:id="1785" w:author="magdaline ndere" w:date="2022-11-17T14:54:00Z">
                  <w:rPr>
                    <w:ins w:id="1786" w:author="magdaline ndere" w:date="2022-11-17T14:50:00Z"/>
                    <w:rFonts w:eastAsia="Times New Roman"/>
                    <w:color w:val="000000"/>
                    <w:szCs w:val="24"/>
                  </w:rPr>
                </w:rPrChange>
              </w:rPr>
            </w:pPr>
            <w:ins w:id="1787" w:author="magdaline ndere" w:date="2022-11-17T14:52:00Z">
              <w:r w:rsidRPr="005E0F50">
                <w:rPr>
                  <w:rFonts w:ascii="Times New Roman" w:eastAsia="Times New Roman" w:hAnsi="Times New Roman" w:cs="Times New Roman"/>
                  <w:color w:val="000000"/>
                  <w:sz w:val="24"/>
                  <w:szCs w:val="24"/>
                  <w:rPrChange w:id="1788" w:author="magdaline ndere" w:date="2022-11-17T14:54:00Z">
                    <w:rPr>
                      <w:rFonts w:eastAsia="Times New Roman"/>
                      <w:color w:val="000000"/>
                      <w:szCs w:val="24"/>
                    </w:rPr>
                  </w:rPrChange>
                </w:rPr>
                <w:t>600</w:t>
              </w:r>
            </w:ins>
          </w:p>
        </w:tc>
        <w:tc>
          <w:tcPr>
            <w:tcW w:w="1340" w:type="dxa"/>
          </w:tcPr>
          <w:p w14:paraId="0C01C8E9" w14:textId="30CC54DD" w:rsidR="005E0F50" w:rsidRPr="005E0F50" w:rsidDel="005E0F50" w:rsidRDefault="005E0F50" w:rsidP="00391ECA">
            <w:pPr>
              <w:spacing w:after="144" w:line="245" w:lineRule="auto"/>
              <w:cnfStyle w:val="000000000000" w:firstRow="0" w:lastRow="0" w:firstColumn="0" w:lastColumn="0" w:oddVBand="0" w:evenVBand="0" w:oddHBand="0" w:evenHBand="0" w:firstRowFirstColumn="0" w:firstRowLastColumn="0" w:lastRowFirstColumn="0" w:lastRowLastColumn="0"/>
              <w:rPr>
                <w:ins w:id="1789" w:author="magdaline ndere" w:date="2022-11-17T14:50:00Z"/>
                <w:rFonts w:ascii="Times New Roman" w:eastAsia="Times New Roman" w:hAnsi="Times New Roman" w:cs="Times New Roman"/>
                <w:color w:val="000000"/>
                <w:sz w:val="24"/>
                <w:szCs w:val="24"/>
                <w:rPrChange w:id="1790" w:author="magdaline ndere" w:date="2022-11-17T14:54:00Z">
                  <w:rPr>
                    <w:ins w:id="1791" w:author="magdaline ndere" w:date="2022-11-17T14:50:00Z"/>
                    <w:rFonts w:eastAsia="Times New Roman"/>
                    <w:color w:val="000000"/>
                    <w:szCs w:val="24"/>
                  </w:rPr>
                </w:rPrChange>
              </w:rPr>
            </w:pPr>
            <w:ins w:id="1792" w:author="magdaline ndere" w:date="2022-11-17T14:52:00Z">
              <w:r w:rsidRPr="005E0F50">
                <w:rPr>
                  <w:rFonts w:ascii="Times New Roman" w:eastAsia="Times New Roman" w:hAnsi="Times New Roman" w:cs="Times New Roman"/>
                  <w:color w:val="000000"/>
                  <w:sz w:val="24"/>
                  <w:szCs w:val="24"/>
                  <w:rPrChange w:id="1793" w:author="magdaline ndere" w:date="2022-11-17T14:54:00Z">
                    <w:rPr>
                      <w:rFonts w:eastAsia="Times New Roman"/>
                      <w:color w:val="000000"/>
                      <w:szCs w:val="24"/>
                    </w:rPr>
                  </w:rPrChange>
                </w:rPr>
                <w:t>600</w:t>
              </w:r>
            </w:ins>
          </w:p>
        </w:tc>
      </w:tr>
      <w:tr w:rsidR="005E0F50" w:rsidRPr="005E0F50" w14:paraId="27846F85" w14:textId="77777777" w:rsidTr="00052AA0">
        <w:trPr>
          <w:cnfStyle w:val="000000100000" w:firstRow="0" w:lastRow="0" w:firstColumn="0" w:lastColumn="0" w:oddVBand="0" w:evenVBand="0" w:oddHBand="1" w:evenHBand="0" w:firstRowFirstColumn="0" w:firstRowLastColumn="0" w:lastRowFirstColumn="0" w:lastRowLastColumn="0"/>
          <w:ins w:id="1794" w:author="magdaline ndere" w:date="2022-11-17T14:52:00Z"/>
        </w:trPr>
        <w:tc>
          <w:tcPr>
            <w:cnfStyle w:val="001000000000" w:firstRow="0" w:lastRow="0" w:firstColumn="1" w:lastColumn="0" w:oddVBand="0" w:evenVBand="0" w:oddHBand="0" w:evenHBand="0" w:firstRowFirstColumn="0" w:firstRowLastColumn="0" w:lastRowFirstColumn="0" w:lastRowLastColumn="0"/>
            <w:tcW w:w="881" w:type="dxa"/>
          </w:tcPr>
          <w:p w14:paraId="718CD865" w14:textId="1A17FF19" w:rsidR="005E0F50" w:rsidRPr="005E0F50" w:rsidRDefault="005E0F50" w:rsidP="00391ECA">
            <w:pPr>
              <w:spacing w:after="144" w:line="245" w:lineRule="auto"/>
              <w:rPr>
                <w:ins w:id="1795" w:author="magdaline ndere" w:date="2022-11-17T14:52:00Z"/>
                <w:rFonts w:ascii="Times New Roman" w:eastAsia="Times New Roman" w:hAnsi="Times New Roman" w:cs="Times New Roman"/>
                <w:color w:val="000000"/>
                <w:sz w:val="24"/>
                <w:szCs w:val="24"/>
                <w:rPrChange w:id="1796" w:author="magdaline ndere" w:date="2022-11-17T14:54:00Z">
                  <w:rPr>
                    <w:ins w:id="1797" w:author="magdaline ndere" w:date="2022-11-17T14:52:00Z"/>
                    <w:rFonts w:eastAsia="Times New Roman"/>
                    <w:color w:val="000000"/>
                    <w:szCs w:val="24"/>
                  </w:rPr>
                </w:rPrChange>
              </w:rPr>
            </w:pPr>
            <w:ins w:id="1798" w:author="magdaline ndere" w:date="2022-11-17T14:53:00Z">
              <w:r w:rsidRPr="005E0F50">
                <w:rPr>
                  <w:rFonts w:ascii="Times New Roman" w:eastAsia="Times New Roman" w:hAnsi="Times New Roman" w:cs="Times New Roman"/>
                  <w:color w:val="000000"/>
                  <w:sz w:val="24"/>
                  <w:szCs w:val="24"/>
                  <w:rPrChange w:id="1799" w:author="magdaline ndere" w:date="2022-11-17T14:54:00Z">
                    <w:rPr>
                      <w:rFonts w:eastAsia="Times New Roman"/>
                      <w:color w:val="000000"/>
                      <w:szCs w:val="24"/>
                    </w:rPr>
                  </w:rPrChange>
                </w:rPr>
                <w:t>9</w:t>
              </w:r>
            </w:ins>
          </w:p>
        </w:tc>
        <w:tc>
          <w:tcPr>
            <w:tcW w:w="4893" w:type="dxa"/>
          </w:tcPr>
          <w:p w14:paraId="43568218" w14:textId="1EEEEE55" w:rsidR="005E0F50" w:rsidRPr="005E0F50" w:rsidRDefault="005E0F50" w:rsidP="005E0F50">
            <w:pPr>
              <w:cnfStyle w:val="000000100000" w:firstRow="0" w:lastRow="0" w:firstColumn="0" w:lastColumn="0" w:oddVBand="0" w:evenVBand="0" w:oddHBand="1" w:evenHBand="0" w:firstRowFirstColumn="0" w:firstRowLastColumn="0" w:lastRowFirstColumn="0" w:lastRowLastColumn="0"/>
              <w:rPr>
                <w:ins w:id="1800" w:author="magdaline ndere" w:date="2022-11-17T14:52:00Z"/>
                <w:rFonts w:ascii="Times New Roman" w:hAnsi="Times New Roman" w:cs="Times New Roman"/>
                <w:sz w:val="24"/>
                <w:szCs w:val="24"/>
                <w:rPrChange w:id="1801" w:author="magdaline ndere" w:date="2022-11-17T14:54:00Z">
                  <w:rPr>
                    <w:ins w:id="1802" w:author="magdaline ndere" w:date="2022-11-17T14:52:00Z"/>
                    <w:szCs w:val="24"/>
                  </w:rPr>
                </w:rPrChange>
              </w:rPr>
            </w:pPr>
            <w:ins w:id="1803" w:author="magdaline ndere" w:date="2022-11-17T14:53:00Z">
              <w:r w:rsidRPr="005E0F50">
                <w:rPr>
                  <w:rFonts w:ascii="Times New Roman" w:hAnsi="Times New Roman" w:cs="Times New Roman"/>
                  <w:sz w:val="24"/>
                  <w:szCs w:val="24"/>
                  <w:rPrChange w:id="1804" w:author="magdaline ndere" w:date="2022-11-17T14:54:00Z">
                    <w:rPr>
                      <w:szCs w:val="24"/>
                    </w:rPr>
                  </w:rPrChange>
                </w:rPr>
                <w:t xml:space="preserve">      </w:t>
              </w:r>
            </w:ins>
            <w:ins w:id="1805" w:author="magdaline ndere" w:date="2022-11-17T14:54:00Z">
              <w:r>
                <w:rPr>
                  <w:rFonts w:ascii="Times New Roman" w:hAnsi="Times New Roman" w:cs="Times New Roman"/>
                  <w:sz w:val="24"/>
                  <w:szCs w:val="24"/>
                </w:rPr>
                <w:t>P</w:t>
              </w:r>
            </w:ins>
            <w:ins w:id="1806" w:author="magdaline ndere" w:date="2022-11-17T14:52:00Z">
              <w:r w:rsidRPr="005E0F50">
                <w:rPr>
                  <w:rFonts w:ascii="Times New Roman" w:hAnsi="Times New Roman" w:cs="Times New Roman"/>
                  <w:sz w:val="24"/>
                  <w:szCs w:val="24"/>
                  <w:rPrChange w:id="1807" w:author="magdaline ndere" w:date="2022-11-17T14:54:00Z">
                    <w:rPr>
                      <w:szCs w:val="24"/>
                    </w:rPr>
                  </w:rPrChange>
                </w:rPr>
                <w:t xml:space="preserve">ush Button </w:t>
              </w:r>
            </w:ins>
            <w:ins w:id="1808" w:author="magdaline ndere" w:date="2022-11-17T14:53:00Z">
              <w:r w:rsidRPr="005E0F50">
                <w:rPr>
                  <w:rFonts w:ascii="Times New Roman" w:hAnsi="Times New Roman" w:cs="Times New Roman"/>
                  <w:sz w:val="24"/>
                  <w:szCs w:val="24"/>
                  <w:rPrChange w:id="1809" w:author="magdaline ndere" w:date="2022-11-17T14:54:00Z">
                    <w:rPr>
                      <w:szCs w:val="24"/>
                    </w:rPr>
                  </w:rPrChange>
                </w:rPr>
                <w:t>Self Locking</w:t>
              </w:r>
            </w:ins>
          </w:p>
        </w:tc>
        <w:tc>
          <w:tcPr>
            <w:tcW w:w="1343" w:type="dxa"/>
          </w:tcPr>
          <w:p w14:paraId="68C99FAB" w14:textId="659A5D2B" w:rsidR="005E0F50" w:rsidRPr="005E0F50" w:rsidRDefault="005E0F50" w:rsidP="00391ECA">
            <w:pPr>
              <w:spacing w:after="144" w:line="245" w:lineRule="auto"/>
              <w:cnfStyle w:val="000000100000" w:firstRow="0" w:lastRow="0" w:firstColumn="0" w:lastColumn="0" w:oddVBand="0" w:evenVBand="0" w:oddHBand="1" w:evenHBand="0" w:firstRowFirstColumn="0" w:firstRowLastColumn="0" w:lastRowFirstColumn="0" w:lastRowLastColumn="0"/>
              <w:rPr>
                <w:ins w:id="1810" w:author="magdaline ndere" w:date="2022-11-17T14:52:00Z"/>
                <w:rFonts w:ascii="Times New Roman" w:eastAsia="Times New Roman" w:hAnsi="Times New Roman" w:cs="Times New Roman"/>
                <w:color w:val="000000"/>
                <w:sz w:val="24"/>
                <w:szCs w:val="24"/>
                <w:rPrChange w:id="1811" w:author="magdaline ndere" w:date="2022-11-17T14:54:00Z">
                  <w:rPr>
                    <w:ins w:id="1812" w:author="magdaline ndere" w:date="2022-11-17T14:52:00Z"/>
                    <w:rFonts w:eastAsia="Times New Roman"/>
                    <w:color w:val="000000"/>
                    <w:szCs w:val="24"/>
                  </w:rPr>
                </w:rPrChange>
              </w:rPr>
            </w:pPr>
            <w:ins w:id="1813" w:author="magdaline ndere" w:date="2022-11-17T14:53:00Z">
              <w:r w:rsidRPr="005E0F50">
                <w:rPr>
                  <w:rFonts w:ascii="Times New Roman" w:eastAsia="Times New Roman" w:hAnsi="Times New Roman" w:cs="Times New Roman"/>
                  <w:color w:val="000000"/>
                  <w:sz w:val="24"/>
                  <w:szCs w:val="24"/>
                  <w:rPrChange w:id="1814" w:author="magdaline ndere" w:date="2022-11-17T14:54:00Z">
                    <w:rPr>
                      <w:rFonts w:eastAsia="Times New Roman"/>
                      <w:color w:val="000000"/>
                      <w:szCs w:val="24"/>
                    </w:rPr>
                  </w:rPrChange>
                </w:rPr>
                <w:t>1</w:t>
              </w:r>
            </w:ins>
          </w:p>
        </w:tc>
        <w:tc>
          <w:tcPr>
            <w:tcW w:w="893" w:type="dxa"/>
          </w:tcPr>
          <w:p w14:paraId="19FF51DE" w14:textId="6F440F36" w:rsidR="005E0F50" w:rsidRPr="005E0F50" w:rsidRDefault="005E0F50" w:rsidP="00391ECA">
            <w:pPr>
              <w:spacing w:after="144" w:line="245" w:lineRule="auto"/>
              <w:cnfStyle w:val="000000100000" w:firstRow="0" w:lastRow="0" w:firstColumn="0" w:lastColumn="0" w:oddVBand="0" w:evenVBand="0" w:oddHBand="1" w:evenHBand="0" w:firstRowFirstColumn="0" w:firstRowLastColumn="0" w:lastRowFirstColumn="0" w:lastRowLastColumn="0"/>
              <w:rPr>
                <w:ins w:id="1815" w:author="magdaline ndere" w:date="2022-11-17T14:52:00Z"/>
                <w:rFonts w:ascii="Times New Roman" w:eastAsia="Times New Roman" w:hAnsi="Times New Roman" w:cs="Times New Roman"/>
                <w:color w:val="000000"/>
                <w:sz w:val="24"/>
                <w:szCs w:val="24"/>
                <w:rPrChange w:id="1816" w:author="magdaline ndere" w:date="2022-11-17T14:54:00Z">
                  <w:rPr>
                    <w:ins w:id="1817" w:author="magdaline ndere" w:date="2022-11-17T14:52:00Z"/>
                    <w:rFonts w:eastAsia="Times New Roman"/>
                    <w:color w:val="000000"/>
                    <w:szCs w:val="24"/>
                  </w:rPr>
                </w:rPrChange>
              </w:rPr>
            </w:pPr>
            <w:ins w:id="1818" w:author="magdaline ndere" w:date="2022-11-17T14:53:00Z">
              <w:r w:rsidRPr="005E0F50">
                <w:rPr>
                  <w:rFonts w:ascii="Times New Roman" w:eastAsia="Times New Roman" w:hAnsi="Times New Roman" w:cs="Times New Roman"/>
                  <w:color w:val="000000"/>
                  <w:sz w:val="24"/>
                  <w:szCs w:val="24"/>
                  <w:rPrChange w:id="1819" w:author="magdaline ndere" w:date="2022-11-17T14:54:00Z">
                    <w:rPr>
                      <w:rFonts w:eastAsia="Times New Roman"/>
                      <w:color w:val="000000"/>
                      <w:szCs w:val="24"/>
                    </w:rPr>
                  </w:rPrChange>
                </w:rPr>
                <w:t>10</w:t>
              </w:r>
            </w:ins>
          </w:p>
        </w:tc>
        <w:tc>
          <w:tcPr>
            <w:tcW w:w="1340" w:type="dxa"/>
          </w:tcPr>
          <w:p w14:paraId="72F476F4" w14:textId="0E714098" w:rsidR="005E0F50" w:rsidRPr="005E0F50" w:rsidRDefault="005E0F50" w:rsidP="00391ECA">
            <w:pPr>
              <w:spacing w:after="144" w:line="245" w:lineRule="auto"/>
              <w:cnfStyle w:val="000000100000" w:firstRow="0" w:lastRow="0" w:firstColumn="0" w:lastColumn="0" w:oddVBand="0" w:evenVBand="0" w:oddHBand="1" w:evenHBand="0" w:firstRowFirstColumn="0" w:firstRowLastColumn="0" w:lastRowFirstColumn="0" w:lastRowLastColumn="0"/>
              <w:rPr>
                <w:ins w:id="1820" w:author="magdaline ndere" w:date="2022-11-17T14:52:00Z"/>
                <w:rFonts w:ascii="Times New Roman" w:eastAsia="Times New Roman" w:hAnsi="Times New Roman" w:cs="Times New Roman"/>
                <w:color w:val="000000"/>
                <w:sz w:val="24"/>
                <w:szCs w:val="24"/>
                <w:rPrChange w:id="1821" w:author="magdaline ndere" w:date="2022-11-17T14:54:00Z">
                  <w:rPr>
                    <w:ins w:id="1822" w:author="magdaline ndere" w:date="2022-11-17T14:52:00Z"/>
                    <w:rFonts w:eastAsia="Times New Roman"/>
                    <w:color w:val="000000"/>
                    <w:szCs w:val="24"/>
                  </w:rPr>
                </w:rPrChange>
              </w:rPr>
            </w:pPr>
            <w:ins w:id="1823" w:author="magdaline ndere" w:date="2022-11-17T14:53:00Z">
              <w:r w:rsidRPr="005E0F50">
                <w:rPr>
                  <w:rFonts w:ascii="Times New Roman" w:eastAsia="Times New Roman" w:hAnsi="Times New Roman" w:cs="Times New Roman"/>
                  <w:color w:val="000000"/>
                  <w:sz w:val="24"/>
                  <w:szCs w:val="24"/>
                  <w:rPrChange w:id="1824" w:author="magdaline ndere" w:date="2022-11-17T14:54:00Z">
                    <w:rPr>
                      <w:rFonts w:eastAsia="Times New Roman"/>
                      <w:color w:val="000000"/>
                      <w:szCs w:val="24"/>
                    </w:rPr>
                  </w:rPrChange>
                </w:rPr>
                <w:t>10</w:t>
              </w:r>
            </w:ins>
          </w:p>
        </w:tc>
      </w:tr>
      <w:tr w:rsidR="003F24CB" w:rsidRPr="005E0F50" w14:paraId="7D0AB4A3" w14:textId="77777777" w:rsidTr="00052AA0">
        <w:tc>
          <w:tcPr>
            <w:cnfStyle w:val="001000000000" w:firstRow="0" w:lastRow="0" w:firstColumn="1" w:lastColumn="0" w:oddVBand="0" w:evenVBand="0" w:oddHBand="0" w:evenHBand="0" w:firstRowFirstColumn="0" w:firstRowLastColumn="0" w:lastRowFirstColumn="0" w:lastRowLastColumn="0"/>
            <w:tcW w:w="881" w:type="dxa"/>
          </w:tcPr>
          <w:p w14:paraId="17E54E0E" w14:textId="2DFDED33" w:rsidR="003F24CB" w:rsidRPr="005E0F50" w:rsidRDefault="003F24CB" w:rsidP="00391ECA">
            <w:pPr>
              <w:spacing w:after="144" w:line="245" w:lineRule="auto"/>
              <w:rPr>
                <w:rFonts w:ascii="Times New Roman" w:eastAsia="Times New Roman" w:hAnsi="Times New Roman" w:cs="Times New Roman"/>
                <w:color w:val="000000"/>
                <w:sz w:val="24"/>
                <w:szCs w:val="24"/>
                <w:rPrChange w:id="1825" w:author="magdaline ndere" w:date="2022-11-17T14:54:00Z">
                  <w:rPr>
                    <w:rFonts w:eastAsia="Times New Roman"/>
                    <w:color w:val="000000"/>
                    <w:szCs w:val="24"/>
                  </w:rPr>
                </w:rPrChange>
              </w:rPr>
            </w:pPr>
            <w:del w:id="1826" w:author="magdaline ndere" w:date="2022-11-17T14:53:00Z">
              <w:r w:rsidRPr="005E0F50" w:rsidDel="005E0F50">
                <w:rPr>
                  <w:rFonts w:ascii="Times New Roman" w:eastAsia="Times New Roman" w:hAnsi="Times New Roman" w:cs="Times New Roman"/>
                  <w:color w:val="000000"/>
                  <w:sz w:val="24"/>
                  <w:szCs w:val="24"/>
                  <w:rPrChange w:id="1827" w:author="magdaline ndere" w:date="2022-11-17T14:54:00Z">
                    <w:rPr>
                      <w:rFonts w:eastAsia="Times New Roman"/>
                      <w:color w:val="000000"/>
                      <w:szCs w:val="24"/>
                    </w:rPr>
                  </w:rPrChange>
                </w:rPr>
                <w:delText>8</w:delText>
              </w:r>
            </w:del>
            <w:ins w:id="1828" w:author="magdaline ndere" w:date="2022-11-17T14:53:00Z">
              <w:r w:rsidR="005E0F50" w:rsidRPr="005E0F50">
                <w:rPr>
                  <w:rFonts w:ascii="Times New Roman" w:eastAsia="Times New Roman" w:hAnsi="Times New Roman" w:cs="Times New Roman"/>
                  <w:color w:val="000000"/>
                  <w:sz w:val="24"/>
                  <w:szCs w:val="24"/>
                </w:rPr>
                <w:t>10</w:t>
              </w:r>
            </w:ins>
          </w:p>
        </w:tc>
        <w:tc>
          <w:tcPr>
            <w:tcW w:w="4893" w:type="dxa"/>
          </w:tcPr>
          <w:p w14:paraId="52F03C69" w14:textId="10FEB4CC" w:rsidR="003F24CB" w:rsidRPr="005E0F50" w:rsidRDefault="003F24CB" w:rsidP="00F03C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F50">
              <w:rPr>
                <w:rFonts w:ascii="Times New Roman" w:hAnsi="Times New Roman" w:cs="Times New Roman"/>
                <w:sz w:val="24"/>
                <w:szCs w:val="24"/>
              </w:rPr>
              <w:t xml:space="preserve">      </w:t>
            </w:r>
            <w:r w:rsidRPr="005E0F50">
              <w:rPr>
                <w:rFonts w:ascii="Times New Roman" w:hAnsi="Times New Roman" w:cs="Times New Roman"/>
                <w:sz w:val="24"/>
                <w:szCs w:val="24"/>
                <w:rPrChange w:id="1829" w:author="magdaline ndere" w:date="2022-11-17T14:54:00Z">
                  <w:rPr>
                    <w:szCs w:val="24"/>
                  </w:rPr>
                </w:rPrChange>
              </w:rPr>
              <w:t>Printing</w:t>
            </w:r>
          </w:p>
        </w:tc>
        <w:tc>
          <w:tcPr>
            <w:tcW w:w="1343" w:type="dxa"/>
          </w:tcPr>
          <w:p w14:paraId="654A735D" w14:textId="11040C31" w:rsidR="003F24CB" w:rsidRPr="005E0F50" w:rsidRDefault="003F24C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Change w:id="1830" w:author="magdaline ndere" w:date="2022-11-17T14:54:00Z">
                  <w:rPr>
                    <w:rFonts w:eastAsia="Times New Roman"/>
                    <w:color w:val="000000"/>
                    <w:szCs w:val="24"/>
                  </w:rPr>
                </w:rPrChange>
              </w:rPr>
            </w:pPr>
            <w:del w:id="1831" w:author="magdaline ndere" w:date="2022-11-17T14:55:00Z">
              <w:r w:rsidRPr="005E0F50" w:rsidDel="00BE10B4">
                <w:rPr>
                  <w:rFonts w:ascii="Times New Roman" w:eastAsia="Times New Roman" w:hAnsi="Times New Roman" w:cs="Times New Roman"/>
                  <w:color w:val="000000"/>
                  <w:sz w:val="24"/>
                  <w:szCs w:val="24"/>
                  <w:rPrChange w:id="1832" w:author="magdaline ndere" w:date="2022-11-17T14:54:00Z">
                    <w:rPr>
                      <w:rFonts w:eastAsia="Times New Roman"/>
                      <w:color w:val="000000"/>
                      <w:szCs w:val="24"/>
                    </w:rPr>
                  </w:rPrChange>
                </w:rPr>
                <w:delText>2</w:delText>
              </w:r>
            </w:del>
            <w:ins w:id="1833" w:author="magdaline ndere" w:date="2022-11-17T14:55:00Z">
              <w:r w:rsidR="00BE10B4">
                <w:rPr>
                  <w:rFonts w:ascii="Times New Roman" w:eastAsia="Times New Roman" w:hAnsi="Times New Roman" w:cs="Times New Roman"/>
                  <w:color w:val="000000"/>
                  <w:sz w:val="24"/>
                  <w:szCs w:val="24"/>
                </w:rPr>
                <w:t>4</w:t>
              </w:r>
            </w:ins>
          </w:p>
        </w:tc>
        <w:tc>
          <w:tcPr>
            <w:tcW w:w="893" w:type="dxa"/>
          </w:tcPr>
          <w:p w14:paraId="7438B436" w14:textId="4C6BAD03" w:rsidR="003F24CB" w:rsidRPr="005E0F50" w:rsidRDefault="003F24C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Change w:id="1834" w:author="magdaline ndere" w:date="2022-11-17T14:54:00Z">
                  <w:rPr>
                    <w:rFonts w:eastAsia="Times New Roman"/>
                    <w:color w:val="000000"/>
                    <w:szCs w:val="24"/>
                  </w:rPr>
                </w:rPrChange>
              </w:rPr>
            </w:pPr>
            <w:del w:id="1835" w:author="magdaline ndere" w:date="2022-11-17T14:48:00Z">
              <w:r w:rsidRPr="005E0F50" w:rsidDel="005E0F50">
                <w:rPr>
                  <w:rFonts w:ascii="Times New Roman" w:eastAsia="Times New Roman" w:hAnsi="Times New Roman" w:cs="Times New Roman"/>
                  <w:color w:val="000000"/>
                  <w:sz w:val="24"/>
                  <w:szCs w:val="24"/>
                  <w:rPrChange w:id="1836" w:author="magdaline ndere" w:date="2022-11-17T14:54:00Z">
                    <w:rPr>
                      <w:rFonts w:eastAsia="Times New Roman"/>
                      <w:color w:val="000000"/>
                      <w:szCs w:val="24"/>
                    </w:rPr>
                  </w:rPrChange>
                </w:rPr>
                <w:delText>300</w:delText>
              </w:r>
            </w:del>
            <w:ins w:id="1837" w:author="magdaline ndere" w:date="2022-11-17T14:48:00Z">
              <w:r w:rsidR="005E0F50" w:rsidRPr="005E0F50">
                <w:rPr>
                  <w:rFonts w:ascii="Times New Roman" w:eastAsia="Times New Roman" w:hAnsi="Times New Roman" w:cs="Times New Roman"/>
                  <w:color w:val="000000"/>
                  <w:sz w:val="24"/>
                  <w:szCs w:val="24"/>
                </w:rPr>
                <w:t>5</w:t>
              </w:r>
              <w:r w:rsidR="005E0F50" w:rsidRPr="005E0F50">
                <w:rPr>
                  <w:rFonts w:ascii="Times New Roman" w:eastAsia="Times New Roman" w:hAnsi="Times New Roman" w:cs="Times New Roman"/>
                  <w:color w:val="000000"/>
                  <w:sz w:val="24"/>
                  <w:szCs w:val="24"/>
                  <w:rPrChange w:id="1838" w:author="magdaline ndere" w:date="2022-11-17T14:54:00Z">
                    <w:rPr>
                      <w:rFonts w:eastAsia="Times New Roman"/>
                      <w:color w:val="000000"/>
                      <w:szCs w:val="24"/>
                    </w:rPr>
                  </w:rPrChange>
                </w:rPr>
                <w:t>00</w:t>
              </w:r>
            </w:ins>
          </w:p>
        </w:tc>
        <w:tc>
          <w:tcPr>
            <w:tcW w:w="1340" w:type="dxa"/>
          </w:tcPr>
          <w:p w14:paraId="3E667E5E" w14:textId="38A5099C" w:rsidR="003F24CB" w:rsidRPr="005E0F50" w:rsidRDefault="003F24C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Change w:id="1839" w:author="magdaline ndere" w:date="2022-11-17T14:54:00Z">
                  <w:rPr>
                    <w:rFonts w:eastAsia="Times New Roman"/>
                    <w:color w:val="000000"/>
                    <w:szCs w:val="24"/>
                  </w:rPr>
                </w:rPrChange>
              </w:rPr>
            </w:pPr>
            <w:del w:id="1840" w:author="magdaline ndere" w:date="2022-11-17T14:48:00Z">
              <w:r w:rsidRPr="005E0F50" w:rsidDel="005E0F50">
                <w:rPr>
                  <w:rFonts w:ascii="Times New Roman" w:eastAsia="Times New Roman" w:hAnsi="Times New Roman" w:cs="Times New Roman"/>
                  <w:color w:val="000000"/>
                  <w:sz w:val="24"/>
                  <w:szCs w:val="24"/>
                  <w:rPrChange w:id="1841" w:author="magdaline ndere" w:date="2022-11-17T14:54:00Z">
                    <w:rPr>
                      <w:rFonts w:eastAsia="Times New Roman"/>
                      <w:color w:val="000000"/>
                      <w:szCs w:val="24"/>
                    </w:rPr>
                  </w:rPrChange>
                </w:rPr>
                <w:delText>600</w:delText>
              </w:r>
            </w:del>
            <w:ins w:id="1842" w:author="magdaline ndere" w:date="2022-11-17T14:55:00Z">
              <w:r w:rsidR="00BE10B4">
                <w:rPr>
                  <w:rFonts w:ascii="Times New Roman" w:eastAsia="Times New Roman" w:hAnsi="Times New Roman" w:cs="Times New Roman"/>
                  <w:color w:val="000000"/>
                  <w:sz w:val="24"/>
                  <w:szCs w:val="24"/>
                </w:rPr>
                <w:t>2</w:t>
              </w:r>
            </w:ins>
            <w:ins w:id="1843" w:author="magdaline ndere" w:date="2022-11-17T14:48:00Z">
              <w:r w:rsidR="005E0F50" w:rsidRPr="005E0F50">
                <w:rPr>
                  <w:rFonts w:ascii="Times New Roman" w:eastAsia="Times New Roman" w:hAnsi="Times New Roman" w:cs="Times New Roman"/>
                  <w:color w:val="000000"/>
                  <w:sz w:val="24"/>
                  <w:szCs w:val="24"/>
                </w:rPr>
                <w:t>0</w:t>
              </w:r>
              <w:r w:rsidR="005E0F50" w:rsidRPr="005E0F50">
                <w:rPr>
                  <w:rFonts w:ascii="Times New Roman" w:eastAsia="Times New Roman" w:hAnsi="Times New Roman" w:cs="Times New Roman"/>
                  <w:color w:val="000000"/>
                  <w:sz w:val="24"/>
                  <w:szCs w:val="24"/>
                  <w:rPrChange w:id="1844" w:author="magdaline ndere" w:date="2022-11-17T14:54:00Z">
                    <w:rPr>
                      <w:rFonts w:eastAsia="Times New Roman"/>
                      <w:color w:val="000000"/>
                      <w:szCs w:val="24"/>
                    </w:rPr>
                  </w:rPrChange>
                </w:rPr>
                <w:t>00</w:t>
              </w:r>
            </w:ins>
          </w:p>
        </w:tc>
      </w:tr>
      <w:tr w:rsidR="003F24CB" w:rsidRPr="005E0F50" w14:paraId="1B318DCE" w14:textId="77777777" w:rsidTr="0005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5EBA44B3" w14:textId="5CB878CA" w:rsidR="003F24CB" w:rsidRPr="005E0F50" w:rsidRDefault="003F24CB" w:rsidP="00391ECA">
            <w:pPr>
              <w:spacing w:after="144" w:line="245" w:lineRule="auto"/>
              <w:rPr>
                <w:rFonts w:ascii="Times New Roman" w:eastAsia="Times New Roman" w:hAnsi="Times New Roman" w:cs="Times New Roman"/>
                <w:color w:val="000000"/>
                <w:sz w:val="24"/>
                <w:szCs w:val="24"/>
                <w:rPrChange w:id="1845" w:author="magdaline ndere" w:date="2022-11-17T14:54:00Z">
                  <w:rPr>
                    <w:rFonts w:eastAsia="Times New Roman"/>
                    <w:color w:val="000000"/>
                    <w:szCs w:val="24"/>
                  </w:rPr>
                </w:rPrChange>
              </w:rPr>
            </w:pPr>
            <w:del w:id="1846" w:author="magdaline ndere" w:date="2022-11-17T14:53:00Z">
              <w:r w:rsidRPr="005E0F50" w:rsidDel="005E0F50">
                <w:rPr>
                  <w:rFonts w:ascii="Times New Roman" w:eastAsia="Times New Roman" w:hAnsi="Times New Roman" w:cs="Times New Roman"/>
                  <w:color w:val="000000"/>
                  <w:sz w:val="24"/>
                  <w:szCs w:val="24"/>
                  <w:rPrChange w:id="1847" w:author="magdaline ndere" w:date="2022-11-17T14:54:00Z">
                    <w:rPr>
                      <w:rFonts w:eastAsia="Times New Roman"/>
                      <w:color w:val="000000"/>
                      <w:szCs w:val="24"/>
                    </w:rPr>
                  </w:rPrChange>
                </w:rPr>
                <w:delText>9</w:delText>
              </w:r>
            </w:del>
            <w:ins w:id="1848" w:author="magdaline ndere" w:date="2022-11-17T14:53:00Z">
              <w:r w:rsidR="005E0F50" w:rsidRPr="005E0F50">
                <w:rPr>
                  <w:rFonts w:ascii="Times New Roman" w:eastAsia="Times New Roman" w:hAnsi="Times New Roman" w:cs="Times New Roman"/>
                  <w:color w:val="000000"/>
                  <w:sz w:val="24"/>
                  <w:szCs w:val="24"/>
                </w:rPr>
                <w:t>11</w:t>
              </w:r>
            </w:ins>
          </w:p>
        </w:tc>
        <w:tc>
          <w:tcPr>
            <w:tcW w:w="4893" w:type="dxa"/>
          </w:tcPr>
          <w:p w14:paraId="2AEA6A62" w14:textId="1C11A1D7" w:rsidR="003F24CB" w:rsidRPr="005E0F50" w:rsidRDefault="003F24CB" w:rsidP="003F24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F50">
              <w:rPr>
                <w:rFonts w:ascii="Times New Roman" w:hAnsi="Times New Roman" w:cs="Times New Roman"/>
                <w:sz w:val="24"/>
                <w:szCs w:val="24"/>
              </w:rPr>
              <w:t xml:space="preserve">      </w:t>
            </w:r>
            <w:r w:rsidRPr="005E0F50">
              <w:rPr>
                <w:rFonts w:ascii="Times New Roman" w:hAnsi="Times New Roman" w:cs="Times New Roman"/>
                <w:sz w:val="24"/>
                <w:szCs w:val="24"/>
                <w:rPrChange w:id="1849" w:author="magdaline ndere" w:date="2022-11-17T14:54:00Z">
                  <w:rPr>
                    <w:szCs w:val="24"/>
                  </w:rPr>
                </w:rPrChange>
              </w:rPr>
              <w:t>Miscellaneous</w:t>
            </w:r>
          </w:p>
        </w:tc>
        <w:tc>
          <w:tcPr>
            <w:tcW w:w="1343" w:type="dxa"/>
          </w:tcPr>
          <w:p w14:paraId="7E0005E4" w14:textId="77777777" w:rsidR="003F24CB" w:rsidRPr="005E0F50" w:rsidRDefault="003F24CB"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Change w:id="1850" w:author="magdaline ndere" w:date="2022-11-17T14:54:00Z">
                  <w:rPr>
                    <w:rFonts w:eastAsia="Times New Roman"/>
                    <w:color w:val="000000"/>
                    <w:szCs w:val="24"/>
                  </w:rPr>
                </w:rPrChange>
              </w:rPr>
            </w:pPr>
          </w:p>
        </w:tc>
        <w:tc>
          <w:tcPr>
            <w:tcW w:w="893" w:type="dxa"/>
          </w:tcPr>
          <w:p w14:paraId="61EF094A" w14:textId="77777777" w:rsidR="003F24CB" w:rsidRPr="005E0F50" w:rsidRDefault="003F24CB"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Change w:id="1851" w:author="magdaline ndere" w:date="2022-11-17T14:54:00Z">
                  <w:rPr>
                    <w:rFonts w:eastAsia="Times New Roman"/>
                    <w:color w:val="000000"/>
                    <w:szCs w:val="24"/>
                  </w:rPr>
                </w:rPrChange>
              </w:rPr>
            </w:pPr>
          </w:p>
        </w:tc>
        <w:tc>
          <w:tcPr>
            <w:tcW w:w="1340" w:type="dxa"/>
          </w:tcPr>
          <w:p w14:paraId="2A4459B0" w14:textId="49C02D67" w:rsidR="003F24CB" w:rsidRPr="005E0F50" w:rsidRDefault="003F24CB" w:rsidP="00391ECA">
            <w:pPr>
              <w:spacing w:after="144" w:line="245"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Change w:id="1852" w:author="magdaline ndere" w:date="2022-11-17T14:54:00Z">
                  <w:rPr>
                    <w:rFonts w:eastAsia="Times New Roman"/>
                    <w:color w:val="000000"/>
                    <w:szCs w:val="24"/>
                  </w:rPr>
                </w:rPrChange>
              </w:rPr>
            </w:pPr>
            <w:r w:rsidRPr="005E0F50">
              <w:rPr>
                <w:rFonts w:ascii="Times New Roman" w:eastAsia="Times New Roman" w:hAnsi="Times New Roman" w:cs="Times New Roman"/>
                <w:color w:val="000000"/>
                <w:sz w:val="24"/>
                <w:szCs w:val="24"/>
                <w:rPrChange w:id="1853" w:author="magdaline ndere" w:date="2022-11-17T14:54:00Z">
                  <w:rPr>
                    <w:rFonts w:eastAsia="Times New Roman"/>
                    <w:color w:val="000000"/>
                    <w:szCs w:val="24"/>
                  </w:rPr>
                </w:rPrChange>
              </w:rPr>
              <w:t>1000</w:t>
            </w:r>
          </w:p>
        </w:tc>
      </w:tr>
      <w:tr w:rsidR="008141D5" w:rsidRPr="005E0F50" w14:paraId="32E62C0A" w14:textId="77777777" w:rsidTr="00052AA0">
        <w:tc>
          <w:tcPr>
            <w:cnfStyle w:val="001000000000" w:firstRow="0" w:lastRow="0" w:firstColumn="1" w:lastColumn="0" w:oddVBand="0" w:evenVBand="0" w:oddHBand="0" w:evenHBand="0" w:firstRowFirstColumn="0" w:firstRowLastColumn="0" w:lastRowFirstColumn="0" w:lastRowLastColumn="0"/>
            <w:tcW w:w="8010" w:type="dxa"/>
            <w:gridSpan w:val="4"/>
          </w:tcPr>
          <w:p w14:paraId="557D9B3C" w14:textId="77777777" w:rsidR="008141D5" w:rsidRPr="005E0F50" w:rsidRDefault="008141D5" w:rsidP="00391ECA">
            <w:pPr>
              <w:spacing w:after="144" w:line="245" w:lineRule="auto"/>
              <w:jc w:val="center"/>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TOTAL</w:t>
            </w:r>
          </w:p>
        </w:tc>
        <w:tc>
          <w:tcPr>
            <w:tcW w:w="1340" w:type="dxa"/>
          </w:tcPr>
          <w:p w14:paraId="4EB939AB" w14:textId="7AAB4AD5" w:rsidR="008141D5" w:rsidRPr="005E0F50" w:rsidRDefault="003F24CB" w:rsidP="00391ECA">
            <w:pPr>
              <w:spacing w:after="144" w:line="245"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5E0F50">
              <w:rPr>
                <w:rFonts w:ascii="Times New Roman" w:eastAsia="Times New Roman" w:hAnsi="Times New Roman" w:cs="Times New Roman"/>
                <w:color w:val="000000"/>
                <w:sz w:val="24"/>
                <w:szCs w:val="24"/>
              </w:rPr>
              <w:t>86</w:t>
            </w:r>
            <w:ins w:id="1854" w:author="magdaline ndere" w:date="2022-11-17T14:55:00Z">
              <w:r w:rsidR="00BE10B4">
                <w:rPr>
                  <w:rFonts w:ascii="Times New Roman" w:eastAsia="Times New Roman" w:hAnsi="Times New Roman" w:cs="Times New Roman"/>
                  <w:color w:val="000000"/>
                  <w:sz w:val="24"/>
                  <w:szCs w:val="24"/>
                </w:rPr>
                <w:t>50</w:t>
              </w:r>
            </w:ins>
            <w:del w:id="1855" w:author="magdaline ndere" w:date="2022-11-17T14:55:00Z">
              <w:r w:rsidRPr="005E0F50" w:rsidDel="00BE10B4">
                <w:rPr>
                  <w:rFonts w:ascii="Times New Roman" w:eastAsia="Times New Roman" w:hAnsi="Times New Roman" w:cs="Times New Roman"/>
                  <w:color w:val="000000"/>
                  <w:sz w:val="24"/>
                  <w:szCs w:val="24"/>
                </w:rPr>
                <w:delText>0</w:delText>
              </w:r>
              <w:r w:rsidR="00F03C44" w:rsidRPr="005E0F50" w:rsidDel="00BE10B4">
                <w:rPr>
                  <w:rFonts w:ascii="Times New Roman" w:eastAsia="Times New Roman" w:hAnsi="Times New Roman" w:cs="Times New Roman"/>
                  <w:color w:val="000000"/>
                  <w:sz w:val="24"/>
                  <w:szCs w:val="24"/>
                </w:rPr>
                <w:delText>0</w:delText>
              </w:r>
            </w:del>
          </w:p>
        </w:tc>
      </w:tr>
    </w:tbl>
    <w:p w14:paraId="00DF1E0F" w14:textId="77777777" w:rsidR="001E2AB5" w:rsidRDefault="001E2AB5">
      <w:pPr>
        <w:rPr>
          <w:rFonts w:eastAsiaTheme="majorEastAsia"/>
          <w:b/>
          <w:bCs/>
          <w:szCs w:val="24"/>
        </w:rPr>
      </w:pPr>
      <w:r>
        <w:br w:type="page"/>
      </w:r>
    </w:p>
    <w:p w14:paraId="0B4E56B4" w14:textId="26B0413E" w:rsidR="008141D5" w:rsidRDefault="008141D5" w:rsidP="00684957">
      <w:pPr>
        <w:pStyle w:val="Heading1"/>
        <w:numPr>
          <w:ilvl w:val="0"/>
          <w:numId w:val="0"/>
        </w:numPr>
        <w:jc w:val="center"/>
      </w:pPr>
      <w:bookmarkStart w:id="1856" w:name="_Toc119591126"/>
      <w:r w:rsidRPr="0088042F">
        <w:lastRenderedPageBreak/>
        <w:t>PROJECT TIME PLAN</w:t>
      </w:r>
      <w:bookmarkEnd w:id="1856"/>
    </w:p>
    <w:p w14:paraId="205979B9" w14:textId="254E49C4" w:rsidR="00684957" w:rsidRDefault="00684957" w:rsidP="00490EE3">
      <w:pPr>
        <w:pStyle w:val="mytables"/>
        <w:numPr>
          <w:ilvl w:val="0"/>
          <w:numId w:val="0"/>
        </w:numPr>
      </w:pPr>
      <w:bookmarkStart w:id="1857" w:name="_Toc118037942"/>
      <w:bookmarkStart w:id="1858" w:name="_Toc118038106"/>
      <w:bookmarkStart w:id="1859" w:name="_Toc118371956"/>
      <w:bookmarkStart w:id="1860" w:name="_Toc119591127"/>
      <w:r>
        <w:t xml:space="preserve">Table </w:t>
      </w:r>
      <w:r w:rsidR="00A37C01">
        <w:fldChar w:fldCharType="begin"/>
      </w:r>
      <w:r w:rsidR="00A37C01">
        <w:instrText xml:space="preserve"> STYLEREF 1 \s </w:instrText>
      </w:r>
      <w:r w:rsidR="00A37C01">
        <w:fldChar w:fldCharType="separate"/>
      </w:r>
      <w:r>
        <w:rPr>
          <w:noProof/>
        </w:rPr>
        <w:t>6</w:t>
      </w:r>
      <w:r w:rsidR="00A37C01">
        <w:rPr>
          <w:noProof/>
        </w:rPr>
        <w:fldChar w:fldCharType="end"/>
      </w:r>
      <w:r>
        <w:t>.</w:t>
      </w:r>
      <w:r w:rsidR="00A37C01">
        <w:fldChar w:fldCharType="begin"/>
      </w:r>
      <w:r w:rsidR="00A37C01">
        <w:instrText xml:space="preserve"> SEQ Table \* ARABIC \s 1 </w:instrText>
      </w:r>
      <w:r w:rsidR="00A37C01">
        <w:fldChar w:fldCharType="separate"/>
      </w:r>
      <w:r>
        <w:rPr>
          <w:noProof/>
        </w:rPr>
        <w:t>1</w:t>
      </w:r>
      <w:r w:rsidR="00A37C01">
        <w:rPr>
          <w:noProof/>
        </w:rPr>
        <w:fldChar w:fldCharType="end"/>
      </w:r>
      <w:r>
        <w:t>: Work Plan</w:t>
      </w:r>
      <w:bookmarkEnd w:id="1857"/>
      <w:bookmarkEnd w:id="1858"/>
      <w:bookmarkEnd w:id="1859"/>
      <w:bookmarkEnd w:id="1860"/>
    </w:p>
    <w:tbl>
      <w:tblPr>
        <w:tblStyle w:val="TableGrid0"/>
        <w:tblW w:w="9776" w:type="dxa"/>
        <w:tblInd w:w="0" w:type="dxa"/>
        <w:tblCellMar>
          <w:left w:w="102" w:type="dxa"/>
          <w:right w:w="55" w:type="dxa"/>
        </w:tblCellMar>
        <w:tblLook w:val="04A0" w:firstRow="1" w:lastRow="0" w:firstColumn="1" w:lastColumn="0" w:noHBand="0" w:noVBand="1"/>
      </w:tblPr>
      <w:tblGrid>
        <w:gridCol w:w="2489"/>
        <w:gridCol w:w="918"/>
        <w:gridCol w:w="870"/>
        <w:gridCol w:w="963"/>
        <w:gridCol w:w="956"/>
        <w:gridCol w:w="963"/>
        <w:gridCol w:w="871"/>
        <w:gridCol w:w="844"/>
        <w:gridCol w:w="902"/>
      </w:tblGrid>
      <w:tr w:rsidR="008141D5" w:rsidRPr="00654770" w14:paraId="2DDBFB41" w14:textId="77777777" w:rsidTr="008141D5">
        <w:trPr>
          <w:trHeight w:val="583"/>
        </w:trPr>
        <w:tc>
          <w:tcPr>
            <w:tcW w:w="2489" w:type="dxa"/>
            <w:tcBorders>
              <w:top w:val="single" w:sz="4" w:space="0" w:color="000000"/>
              <w:left w:val="single" w:sz="4" w:space="0" w:color="000000"/>
              <w:bottom w:val="single" w:sz="4" w:space="0" w:color="000000"/>
              <w:right w:val="single" w:sz="4" w:space="0" w:color="000000"/>
            </w:tcBorders>
          </w:tcPr>
          <w:p w14:paraId="00E76F1A"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ACTIVITIES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499DECBF" w14:textId="197A5A13" w:rsidR="008141D5" w:rsidRPr="00654770" w:rsidRDefault="00491835" w:rsidP="00391ECA">
            <w:pPr>
              <w:spacing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MAY</w:t>
            </w:r>
          </w:p>
        </w:tc>
        <w:tc>
          <w:tcPr>
            <w:tcW w:w="870" w:type="dxa"/>
            <w:tcBorders>
              <w:top w:val="single" w:sz="4" w:space="0" w:color="000000"/>
              <w:left w:val="single" w:sz="4" w:space="0" w:color="000000"/>
              <w:bottom w:val="single" w:sz="4" w:space="0" w:color="000000"/>
              <w:right w:val="single" w:sz="4" w:space="0" w:color="000000"/>
            </w:tcBorders>
          </w:tcPr>
          <w:p w14:paraId="4A902CFC" w14:textId="397AF7D0" w:rsidR="008141D5" w:rsidRPr="00654770" w:rsidRDefault="008141D5" w:rsidP="00391ECA">
            <w:pPr>
              <w:spacing w:line="276" w:lineRule="auto"/>
              <w:ind w:left="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JU</w:t>
            </w:r>
            <w:r w:rsidR="00491835">
              <w:rPr>
                <w:rFonts w:ascii="Times New Roman" w:eastAsia="Times New Roman" w:hAnsi="Times New Roman" w:cs="Times New Roman"/>
                <w:b/>
                <w:color w:val="000000"/>
                <w:sz w:val="24"/>
                <w:szCs w:val="24"/>
              </w:rPr>
              <w:t>N</w:t>
            </w:r>
          </w:p>
        </w:tc>
        <w:tc>
          <w:tcPr>
            <w:tcW w:w="963" w:type="dxa"/>
            <w:tcBorders>
              <w:top w:val="single" w:sz="4" w:space="0" w:color="000000"/>
              <w:left w:val="single" w:sz="4" w:space="0" w:color="000000"/>
              <w:bottom w:val="single" w:sz="4" w:space="0" w:color="000000"/>
              <w:right w:val="single" w:sz="4" w:space="0" w:color="000000"/>
            </w:tcBorders>
          </w:tcPr>
          <w:p w14:paraId="181A9D6F" w14:textId="3BDDA1B8" w:rsidR="008141D5" w:rsidRPr="00654770" w:rsidRDefault="00491835" w:rsidP="00391ECA">
            <w:pPr>
              <w:spacing w:line="276" w:lineRule="auto"/>
              <w:ind w:left="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JUL</w:t>
            </w:r>
          </w:p>
        </w:tc>
        <w:tc>
          <w:tcPr>
            <w:tcW w:w="956" w:type="dxa"/>
            <w:tcBorders>
              <w:top w:val="single" w:sz="4" w:space="0" w:color="000000"/>
              <w:left w:val="single" w:sz="4" w:space="0" w:color="000000"/>
              <w:bottom w:val="single" w:sz="4" w:space="0" w:color="000000"/>
              <w:right w:val="single" w:sz="4" w:space="0" w:color="000000"/>
            </w:tcBorders>
          </w:tcPr>
          <w:p w14:paraId="501675A7" w14:textId="534D99D6" w:rsidR="008141D5" w:rsidRPr="00654770" w:rsidRDefault="00491835" w:rsidP="00391ECA">
            <w:pPr>
              <w:spacing w:line="276" w:lineRule="auto"/>
              <w:ind w:left="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AUG</w:t>
            </w:r>
          </w:p>
        </w:tc>
        <w:tc>
          <w:tcPr>
            <w:tcW w:w="963" w:type="dxa"/>
            <w:tcBorders>
              <w:top w:val="single" w:sz="4" w:space="0" w:color="000000"/>
              <w:left w:val="single" w:sz="4" w:space="0" w:color="000000"/>
              <w:bottom w:val="single" w:sz="4" w:space="0" w:color="000000"/>
              <w:right w:val="single" w:sz="4" w:space="0" w:color="000000"/>
            </w:tcBorders>
          </w:tcPr>
          <w:p w14:paraId="08AC68B4" w14:textId="39F47E61" w:rsidR="008141D5" w:rsidRPr="00654770" w:rsidRDefault="00491835" w:rsidP="00391ECA">
            <w:pPr>
              <w:spacing w:line="276" w:lineRule="auto"/>
              <w:ind w:left="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SEP</w:t>
            </w:r>
          </w:p>
        </w:tc>
        <w:tc>
          <w:tcPr>
            <w:tcW w:w="871" w:type="dxa"/>
            <w:tcBorders>
              <w:top w:val="single" w:sz="4" w:space="0" w:color="000000"/>
              <w:left w:val="single" w:sz="4" w:space="0" w:color="000000"/>
              <w:bottom w:val="single" w:sz="4" w:space="0" w:color="000000"/>
              <w:right w:val="single" w:sz="4" w:space="0" w:color="000000"/>
            </w:tcBorders>
          </w:tcPr>
          <w:p w14:paraId="59397D7B" w14:textId="63D96360" w:rsidR="008141D5" w:rsidRPr="00654770" w:rsidRDefault="00491835" w:rsidP="00391ECA">
            <w:pPr>
              <w:spacing w:line="276" w:lineRule="auto"/>
              <w:ind w:left="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OCT</w:t>
            </w:r>
          </w:p>
        </w:tc>
        <w:tc>
          <w:tcPr>
            <w:tcW w:w="844" w:type="dxa"/>
            <w:tcBorders>
              <w:top w:val="single" w:sz="4" w:space="0" w:color="000000"/>
              <w:left w:val="single" w:sz="4" w:space="0" w:color="000000"/>
              <w:bottom w:val="single" w:sz="6" w:space="0" w:color="5B9BD5"/>
              <w:right w:val="single" w:sz="4" w:space="0" w:color="000000"/>
            </w:tcBorders>
          </w:tcPr>
          <w:p w14:paraId="0D8FCB74" w14:textId="30B01DBF" w:rsidR="008141D5" w:rsidRPr="00654770" w:rsidRDefault="00491835" w:rsidP="00391ECA">
            <w:pPr>
              <w:spacing w:line="276" w:lineRule="auto"/>
              <w:ind w:left="5"/>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NOV</w:t>
            </w:r>
          </w:p>
        </w:tc>
        <w:tc>
          <w:tcPr>
            <w:tcW w:w="902" w:type="dxa"/>
            <w:tcBorders>
              <w:top w:val="single" w:sz="4" w:space="0" w:color="000000"/>
              <w:left w:val="single" w:sz="4" w:space="0" w:color="000000"/>
              <w:bottom w:val="single" w:sz="6" w:space="0" w:color="5B9BD5"/>
              <w:right w:val="single" w:sz="4" w:space="0" w:color="000000"/>
            </w:tcBorders>
          </w:tcPr>
          <w:p w14:paraId="607CC69A" w14:textId="0234D962" w:rsidR="008141D5" w:rsidRPr="00654770" w:rsidRDefault="00491835" w:rsidP="00391ECA">
            <w:pPr>
              <w:spacing w:line="276" w:lineRule="auto"/>
              <w:ind w:left="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DEC</w:t>
            </w:r>
          </w:p>
        </w:tc>
      </w:tr>
      <w:tr w:rsidR="008141D5" w:rsidRPr="00654770" w14:paraId="6A90F1D7" w14:textId="77777777" w:rsidTr="008141D5">
        <w:trPr>
          <w:trHeight w:val="561"/>
        </w:trPr>
        <w:tc>
          <w:tcPr>
            <w:tcW w:w="2489" w:type="dxa"/>
            <w:tcBorders>
              <w:top w:val="single" w:sz="4" w:space="0" w:color="000000"/>
              <w:left w:val="single" w:sz="4" w:space="0" w:color="000000"/>
              <w:bottom w:val="single" w:sz="4" w:space="0" w:color="000000"/>
              <w:right w:val="single" w:sz="4" w:space="0" w:color="000000"/>
            </w:tcBorders>
          </w:tcPr>
          <w:p w14:paraId="6B42C95F"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Documentation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shd w:val="clear" w:color="auto" w:fill="5B9BD5"/>
          </w:tcPr>
          <w:p w14:paraId="7C343CC4"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shd w:val="clear" w:color="auto" w:fill="5B9BD5"/>
          </w:tcPr>
          <w:p w14:paraId="7B0C23C2"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cPr>
          <w:p w14:paraId="1BC4D3B9"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shd w:val="clear" w:color="auto" w:fill="5B9BD5"/>
          </w:tcPr>
          <w:p w14:paraId="68FB18A0"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cPr>
          <w:p w14:paraId="03ECA9B7"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shd w:val="clear" w:color="auto" w:fill="5B9BD5"/>
          </w:tcPr>
          <w:p w14:paraId="29378110"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6" w:space="0" w:color="5B9BD5"/>
              <w:left w:val="single" w:sz="4" w:space="0" w:color="000000"/>
              <w:bottom w:val="single" w:sz="4" w:space="0" w:color="000000"/>
              <w:right w:val="single" w:sz="4" w:space="0" w:color="000000"/>
            </w:tcBorders>
            <w:shd w:val="clear" w:color="auto" w:fill="5B9BD5"/>
          </w:tcPr>
          <w:p w14:paraId="515F0366"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6" w:space="0" w:color="5B9BD5"/>
              <w:left w:val="single" w:sz="4" w:space="0" w:color="000000"/>
              <w:bottom w:val="single" w:sz="4" w:space="0" w:color="000000"/>
              <w:right w:val="single" w:sz="4" w:space="0" w:color="000000"/>
            </w:tcBorders>
            <w:shd w:val="clear" w:color="auto" w:fill="5B9BD5"/>
          </w:tcPr>
          <w:p w14:paraId="45124FEC"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45C02D9E" w14:textId="77777777" w:rsidTr="008141D5">
        <w:trPr>
          <w:trHeight w:val="576"/>
        </w:trPr>
        <w:tc>
          <w:tcPr>
            <w:tcW w:w="2489" w:type="dxa"/>
            <w:tcBorders>
              <w:top w:val="single" w:sz="4" w:space="0" w:color="000000"/>
              <w:left w:val="single" w:sz="4" w:space="0" w:color="000000"/>
              <w:bottom w:val="single" w:sz="4" w:space="0" w:color="000000"/>
              <w:right w:val="single" w:sz="4" w:space="0" w:color="000000"/>
            </w:tcBorders>
          </w:tcPr>
          <w:p w14:paraId="559AAE87"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Proposal Writing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shd w:val="clear" w:color="auto" w:fill="5B9BD5"/>
          </w:tcPr>
          <w:p w14:paraId="2A2660B0"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shd w:val="clear" w:color="auto" w:fill="5B9BD5"/>
          </w:tcPr>
          <w:p w14:paraId="1D580C24"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cPr>
          <w:p w14:paraId="55D69080"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23726D05"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77CD2F95"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5A74E02"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4E686556"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4" w:space="0" w:color="000000"/>
              <w:left w:val="single" w:sz="4" w:space="0" w:color="000000"/>
              <w:bottom w:val="single" w:sz="4" w:space="0" w:color="000000"/>
              <w:right w:val="single" w:sz="4" w:space="0" w:color="000000"/>
            </w:tcBorders>
          </w:tcPr>
          <w:p w14:paraId="16048071"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55BF9268" w14:textId="77777777" w:rsidTr="0075568D">
        <w:trPr>
          <w:trHeight w:val="577"/>
        </w:trPr>
        <w:tc>
          <w:tcPr>
            <w:tcW w:w="2489" w:type="dxa"/>
            <w:tcBorders>
              <w:top w:val="single" w:sz="4" w:space="0" w:color="000000"/>
              <w:left w:val="single" w:sz="4" w:space="0" w:color="000000"/>
              <w:bottom w:val="single" w:sz="4" w:space="0" w:color="000000"/>
              <w:right w:val="single" w:sz="4" w:space="0" w:color="000000"/>
            </w:tcBorders>
          </w:tcPr>
          <w:p w14:paraId="78A2D392"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Literature Review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199B8BB1"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7F4ABE51"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71743264"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11BE2808"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47127E91"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2B8E5B57"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0F52EA35"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c>
          <w:tcPr>
            <w:tcW w:w="902"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7AEF9F4F"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color w:val="000000"/>
                <w:sz w:val="24"/>
                <w:szCs w:val="24"/>
              </w:rPr>
              <w:t xml:space="preserve">  </w:t>
            </w:r>
          </w:p>
        </w:tc>
      </w:tr>
      <w:tr w:rsidR="008141D5" w:rsidRPr="00654770" w14:paraId="357848E8" w14:textId="77777777" w:rsidTr="0075568D">
        <w:trPr>
          <w:trHeight w:val="576"/>
        </w:trPr>
        <w:tc>
          <w:tcPr>
            <w:tcW w:w="2489" w:type="dxa"/>
            <w:tcBorders>
              <w:top w:val="single" w:sz="4" w:space="0" w:color="000000"/>
              <w:left w:val="single" w:sz="4" w:space="0" w:color="000000"/>
              <w:bottom w:val="single" w:sz="4" w:space="0" w:color="000000"/>
              <w:right w:val="single" w:sz="4" w:space="0" w:color="000000"/>
            </w:tcBorders>
          </w:tcPr>
          <w:p w14:paraId="31609199"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Proposal Presentation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60BE710C"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tcPr>
          <w:p w14:paraId="0503CABB"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D851496"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7573C895"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hemeFill="accent5"/>
          </w:tcPr>
          <w:p w14:paraId="75E2F356"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p>
        </w:tc>
        <w:tc>
          <w:tcPr>
            <w:tcW w:w="871" w:type="dxa"/>
            <w:tcBorders>
              <w:top w:val="single" w:sz="4" w:space="0" w:color="000000"/>
              <w:left w:val="single" w:sz="4" w:space="0" w:color="000000"/>
              <w:bottom w:val="single" w:sz="4" w:space="0" w:color="000000"/>
              <w:right w:val="single" w:sz="4" w:space="0" w:color="000000"/>
            </w:tcBorders>
          </w:tcPr>
          <w:p w14:paraId="1E9E2A26"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34C3A9AE"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4" w:space="0" w:color="000000"/>
              <w:left w:val="single" w:sz="4" w:space="0" w:color="000000"/>
              <w:bottom w:val="single" w:sz="4" w:space="0" w:color="000000"/>
              <w:right w:val="single" w:sz="4" w:space="0" w:color="000000"/>
            </w:tcBorders>
          </w:tcPr>
          <w:p w14:paraId="515142B0"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60D59277" w14:textId="77777777" w:rsidTr="008141D5">
        <w:trPr>
          <w:trHeight w:val="578"/>
        </w:trPr>
        <w:tc>
          <w:tcPr>
            <w:tcW w:w="2489" w:type="dxa"/>
            <w:tcBorders>
              <w:top w:val="single" w:sz="4" w:space="0" w:color="000000"/>
              <w:left w:val="single" w:sz="4" w:space="0" w:color="000000"/>
              <w:bottom w:val="single" w:sz="4" w:space="0" w:color="000000"/>
              <w:right w:val="single" w:sz="4" w:space="0" w:color="000000"/>
            </w:tcBorders>
          </w:tcPr>
          <w:p w14:paraId="6291C67E"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Design and coding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0D78C44A"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tcPr>
          <w:p w14:paraId="6D0F0FAA"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75D8E337"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1C91BBEE"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shd w:val="clear" w:color="auto" w:fill="5B9BD5"/>
          </w:tcPr>
          <w:p w14:paraId="1DE3522F"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shd w:val="clear" w:color="auto" w:fill="5B9BD5"/>
          </w:tcPr>
          <w:p w14:paraId="34D49BCF"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5B9BD5"/>
          </w:tcPr>
          <w:p w14:paraId="5B6A19A8"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4" w:space="0" w:color="000000"/>
              <w:left w:val="single" w:sz="4" w:space="0" w:color="000000"/>
              <w:bottom w:val="single" w:sz="4" w:space="0" w:color="000000"/>
              <w:right w:val="single" w:sz="4" w:space="0" w:color="000000"/>
            </w:tcBorders>
          </w:tcPr>
          <w:p w14:paraId="10672A7C"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5D39ACBD" w14:textId="77777777" w:rsidTr="008141D5">
        <w:trPr>
          <w:trHeight w:val="1060"/>
        </w:trPr>
        <w:tc>
          <w:tcPr>
            <w:tcW w:w="2489" w:type="dxa"/>
            <w:tcBorders>
              <w:top w:val="single" w:sz="4" w:space="0" w:color="000000"/>
              <w:left w:val="single" w:sz="4" w:space="0" w:color="000000"/>
              <w:bottom w:val="single" w:sz="4" w:space="0" w:color="000000"/>
              <w:right w:val="single" w:sz="4" w:space="0" w:color="000000"/>
            </w:tcBorders>
          </w:tcPr>
          <w:p w14:paraId="7C60BAA4"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Hardware </w:t>
            </w:r>
            <w:r w:rsidRPr="00654770">
              <w:rPr>
                <w:rFonts w:ascii="Times New Roman" w:eastAsia="Times New Roman" w:hAnsi="Times New Roman" w:cs="Times New Roman"/>
                <w:color w:val="000000"/>
                <w:sz w:val="24"/>
                <w:szCs w:val="24"/>
              </w:rPr>
              <w:t xml:space="preserve"> </w:t>
            </w:r>
            <w:r w:rsidRPr="00654770">
              <w:rPr>
                <w:rFonts w:ascii="Times New Roman" w:eastAsia="Times New Roman" w:hAnsi="Times New Roman" w:cs="Times New Roman"/>
                <w:b/>
                <w:color w:val="000000"/>
                <w:sz w:val="24"/>
                <w:szCs w:val="24"/>
              </w:rPr>
              <w:t xml:space="preserve">configuration, testing and adjustment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25E5167F"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tcPr>
          <w:p w14:paraId="609CD5C9"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7BC25D14"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6A79B908"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5ABC4FFB"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eastAsia="Times New Roman"/>
                <w:b/>
                <w:noProof/>
                <w:color w:val="000000"/>
                <w:szCs w:val="24"/>
              </w:rPr>
              <mc:AlternateContent>
                <mc:Choice Requires="wps">
                  <w:drawing>
                    <wp:anchor distT="0" distB="0" distL="114300" distR="114300" simplePos="0" relativeHeight="251574272" behindDoc="0" locked="0" layoutInCell="1" allowOverlap="1" wp14:anchorId="1B4A6869" wp14:editId="60B82D67">
                      <wp:simplePos x="0" y="0"/>
                      <wp:positionH relativeFrom="column">
                        <wp:posOffset>521970</wp:posOffset>
                      </wp:positionH>
                      <wp:positionV relativeFrom="paragraph">
                        <wp:posOffset>668655</wp:posOffset>
                      </wp:positionV>
                      <wp:extent cx="1680210" cy="0"/>
                      <wp:effectExtent l="0" t="0" r="34290" b="19050"/>
                      <wp:wrapNone/>
                      <wp:docPr id="25" name="Straight Connector 25"/>
                      <wp:cNvGraphicFramePr/>
                      <a:graphic xmlns:a="http://schemas.openxmlformats.org/drawingml/2006/main">
                        <a:graphicData uri="http://schemas.microsoft.com/office/word/2010/wordprocessingShape">
                          <wps:wsp>
                            <wps:cNvCnPr/>
                            <wps:spPr>
                              <a:xfrm>
                                <a:off x="0" y="0"/>
                                <a:ext cx="168021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9E38BD" id="Straight Connector 25"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pt,52.65pt" to="173.4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" strokecolor="windowText" strokeweight=".5pt">
                      <v:stroke joinstyle="miter"/>
                    </v:line>
                  </w:pict>
                </mc:Fallback>
              </mc:AlternateContent>
            </w: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6" w:space="0" w:color="5B9BD5"/>
              <w:right w:val="single" w:sz="4" w:space="0" w:color="000000"/>
            </w:tcBorders>
            <w:shd w:val="clear" w:color="auto" w:fill="5B9BD5"/>
          </w:tcPr>
          <w:p w14:paraId="0555357E"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6" w:space="0" w:color="5B9BD5"/>
              <w:right w:val="single" w:sz="4" w:space="0" w:color="000000"/>
            </w:tcBorders>
            <w:shd w:val="clear" w:color="auto" w:fill="5B9BD5"/>
          </w:tcPr>
          <w:p w14:paraId="30F1C611"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4" w:space="0" w:color="000000"/>
              <w:left w:val="single" w:sz="4" w:space="0" w:color="000000"/>
              <w:bottom w:val="single" w:sz="6" w:space="0" w:color="5B9BD5"/>
              <w:right w:val="single" w:sz="4" w:space="0" w:color="000000"/>
            </w:tcBorders>
          </w:tcPr>
          <w:p w14:paraId="464842DB"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4E0CDA0E" w14:textId="77777777" w:rsidTr="008141D5">
        <w:trPr>
          <w:trHeight w:val="561"/>
        </w:trPr>
        <w:tc>
          <w:tcPr>
            <w:tcW w:w="2489" w:type="dxa"/>
            <w:tcBorders>
              <w:top w:val="single" w:sz="4" w:space="0" w:color="000000"/>
              <w:left w:val="single" w:sz="4" w:space="0" w:color="000000"/>
              <w:bottom w:val="single" w:sz="4" w:space="0" w:color="000000"/>
              <w:right w:val="single" w:sz="4" w:space="0" w:color="000000"/>
            </w:tcBorders>
          </w:tcPr>
          <w:p w14:paraId="08A4BF0E"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Final Report writing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3342413F"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tcPr>
          <w:p w14:paraId="0FCDDA77"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6742D321"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09AA9945"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70C69E57"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6" w:space="0" w:color="5B9BD5"/>
              <w:left w:val="single" w:sz="4" w:space="0" w:color="000000"/>
              <w:bottom w:val="single" w:sz="4" w:space="0" w:color="000000"/>
              <w:right w:val="single" w:sz="4" w:space="0" w:color="000000"/>
            </w:tcBorders>
            <w:shd w:val="clear" w:color="auto" w:fill="5B9BD5"/>
          </w:tcPr>
          <w:p w14:paraId="0EB56B3E"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6" w:space="0" w:color="5B9BD5"/>
              <w:left w:val="single" w:sz="4" w:space="0" w:color="000000"/>
              <w:bottom w:val="single" w:sz="4" w:space="0" w:color="000000"/>
              <w:right w:val="single" w:sz="4" w:space="0" w:color="000000"/>
            </w:tcBorders>
            <w:shd w:val="clear" w:color="auto" w:fill="5B9BD5"/>
          </w:tcPr>
          <w:p w14:paraId="60DFD1E8"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eastAsia="Times New Roman"/>
                <w:b/>
                <w:noProof/>
                <w:color w:val="000000"/>
                <w:szCs w:val="24"/>
              </w:rPr>
              <mc:AlternateContent>
                <mc:Choice Requires="wps">
                  <w:drawing>
                    <wp:anchor distT="0" distB="0" distL="114300" distR="114300" simplePos="0" relativeHeight="251575296" behindDoc="0" locked="0" layoutInCell="1" allowOverlap="1" wp14:anchorId="232089AD" wp14:editId="14B2C540">
                      <wp:simplePos x="0" y="0"/>
                      <wp:positionH relativeFrom="column">
                        <wp:posOffset>411497</wp:posOffset>
                      </wp:positionH>
                      <wp:positionV relativeFrom="paragraph">
                        <wp:posOffset>347980</wp:posOffset>
                      </wp:positionV>
                      <wp:extent cx="626076" cy="0"/>
                      <wp:effectExtent l="0" t="0" r="22225" b="19050"/>
                      <wp:wrapNone/>
                      <wp:docPr id="26" name="Straight Connector 26"/>
                      <wp:cNvGraphicFramePr/>
                      <a:graphic xmlns:a="http://schemas.openxmlformats.org/drawingml/2006/main">
                        <a:graphicData uri="http://schemas.microsoft.com/office/word/2010/wordprocessingShape">
                          <wps:wsp>
                            <wps:cNvCnPr/>
                            <wps:spPr>
                              <a:xfrm flipV="1">
                                <a:off x="0" y="0"/>
                                <a:ext cx="62607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74380BC" id="Straight Connector 26" o:spid="_x0000_s1026" style="position:absolute;flip:y;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27.4pt" to="81.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" strokecolor="windowText" strokeweight=".5pt">
                      <v:stroke joinstyle="miter"/>
                    </v:line>
                  </w:pict>
                </mc:Fallback>
              </mc:AlternateContent>
            </w: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6" w:space="0" w:color="5B9BD5"/>
              <w:left w:val="single" w:sz="4" w:space="0" w:color="000000"/>
              <w:bottom w:val="single" w:sz="6" w:space="0" w:color="5B9BD5"/>
              <w:right w:val="single" w:sz="4" w:space="0" w:color="000000"/>
            </w:tcBorders>
            <w:shd w:val="clear" w:color="auto" w:fill="5B9BD5"/>
          </w:tcPr>
          <w:p w14:paraId="0584ADD1"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r w:rsidR="008141D5" w:rsidRPr="00654770" w14:paraId="551ED7D2" w14:textId="77777777" w:rsidTr="008141D5">
        <w:trPr>
          <w:trHeight w:val="556"/>
        </w:trPr>
        <w:tc>
          <w:tcPr>
            <w:tcW w:w="2489" w:type="dxa"/>
            <w:tcBorders>
              <w:top w:val="single" w:sz="4" w:space="0" w:color="000000"/>
              <w:left w:val="single" w:sz="4" w:space="0" w:color="000000"/>
              <w:bottom w:val="single" w:sz="4" w:space="0" w:color="000000"/>
              <w:right w:val="single" w:sz="4" w:space="0" w:color="000000"/>
            </w:tcBorders>
          </w:tcPr>
          <w:p w14:paraId="5E162E97"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Final Presentation </w:t>
            </w:r>
            <w:r w:rsidRPr="00654770">
              <w:rPr>
                <w:rFonts w:ascii="Times New Roman" w:eastAsia="Times New Roman" w:hAnsi="Times New Roman" w:cs="Times New Roman"/>
                <w:color w:val="000000"/>
                <w:sz w:val="24"/>
                <w:szCs w:val="24"/>
              </w:rPr>
              <w:t xml:space="preserve"> </w:t>
            </w:r>
          </w:p>
        </w:tc>
        <w:tc>
          <w:tcPr>
            <w:tcW w:w="918" w:type="dxa"/>
            <w:tcBorders>
              <w:top w:val="single" w:sz="4" w:space="0" w:color="000000"/>
              <w:left w:val="single" w:sz="4" w:space="0" w:color="000000"/>
              <w:bottom w:val="single" w:sz="4" w:space="0" w:color="000000"/>
              <w:right w:val="single" w:sz="4" w:space="0" w:color="000000"/>
            </w:tcBorders>
          </w:tcPr>
          <w:p w14:paraId="14063917" w14:textId="77777777" w:rsidR="008141D5" w:rsidRPr="00654770" w:rsidRDefault="008141D5" w:rsidP="00391ECA">
            <w:pPr>
              <w:spacing w:line="276" w:lineRule="auto"/>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0" w:type="dxa"/>
            <w:tcBorders>
              <w:top w:val="single" w:sz="4" w:space="0" w:color="000000"/>
              <w:left w:val="single" w:sz="4" w:space="0" w:color="000000"/>
              <w:bottom w:val="single" w:sz="4" w:space="0" w:color="000000"/>
              <w:right w:val="single" w:sz="4" w:space="0" w:color="000000"/>
            </w:tcBorders>
          </w:tcPr>
          <w:p w14:paraId="4DC8DFDA" w14:textId="77777777" w:rsidR="008141D5" w:rsidRPr="00654770" w:rsidRDefault="008141D5" w:rsidP="00391ECA">
            <w:pPr>
              <w:spacing w:line="276" w:lineRule="auto"/>
              <w:ind w:left="7"/>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2E408663"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56" w:type="dxa"/>
            <w:tcBorders>
              <w:top w:val="single" w:sz="4" w:space="0" w:color="000000"/>
              <w:left w:val="single" w:sz="4" w:space="0" w:color="000000"/>
              <w:bottom w:val="single" w:sz="4" w:space="0" w:color="000000"/>
              <w:right w:val="single" w:sz="4" w:space="0" w:color="000000"/>
            </w:tcBorders>
          </w:tcPr>
          <w:p w14:paraId="7C7055C8" w14:textId="77777777" w:rsidR="008141D5" w:rsidRPr="00654770" w:rsidRDefault="008141D5" w:rsidP="00391ECA">
            <w:pPr>
              <w:spacing w:line="276" w:lineRule="auto"/>
              <w:ind w:left="8"/>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63" w:type="dxa"/>
            <w:tcBorders>
              <w:top w:val="single" w:sz="4" w:space="0" w:color="000000"/>
              <w:left w:val="single" w:sz="4" w:space="0" w:color="000000"/>
              <w:bottom w:val="single" w:sz="4" w:space="0" w:color="000000"/>
              <w:right w:val="single" w:sz="4" w:space="0" w:color="000000"/>
            </w:tcBorders>
          </w:tcPr>
          <w:p w14:paraId="7C97E758"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71" w:type="dxa"/>
            <w:tcBorders>
              <w:top w:val="single" w:sz="4" w:space="0" w:color="000000"/>
              <w:left w:val="single" w:sz="4" w:space="0" w:color="000000"/>
              <w:bottom w:val="single" w:sz="4" w:space="0" w:color="000000"/>
              <w:right w:val="single" w:sz="4" w:space="0" w:color="000000"/>
            </w:tcBorders>
          </w:tcPr>
          <w:p w14:paraId="6A930763"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258F5AE0" w14:textId="77777777" w:rsidR="008141D5" w:rsidRPr="00654770" w:rsidRDefault="008141D5" w:rsidP="00391ECA">
            <w:pPr>
              <w:spacing w:line="276" w:lineRule="auto"/>
              <w:ind w:left="5"/>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c>
          <w:tcPr>
            <w:tcW w:w="902" w:type="dxa"/>
            <w:tcBorders>
              <w:top w:val="single" w:sz="6" w:space="0" w:color="5B9BD5"/>
              <w:left w:val="single" w:sz="4" w:space="0" w:color="000000"/>
              <w:bottom w:val="single" w:sz="4" w:space="0" w:color="000000"/>
              <w:right w:val="single" w:sz="4" w:space="0" w:color="000000"/>
            </w:tcBorders>
            <w:shd w:val="clear" w:color="auto" w:fill="5B9BD5"/>
          </w:tcPr>
          <w:p w14:paraId="079E0B29" w14:textId="77777777" w:rsidR="008141D5" w:rsidRPr="00654770" w:rsidRDefault="008141D5" w:rsidP="00391ECA">
            <w:pPr>
              <w:spacing w:line="276" w:lineRule="auto"/>
              <w:ind w:left="6"/>
              <w:rPr>
                <w:rFonts w:ascii="Times New Roman" w:eastAsia="Times New Roman" w:hAnsi="Times New Roman" w:cs="Times New Roman"/>
                <w:color w:val="000000"/>
                <w:sz w:val="24"/>
                <w:szCs w:val="24"/>
              </w:rPr>
            </w:pPr>
            <w:r w:rsidRPr="00654770">
              <w:rPr>
                <w:rFonts w:ascii="Times New Roman" w:eastAsia="Times New Roman" w:hAnsi="Times New Roman" w:cs="Times New Roman"/>
                <w:b/>
                <w:color w:val="000000"/>
                <w:sz w:val="24"/>
                <w:szCs w:val="24"/>
              </w:rPr>
              <w:t xml:space="preserve"> </w:t>
            </w:r>
            <w:r w:rsidRPr="00654770">
              <w:rPr>
                <w:rFonts w:ascii="Times New Roman" w:eastAsia="Times New Roman" w:hAnsi="Times New Roman" w:cs="Times New Roman"/>
                <w:color w:val="000000"/>
                <w:sz w:val="24"/>
                <w:szCs w:val="24"/>
              </w:rPr>
              <w:t xml:space="preserve"> </w:t>
            </w:r>
          </w:p>
        </w:tc>
      </w:tr>
    </w:tbl>
    <w:p w14:paraId="6EDA993E" w14:textId="6DBBEFDC" w:rsidR="008141D5" w:rsidRDefault="008141D5" w:rsidP="003A6435">
      <w:pPr>
        <w:spacing w:line="360" w:lineRule="auto"/>
        <w:jc w:val="both"/>
        <w:rPr>
          <w:b/>
          <w:bCs/>
        </w:rPr>
      </w:pPr>
    </w:p>
    <w:p w14:paraId="5DEDC91A" w14:textId="3F5BA7F6" w:rsidR="00175847" w:rsidRDefault="00175847" w:rsidP="003A6435">
      <w:pPr>
        <w:spacing w:line="360" w:lineRule="auto"/>
        <w:jc w:val="both"/>
        <w:rPr>
          <w:b/>
          <w:bCs/>
        </w:rPr>
      </w:pPr>
    </w:p>
    <w:p w14:paraId="3A474D60" w14:textId="08AD14B2" w:rsidR="00175847" w:rsidRDefault="00175847" w:rsidP="003A6435">
      <w:pPr>
        <w:spacing w:line="360" w:lineRule="auto"/>
        <w:jc w:val="both"/>
        <w:rPr>
          <w:b/>
          <w:bCs/>
        </w:rPr>
      </w:pPr>
    </w:p>
    <w:p w14:paraId="72FFA33D" w14:textId="6CC0116D" w:rsidR="00175847" w:rsidRDefault="00175847" w:rsidP="003A6435">
      <w:pPr>
        <w:spacing w:line="360" w:lineRule="auto"/>
        <w:jc w:val="both"/>
        <w:rPr>
          <w:b/>
          <w:bCs/>
        </w:rPr>
      </w:pPr>
    </w:p>
    <w:p w14:paraId="1F6980EE" w14:textId="650ECFCB" w:rsidR="00175847" w:rsidRDefault="00175847" w:rsidP="003A6435">
      <w:pPr>
        <w:spacing w:line="360" w:lineRule="auto"/>
        <w:jc w:val="both"/>
        <w:rPr>
          <w:b/>
          <w:bCs/>
        </w:rPr>
      </w:pPr>
    </w:p>
    <w:p w14:paraId="044698A9" w14:textId="05876A84" w:rsidR="00175847" w:rsidRDefault="00175847" w:rsidP="003A6435">
      <w:pPr>
        <w:spacing w:line="360" w:lineRule="auto"/>
        <w:jc w:val="both"/>
        <w:rPr>
          <w:b/>
          <w:bCs/>
        </w:rPr>
      </w:pPr>
    </w:p>
    <w:p w14:paraId="370E00A7" w14:textId="70F156D2" w:rsidR="00175847" w:rsidRDefault="00175847" w:rsidP="003A6435">
      <w:pPr>
        <w:spacing w:line="360" w:lineRule="auto"/>
        <w:jc w:val="both"/>
        <w:rPr>
          <w:b/>
          <w:bCs/>
        </w:rPr>
      </w:pPr>
    </w:p>
    <w:p w14:paraId="759CB97C" w14:textId="77777777" w:rsidR="00F236F9" w:rsidRDefault="00F236F9" w:rsidP="003A6435">
      <w:pPr>
        <w:spacing w:line="360" w:lineRule="auto"/>
        <w:jc w:val="both"/>
        <w:rPr>
          <w:b/>
          <w:bCs/>
        </w:rPr>
      </w:pPr>
    </w:p>
    <w:p w14:paraId="4E9EC8AA" w14:textId="4805068E" w:rsidR="00175847" w:rsidRDefault="00175847" w:rsidP="003A6435">
      <w:pPr>
        <w:spacing w:line="360" w:lineRule="auto"/>
        <w:jc w:val="both"/>
        <w:rPr>
          <w:b/>
          <w:bCs/>
        </w:rPr>
      </w:pPr>
    </w:p>
    <w:p w14:paraId="6F564D6A" w14:textId="77777777" w:rsidR="00175847" w:rsidRDefault="00175847" w:rsidP="003A6435">
      <w:pPr>
        <w:spacing w:line="360" w:lineRule="auto"/>
        <w:jc w:val="both"/>
        <w:rPr>
          <w:b/>
          <w:bCs/>
        </w:rPr>
      </w:pPr>
    </w:p>
    <w:bookmarkStart w:id="1861" w:name="_Toc119591128" w:displacedByCustomXml="next"/>
    <w:sdt>
      <w:sdtPr>
        <w:rPr>
          <w:rFonts w:eastAsiaTheme="minorHAnsi"/>
          <w:b w:val="0"/>
          <w:bCs w:val="0"/>
          <w:szCs w:val="22"/>
        </w:rPr>
        <w:id w:val="-739711424"/>
        <w:docPartObj>
          <w:docPartGallery w:val="Bibliographies"/>
          <w:docPartUnique/>
        </w:docPartObj>
      </w:sdtPr>
      <w:sdtContent>
        <w:p w14:paraId="34C7FE2B" w14:textId="3074D666" w:rsidR="00927C6B" w:rsidRDefault="00927C6B" w:rsidP="00684957">
          <w:pPr>
            <w:pStyle w:val="Heading1"/>
            <w:numPr>
              <w:ilvl w:val="0"/>
              <w:numId w:val="0"/>
            </w:numPr>
            <w:jc w:val="center"/>
          </w:pPr>
          <w:r>
            <w:t>R</w:t>
          </w:r>
          <w:r w:rsidR="00A87999">
            <w:t>EFERENCES</w:t>
          </w:r>
          <w:bookmarkEnd w:id="1861"/>
        </w:p>
        <w:sdt>
          <w:sdtPr>
            <w:id w:val="1625878026"/>
            <w:bibliography/>
          </w:sdtPr>
          <w:sdtContent>
            <w:p w14:paraId="1CD19B01" w14:textId="77777777" w:rsidR="00927C6B" w:rsidRDefault="00927C6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7"/>
                <w:gridCol w:w="8963"/>
              </w:tblGrid>
              <w:tr w:rsidR="00927C6B" w14:paraId="63F59F5B" w14:textId="77777777">
                <w:trPr>
                  <w:divId w:val="546451726"/>
                  <w:tblCellSpacing w:w="15" w:type="dxa"/>
                </w:trPr>
                <w:tc>
                  <w:tcPr>
                    <w:tcW w:w="50" w:type="pct"/>
                    <w:hideMark/>
                  </w:tcPr>
                  <w:p w14:paraId="69B5A003" w14:textId="010E4DF7" w:rsidR="00927C6B" w:rsidRDefault="00927C6B">
                    <w:pPr>
                      <w:pStyle w:val="Bibliography"/>
                      <w:rPr>
                        <w:noProof/>
                        <w:szCs w:val="24"/>
                      </w:rPr>
                    </w:pPr>
                    <w:r>
                      <w:rPr>
                        <w:noProof/>
                      </w:rPr>
                      <w:t xml:space="preserve">[1] </w:t>
                    </w:r>
                  </w:p>
                </w:tc>
                <w:tc>
                  <w:tcPr>
                    <w:tcW w:w="0" w:type="auto"/>
                    <w:hideMark/>
                  </w:tcPr>
                  <w:p w14:paraId="77C88DD2" w14:textId="77777777" w:rsidR="00927C6B" w:rsidRDefault="00927C6B">
                    <w:pPr>
                      <w:pStyle w:val="Bibliography"/>
                      <w:rPr>
                        <w:noProof/>
                      </w:rPr>
                    </w:pPr>
                    <w:r>
                      <w:rPr>
                        <w:noProof/>
                      </w:rPr>
                      <w:t>S. Macpherson, "The Top Causes of Workplace Injuries and Fatalities," The Checker, [Online]. Available: https://www.thechecker.net/stories/blog/the-top-causes-of-workplace-injuries-and-fatalities.</w:t>
                    </w:r>
                  </w:p>
                </w:tc>
              </w:tr>
              <w:tr w:rsidR="00927C6B" w14:paraId="3FA0BBE2" w14:textId="77777777">
                <w:trPr>
                  <w:divId w:val="546451726"/>
                  <w:tblCellSpacing w:w="15" w:type="dxa"/>
                </w:trPr>
                <w:tc>
                  <w:tcPr>
                    <w:tcW w:w="50" w:type="pct"/>
                    <w:hideMark/>
                  </w:tcPr>
                  <w:p w14:paraId="60EF5FD1" w14:textId="77777777" w:rsidR="00927C6B" w:rsidRDefault="00927C6B">
                    <w:pPr>
                      <w:pStyle w:val="Bibliography"/>
                      <w:rPr>
                        <w:noProof/>
                      </w:rPr>
                    </w:pPr>
                    <w:r>
                      <w:rPr>
                        <w:noProof/>
                      </w:rPr>
                      <w:t xml:space="preserve">[2] </w:t>
                    </w:r>
                  </w:p>
                </w:tc>
                <w:tc>
                  <w:tcPr>
                    <w:tcW w:w="0" w:type="auto"/>
                    <w:hideMark/>
                  </w:tcPr>
                  <w:p w14:paraId="5A3BB522" w14:textId="77777777" w:rsidR="00927C6B" w:rsidRDefault="00927C6B">
                    <w:pPr>
                      <w:pStyle w:val="Bibliography"/>
                      <w:rPr>
                        <w:noProof/>
                      </w:rPr>
                    </w:pPr>
                    <w:r>
                      <w:rPr>
                        <w:noProof/>
                      </w:rPr>
                      <w:t xml:space="preserve">G. V. Research, </w:t>
                    </w:r>
                    <w:r>
                      <w:rPr>
                        <w:i/>
                        <w:iCs/>
                        <w:noProof/>
                      </w:rPr>
                      <w:t xml:space="preserve">Personal Protective Equipment Market Size, Share &amp; Trends Analysis Report By Product (Respiratory Protection, Protective Clothing), By End-use (Healthcare, Manufacturing), By Region, And Segment Forecasts, </w:t>
                    </w:r>
                    <w:r>
                      <w:rPr>
                        <w:noProof/>
                      </w:rPr>
                      <w:t xml:space="preserve">2021-2028. </w:t>
                    </w:r>
                  </w:p>
                </w:tc>
              </w:tr>
              <w:tr w:rsidR="00927C6B" w14:paraId="1C465B15" w14:textId="77777777">
                <w:trPr>
                  <w:divId w:val="546451726"/>
                  <w:tblCellSpacing w:w="15" w:type="dxa"/>
                </w:trPr>
                <w:tc>
                  <w:tcPr>
                    <w:tcW w:w="50" w:type="pct"/>
                    <w:hideMark/>
                  </w:tcPr>
                  <w:p w14:paraId="1454A179" w14:textId="77777777" w:rsidR="00927C6B" w:rsidRDefault="00927C6B">
                    <w:pPr>
                      <w:pStyle w:val="Bibliography"/>
                      <w:rPr>
                        <w:noProof/>
                      </w:rPr>
                    </w:pPr>
                    <w:r>
                      <w:rPr>
                        <w:noProof/>
                      </w:rPr>
                      <w:t xml:space="preserve">[3] </w:t>
                    </w:r>
                  </w:p>
                </w:tc>
                <w:tc>
                  <w:tcPr>
                    <w:tcW w:w="0" w:type="auto"/>
                    <w:hideMark/>
                  </w:tcPr>
                  <w:p w14:paraId="0DC366AB" w14:textId="77777777" w:rsidR="00927C6B" w:rsidRDefault="00927C6B">
                    <w:pPr>
                      <w:pStyle w:val="Bibliography"/>
                      <w:rPr>
                        <w:noProof/>
                      </w:rPr>
                    </w:pPr>
                    <w:r>
                      <w:rPr>
                        <w:noProof/>
                      </w:rPr>
                      <w:t xml:space="preserve">Zek, </w:t>
                    </w:r>
                    <w:r>
                      <w:rPr>
                        <w:i/>
                        <w:iCs/>
                        <w:noProof/>
                      </w:rPr>
                      <w:t xml:space="preserve">LifeBEAM Smart Hat-Measure Your Heart Rate in Style!, </w:t>
                    </w:r>
                    <w:r>
                      <w:rPr>
                        <w:noProof/>
                      </w:rPr>
                      <w:t xml:space="preserve">2015. </w:t>
                    </w:r>
                  </w:p>
                </w:tc>
              </w:tr>
              <w:tr w:rsidR="00927C6B" w14:paraId="5DF869F2" w14:textId="77777777">
                <w:trPr>
                  <w:divId w:val="546451726"/>
                  <w:tblCellSpacing w:w="15" w:type="dxa"/>
                </w:trPr>
                <w:tc>
                  <w:tcPr>
                    <w:tcW w:w="50" w:type="pct"/>
                    <w:hideMark/>
                  </w:tcPr>
                  <w:p w14:paraId="5220E781" w14:textId="77777777" w:rsidR="00927C6B" w:rsidRDefault="00927C6B">
                    <w:pPr>
                      <w:pStyle w:val="Bibliography"/>
                      <w:rPr>
                        <w:noProof/>
                      </w:rPr>
                    </w:pPr>
                    <w:r>
                      <w:rPr>
                        <w:noProof/>
                      </w:rPr>
                      <w:t xml:space="preserve">[4] </w:t>
                    </w:r>
                  </w:p>
                </w:tc>
                <w:tc>
                  <w:tcPr>
                    <w:tcW w:w="0" w:type="auto"/>
                    <w:hideMark/>
                  </w:tcPr>
                  <w:p w14:paraId="535E2684" w14:textId="77777777" w:rsidR="00927C6B" w:rsidRDefault="00927C6B">
                    <w:pPr>
                      <w:pStyle w:val="Bibliography"/>
                      <w:rPr>
                        <w:noProof/>
                      </w:rPr>
                    </w:pPr>
                    <w:r>
                      <w:rPr>
                        <w:noProof/>
                      </w:rPr>
                      <w:t xml:space="preserve">B. Griggs, "Smart Football Helmet May Help Detect Concussions - CNN.com," CNN. Cable News. [Online]. </w:t>
                    </w:r>
                  </w:p>
                </w:tc>
              </w:tr>
              <w:tr w:rsidR="00927C6B" w14:paraId="6A6E92BF" w14:textId="77777777">
                <w:trPr>
                  <w:divId w:val="546451726"/>
                  <w:tblCellSpacing w:w="15" w:type="dxa"/>
                </w:trPr>
                <w:tc>
                  <w:tcPr>
                    <w:tcW w:w="50" w:type="pct"/>
                    <w:hideMark/>
                  </w:tcPr>
                  <w:p w14:paraId="1E055A82" w14:textId="77777777" w:rsidR="00927C6B" w:rsidRDefault="00927C6B">
                    <w:pPr>
                      <w:pStyle w:val="Bibliography"/>
                      <w:rPr>
                        <w:noProof/>
                      </w:rPr>
                    </w:pPr>
                    <w:r>
                      <w:rPr>
                        <w:noProof/>
                      </w:rPr>
                      <w:t xml:space="preserve">[5] </w:t>
                    </w:r>
                  </w:p>
                </w:tc>
                <w:tc>
                  <w:tcPr>
                    <w:tcW w:w="0" w:type="auto"/>
                    <w:hideMark/>
                  </w:tcPr>
                  <w:p w14:paraId="4E6DEECA" w14:textId="77777777" w:rsidR="00927C6B" w:rsidRDefault="00927C6B">
                    <w:pPr>
                      <w:pStyle w:val="Bibliography"/>
                      <w:rPr>
                        <w:noProof/>
                      </w:rPr>
                    </w:pPr>
                    <w:r>
                      <w:rPr>
                        <w:noProof/>
                      </w:rPr>
                      <w:t xml:space="preserve">B. ZARDA, "A Smart Football Helmet Monitors Players’ Health," </w:t>
                    </w:r>
                    <w:r>
                      <w:rPr>
                        <w:i/>
                        <w:iCs/>
                        <w:noProof/>
                      </w:rPr>
                      <w:t xml:space="preserve">A Smart Football Helmet Monitors Players’ Health, </w:t>
                    </w:r>
                    <w:r>
                      <w:rPr>
                        <w:noProof/>
                      </w:rPr>
                      <w:t xml:space="preserve">JUN 9, 2009. </w:t>
                    </w:r>
                  </w:p>
                </w:tc>
              </w:tr>
              <w:tr w:rsidR="00927C6B" w14:paraId="0C0F5707" w14:textId="77777777">
                <w:trPr>
                  <w:divId w:val="546451726"/>
                  <w:tblCellSpacing w:w="15" w:type="dxa"/>
                </w:trPr>
                <w:tc>
                  <w:tcPr>
                    <w:tcW w:w="50" w:type="pct"/>
                    <w:hideMark/>
                  </w:tcPr>
                  <w:p w14:paraId="2F00A1A6" w14:textId="77777777" w:rsidR="00927C6B" w:rsidRDefault="00927C6B">
                    <w:pPr>
                      <w:pStyle w:val="Bibliography"/>
                      <w:rPr>
                        <w:noProof/>
                      </w:rPr>
                    </w:pPr>
                    <w:r>
                      <w:rPr>
                        <w:noProof/>
                      </w:rPr>
                      <w:t xml:space="preserve">[6] </w:t>
                    </w:r>
                  </w:p>
                </w:tc>
                <w:tc>
                  <w:tcPr>
                    <w:tcW w:w="0" w:type="auto"/>
                    <w:hideMark/>
                  </w:tcPr>
                  <w:p w14:paraId="4646253C" w14:textId="77777777" w:rsidR="00927C6B" w:rsidRDefault="00927C6B">
                    <w:pPr>
                      <w:pStyle w:val="Bibliography"/>
                      <w:rPr>
                        <w:noProof/>
                      </w:rPr>
                    </w:pPr>
                    <w:r>
                      <w:rPr>
                        <w:noProof/>
                      </w:rPr>
                      <w:t xml:space="preserve">A. Chanthadavong, "Laing O'Rourke monitors workers' safety with a smart hardhat," ZDNet, 17 November 2015. [Online]. </w:t>
                    </w:r>
                  </w:p>
                </w:tc>
              </w:tr>
              <w:tr w:rsidR="00927C6B" w14:paraId="7ECE25B6" w14:textId="77777777">
                <w:trPr>
                  <w:divId w:val="546451726"/>
                  <w:tblCellSpacing w:w="15" w:type="dxa"/>
                </w:trPr>
                <w:tc>
                  <w:tcPr>
                    <w:tcW w:w="50" w:type="pct"/>
                    <w:hideMark/>
                  </w:tcPr>
                  <w:p w14:paraId="438A4E0E" w14:textId="77777777" w:rsidR="00927C6B" w:rsidRDefault="00927C6B">
                    <w:pPr>
                      <w:pStyle w:val="Bibliography"/>
                      <w:rPr>
                        <w:noProof/>
                      </w:rPr>
                    </w:pPr>
                    <w:r>
                      <w:rPr>
                        <w:noProof/>
                      </w:rPr>
                      <w:t xml:space="preserve">[7] </w:t>
                    </w:r>
                  </w:p>
                </w:tc>
                <w:tc>
                  <w:tcPr>
                    <w:tcW w:w="0" w:type="auto"/>
                    <w:hideMark/>
                  </w:tcPr>
                  <w:p w14:paraId="2BE156DD" w14:textId="77777777" w:rsidR="00927C6B" w:rsidRDefault="00927C6B">
                    <w:pPr>
                      <w:pStyle w:val="Bibliography"/>
                      <w:rPr>
                        <w:noProof/>
                      </w:rPr>
                    </w:pPr>
                    <w:r>
                      <w:rPr>
                        <w:noProof/>
                      </w:rPr>
                      <w:t>P. Pittsburgh, "SOLEPOWER LAUNCHES SELF-POWERED SMARTBOOTS," SolePower, 6 February 2017. [Online]. Available: http://www.solepowertech.com/pr-smartboots.</w:t>
                    </w:r>
                  </w:p>
                </w:tc>
              </w:tr>
              <w:tr w:rsidR="00927C6B" w14:paraId="34978DB1" w14:textId="77777777">
                <w:trPr>
                  <w:divId w:val="546451726"/>
                  <w:tblCellSpacing w:w="15" w:type="dxa"/>
                </w:trPr>
                <w:tc>
                  <w:tcPr>
                    <w:tcW w:w="50" w:type="pct"/>
                    <w:hideMark/>
                  </w:tcPr>
                  <w:p w14:paraId="4589B79F" w14:textId="77777777" w:rsidR="00927C6B" w:rsidRDefault="00927C6B">
                    <w:pPr>
                      <w:pStyle w:val="Bibliography"/>
                      <w:rPr>
                        <w:noProof/>
                      </w:rPr>
                    </w:pPr>
                    <w:r>
                      <w:rPr>
                        <w:noProof/>
                      </w:rPr>
                      <w:t xml:space="preserve">[8] </w:t>
                    </w:r>
                  </w:p>
                </w:tc>
                <w:tc>
                  <w:tcPr>
                    <w:tcW w:w="0" w:type="auto"/>
                    <w:hideMark/>
                  </w:tcPr>
                  <w:p w14:paraId="4F561605" w14:textId="77777777" w:rsidR="00927C6B" w:rsidRDefault="00927C6B">
                    <w:pPr>
                      <w:pStyle w:val="Bibliography"/>
                      <w:rPr>
                        <w:noProof/>
                      </w:rPr>
                    </w:pPr>
                    <w:r>
                      <w:rPr>
                        <w:noProof/>
                      </w:rPr>
                      <w:t>"SAFETY HAZARDS CONSTRUCTION WORKERS NEED TO KNOW ABOUT," [Online]. Available: https://weeklysafety.com/blog/common-construction-site-safety-hazards.</w:t>
                    </w:r>
                  </w:p>
                </w:tc>
              </w:tr>
              <w:tr w:rsidR="00927C6B" w14:paraId="7470C6E9" w14:textId="77777777">
                <w:trPr>
                  <w:divId w:val="546451726"/>
                  <w:tblCellSpacing w:w="15" w:type="dxa"/>
                </w:trPr>
                <w:tc>
                  <w:tcPr>
                    <w:tcW w:w="50" w:type="pct"/>
                    <w:hideMark/>
                  </w:tcPr>
                  <w:p w14:paraId="35238AE8" w14:textId="77777777" w:rsidR="00927C6B" w:rsidRDefault="00927C6B">
                    <w:pPr>
                      <w:pStyle w:val="Bibliography"/>
                      <w:rPr>
                        <w:noProof/>
                      </w:rPr>
                    </w:pPr>
                    <w:r>
                      <w:rPr>
                        <w:noProof/>
                      </w:rPr>
                      <w:t xml:space="preserve">[9] </w:t>
                    </w:r>
                  </w:p>
                </w:tc>
                <w:tc>
                  <w:tcPr>
                    <w:tcW w:w="0" w:type="auto"/>
                    <w:hideMark/>
                  </w:tcPr>
                  <w:p w14:paraId="2F94A453" w14:textId="77777777" w:rsidR="00927C6B" w:rsidRDefault="00927C6B">
                    <w:pPr>
                      <w:pStyle w:val="Bibliography"/>
                      <w:rPr>
                        <w:noProof/>
                      </w:rPr>
                    </w:pPr>
                    <w:r>
                      <w:rPr>
                        <w:noProof/>
                      </w:rPr>
                      <w:t xml:space="preserve">D. a. M. G. e. Raychaudhuri, Emerging wireless technologies and the future mobile internet., Cambridge University Press, 2011. </w:t>
                    </w:r>
                  </w:p>
                </w:tc>
              </w:tr>
              <w:tr w:rsidR="00927C6B" w14:paraId="325F42DA" w14:textId="77777777">
                <w:trPr>
                  <w:divId w:val="546451726"/>
                  <w:tblCellSpacing w:w="15" w:type="dxa"/>
                </w:trPr>
                <w:tc>
                  <w:tcPr>
                    <w:tcW w:w="50" w:type="pct"/>
                    <w:hideMark/>
                  </w:tcPr>
                  <w:p w14:paraId="258BD2C8" w14:textId="7E2D19BB" w:rsidR="00927C6B" w:rsidRDefault="00927C6B">
                    <w:pPr>
                      <w:pStyle w:val="Bibliography"/>
                      <w:rPr>
                        <w:noProof/>
                      </w:rPr>
                    </w:pPr>
                    <w:r>
                      <w:rPr>
                        <w:noProof/>
                      </w:rPr>
                      <w:t>[1</w:t>
                    </w:r>
                    <w:r w:rsidR="00BD51DC">
                      <w:rPr>
                        <w:noProof/>
                      </w:rPr>
                      <w:t>0</w:t>
                    </w:r>
                    <w:r>
                      <w:rPr>
                        <w:noProof/>
                      </w:rPr>
                      <w:t xml:space="preserve">] </w:t>
                    </w:r>
                  </w:p>
                </w:tc>
                <w:tc>
                  <w:tcPr>
                    <w:tcW w:w="0" w:type="auto"/>
                    <w:hideMark/>
                  </w:tcPr>
                  <w:p w14:paraId="0021F922" w14:textId="77777777" w:rsidR="00927C6B" w:rsidRDefault="00927C6B">
                    <w:pPr>
                      <w:pStyle w:val="Bibliography"/>
                      <w:rPr>
                        <w:noProof/>
                      </w:rPr>
                    </w:pPr>
                    <w:r>
                      <w:rPr>
                        <w:noProof/>
                      </w:rPr>
                      <w:t xml:space="preserve">J. C. Whitaker, Radio Frequency Transmission Systems: Design and Operation, McGraw-Hill: Intertext Publications, 1991. </w:t>
                    </w:r>
                  </w:p>
                </w:tc>
              </w:tr>
              <w:tr w:rsidR="00927C6B" w14:paraId="769F7C62" w14:textId="77777777">
                <w:trPr>
                  <w:divId w:val="546451726"/>
                  <w:tblCellSpacing w:w="15" w:type="dxa"/>
                </w:trPr>
                <w:tc>
                  <w:tcPr>
                    <w:tcW w:w="50" w:type="pct"/>
                    <w:hideMark/>
                  </w:tcPr>
                  <w:p w14:paraId="0B947333" w14:textId="77777777" w:rsidR="00927C6B" w:rsidRDefault="00927C6B">
                    <w:pPr>
                      <w:pStyle w:val="Bibliography"/>
                      <w:rPr>
                        <w:noProof/>
                      </w:rPr>
                    </w:pPr>
                    <w:r>
                      <w:rPr>
                        <w:noProof/>
                      </w:rPr>
                      <w:t xml:space="preserve">[11] </w:t>
                    </w:r>
                  </w:p>
                </w:tc>
                <w:tc>
                  <w:tcPr>
                    <w:tcW w:w="0" w:type="auto"/>
                    <w:hideMark/>
                  </w:tcPr>
                  <w:p w14:paraId="591430C3" w14:textId="77777777" w:rsidR="00927C6B" w:rsidRDefault="00927C6B">
                    <w:pPr>
                      <w:pStyle w:val="Bibliography"/>
                      <w:rPr>
                        <w:noProof/>
                      </w:rPr>
                    </w:pPr>
                    <w:r>
                      <w:rPr>
                        <w:noProof/>
                      </w:rPr>
                      <w:t xml:space="preserve">admin, " Different Types of Wireless Communication Technologies," WatElectronics.com , 5 January 2021. [Online]. </w:t>
                    </w:r>
                  </w:p>
                </w:tc>
              </w:tr>
              <w:tr w:rsidR="00927C6B" w14:paraId="0DC827B6" w14:textId="77777777">
                <w:trPr>
                  <w:divId w:val="546451726"/>
                  <w:tblCellSpacing w:w="15" w:type="dxa"/>
                </w:trPr>
                <w:tc>
                  <w:tcPr>
                    <w:tcW w:w="50" w:type="pct"/>
                    <w:hideMark/>
                  </w:tcPr>
                  <w:p w14:paraId="5F73A9BF" w14:textId="77777777" w:rsidR="00927C6B" w:rsidRDefault="00927C6B">
                    <w:pPr>
                      <w:pStyle w:val="Bibliography"/>
                      <w:rPr>
                        <w:noProof/>
                      </w:rPr>
                    </w:pPr>
                    <w:r>
                      <w:rPr>
                        <w:noProof/>
                      </w:rPr>
                      <w:t xml:space="preserve">[12] </w:t>
                    </w:r>
                  </w:p>
                </w:tc>
                <w:tc>
                  <w:tcPr>
                    <w:tcW w:w="0" w:type="auto"/>
                    <w:hideMark/>
                  </w:tcPr>
                  <w:p w14:paraId="7343DED3" w14:textId="77777777" w:rsidR="00927C6B" w:rsidRDefault="00927C6B">
                    <w:pPr>
                      <w:pStyle w:val="Bibliography"/>
                      <w:rPr>
                        <w:noProof/>
                      </w:rPr>
                    </w:pPr>
                    <w:r>
                      <w:rPr>
                        <w:noProof/>
                      </w:rPr>
                      <w:t>A. Thakur, "Microwave Transmission," tutorialspoint, 22 June 2020. [Online]. Available: https://www.tutorialspoint.com/Microwave-Transmission.</w:t>
                    </w:r>
                  </w:p>
                </w:tc>
              </w:tr>
              <w:tr w:rsidR="00927C6B" w14:paraId="6EF9A0C8" w14:textId="77777777">
                <w:trPr>
                  <w:divId w:val="546451726"/>
                  <w:tblCellSpacing w:w="15" w:type="dxa"/>
                </w:trPr>
                <w:tc>
                  <w:tcPr>
                    <w:tcW w:w="50" w:type="pct"/>
                    <w:hideMark/>
                  </w:tcPr>
                  <w:p w14:paraId="52A829B0" w14:textId="77777777" w:rsidR="00927C6B" w:rsidRDefault="00927C6B">
                    <w:pPr>
                      <w:pStyle w:val="Bibliography"/>
                      <w:rPr>
                        <w:noProof/>
                      </w:rPr>
                    </w:pPr>
                    <w:r>
                      <w:rPr>
                        <w:noProof/>
                      </w:rPr>
                      <w:t xml:space="preserve">[13] </w:t>
                    </w:r>
                  </w:p>
                </w:tc>
                <w:tc>
                  <w:tcPr>
                    <w:tcW w:w="0" w:type="auto"/>
                    <w:hideMark/>
                  </w:tcPr>
                  <w:p w14:paraId="18542419" w14:textId="77777777" w:rsidR="00927C6B" w:rsidRDefault="00927C6B">
                    <w:pPr>
                      <w:pStyle w:val="Bibliography"/>
                      <w:rPr>
                        <w:noProof/>
                      </w:rPr>
                    </w:pPr>
                    <w:r>
                      <w:rPr>
                        <w:noProof/>
                      </w:rPr>
                      <w:t xml:space="preserve">S. D. a. V. S. G. Padiya, " Analysis of Bluetooth Versions (4.0, 4.2, 5, 5.1, and 5.2) for IoT Applications," in </w:t>
                    </w:r>
                    <w:r>
                      <w:rPr>
                        <w:i/>
                        <w:iCs/>
                        <w:noProof/>
                      </w:rPr>
                      <w:t>Implementing Data Analytics and Architectures for Next Generation Wireless Communications</w:t>
                    </w:r>
                    <w:r>
                      <w:rPr>
                        <w:noProof/>
                      </w:rPr>
                      <w:t>, IGI Global, 2022, pp. pp. 153-178.</w:t>
                    </w:r>
                  </w:p>
                </w:tc>
              </w:tr>
              <w:tr w:rsidR="00927C6B" w14:paraId="105F3B71" w14:textId="77777777">
                <w:trPr>
                  <w:divId w:val="546451726"/>
                  <w:tblCellSpacing w:w="15" w:type="dxa"/>
                </w:trPr>
                <w:tc>
                  <w:tcPr>
                    <w:tcW w:w="50" w:type="pct"/>
                    <w:hideMark/>
                  </w:tcPr>
                  <w:p w14:paraId="799A005B" w14:textId="77777777" w:rsidR="00927C6B" w:rsidRDefault="00927C6B">
                    <w:pPr>
                      <w:pStyle w:val="Bibliography"/>
                      <w:rPr>
                        <w:noProof/>
                      </w:rPr>
                    </w:pPr>
                    <w:r>
                      <w:rPr>
                        <w:noProof/>
                      </w:rPr>
                      <w:lastRenderedPageBreak/>
                      <w:t xml:space="preserve">[14] </w:t>
                    </w:r>
                  </w:p>
                </w:tc>
                <w:tc>
                  <w:tcPr>
                    <w:tcW w:w="0" w:type="auto"/>
                    <w:hideMark/>
                  </w:tcPr>
                  <w:p w14:paraId="240C8BE3" w14:textId="77777777" w:rsidR="00927C6B" w:rsidRDefault="00927C6B">
                    <w:pPr>
                      <w:pStyle w:val="Bibliography"/>
                      <w:rPr>
                        <w:noProof/>
                      </w:rPr>
                    </w:pPr>
                    <w:r>
                      <w:rPr>
                        <w:noProof/>
                      </w:rPr>
                      <w:t xml:space="preserve">S. J. L. a. M. Y. Ding, "The use of ZigBee wireless communication technology in industrial automation control," </w:t>
                    </w:r>
                    <w:r>
                      <w:rPr>
                        <w:i/>
                        <w:iCs/>
                        <w:noProof/>
                      </w:rPr>
                      <w:t xml:space="preserve">Wireless Communications and Mobile Computing, </w:t>
                    </w:r>
                    <w:r>
                      <w:rPr>
                        <w:noProof/>
                      </w:rPr>
                      <w:t xml:space="preserve">2021. </w:t>
                    </w:r>
                  </w:p>
                </w:tc>
              </w:tr>
              <w:tr w:rsidR="00927C6B" w14:paraId="657B6279" w14:textId="77777777">
                <w:trPr>
                  <w:divId w:val="546451726"/>
                  <w:tblCellSpacing w:w="15" w:type="dxa"/>
                </w:trPr>
                <w:tc>
                  <w:tcPr>
                    <w:tcW w:w="50" w:type="pct"/>
                    <w:hideMark/>
                  </w:tcPr>
                  <w:p w14:paraId="30780577" w14:textId="77777777" w:rsidR="00927C6B" w:rsidRDefault="00927C6B">
                    <w:pPr>
                      <w:pStyle w:val="Bibliography"/>
                      <w:rPr>
                        <w:noProof/>
                      </w:rPr>
                    </w:pPr>
                    <w:r>
                      <w:rPr>
                        <w:noProof/>
                      </w:rPr>
                      <w:t xml:space="preserve">[15] </w:t>
                    </w:r>
                  </w:p>
                </w:tc>
                <w:tc>
                  <w:tcPr>
                    <w:tcW w:w="0" w:type="auto"/>
                    <w:hideMark/>
                  </w:tcPr>
                  <w:p w14:paraId="07766E8A" w14:textId="77777777" w:rsidR="00927C6B" w:rsidRDefault="00927C6B">
                    <w:pPr>
                      <w:pStyle w:val="Bibliography"/>
                      <w:rPr>
                        <w:noProof/>
                      </w:rPr>
                    </w:pPr>
                    <w:r>
                      <w:rPr>
                        <w:noProof/>
                      </w:rPr>
                      <w:t>C. O. O. Adeogun, "Integration of Wireless Broadband Networks With WiMax To Provide Reliable Internet Access to Subscribers".</w:t>
                    </w:r>
                  </w:p>
                </w:tc>
              </w:tr>
              <w:tr w:rsidR="00927C6B" w14:paraId="11D53F0D" w14:textId="77777777">
                <w:trPr>
                  <w:divId w:val="546451726"/>
                  <w:tblCellSpacing w:w="15" w:type="dxa"/>
                </w:trPr>
                <w:tc>
                  <w:tcPr>
                    <w:tcW w:w="50" w:type="pct"/>
                    <w:hideMark/>
                  </w:tcPr>
                  <w:p w14:paraId="497D9A97" w14:textId="77777777" w:rsidR="00927C6B" w:rsidRDefault="00927C6B">
                    <w:pPr>
                      <w:pStyle w:val="Bibliography"/>
                      <w:rPr>
                        <w:noProof/>
                      </w:rPr>
                    </w:pPr>
                    <w:r>
                      <w:rPr>
                        <w:noProof/>
                      </w:rPr>
                      <w:t xml:space="preserve">[16] </w:t>
                    </w:r>
                  </w:p>
                </w:tc>
                <w:tc>
                  <w:tcPr>
                    <w:tcW w:w="0" w:type="auto"/>
                    <w:hideMark/>
                  </w:tcPr>
                  <w:p w14:paraId="72A07C80" w14:textId="77777777" w:rsidR="00927C6B" w:rsidRDefault="00927C6B">
                    <w:pPr>
                      <w:pStyle w:val="Bibliography"/>
                      <w:rPr>
                        <w:noProof/>
                      </w:rPr>
                    </w:pPr>
                    <w:r>
                      <w:rPr>
                        <w:noProof/>
                      </w:rPr>
                      <w:t>"Different Microcontroller Boards and their Applications," elprocus.com, [Online]. Available: https://www.elprocus.com/different-types-of-microcontroller-boards/.</w:t>
                    </w:r>
                  </w:p>
                </w:tc>
              </w:tr>
              <w:tr w:rsidR="00927C6B" w14:paraId="452096C4" w14:textId="77777777">
                <w:trPr>
                  <w:divId w:val="546451726"/>
                  <w:tblCellSpacing w:w="15" w:type="dxa"/>
                </w:trPr>
                <w:tc>
                  <w:tcPr>
                    <w:tcW w:w="50" w:type="pct"/>
                    <w:hideMark/>
                  </w:tcPr>
                  <w:p w14:paraId="3CE095A3" w14:textId="77777777" w:rsidR="00927C6B" w:rsidRDefault="00927C6B">
                    <w:pPr>
                      <w:pStyle w:val="Bibliography"/>
                      <w:rPr>
                        <w:noProof/>
                      </w:rPr>
                    </w:pPr>
                    <w:r>
                      <w:rPr>
                        <w:noProof/>
                      </w:rPr>
                      <w:t xml:space="preserve">[17] </w:t>
                    </w:r>
                  </w:p>
                </w:tc>
                <w:tc>
                  <w:tcPr>
                    <w:tcW w:w="0" w:type="auto"/>
                    <w:hideMark/>
                  </w:tcPr>
                  <w:p w14:paraId="0ED965BC" w14:textId="77777777" w:rsidR="00927C6B" w:rsidRDefault="00927C6B">
                    <w:pPr>
                      <w:pStyle w:val="Bibliography"/>
                      <w:rPr>
                        <w:noProof/>
                      </w:rPr>
                    </w:pPr>
                    <w:r>
                      <w:rPr>
                        <w:noProof/>
                      </w:rPr>
                      <w:t xml:space="preserve">E. Odunlade, "GETTING STARTED WITH THE NODEMCU (ESP8266 BASED DEVELOPMENT BOARD)," https://www.electronics-lab.com/, 22 April 2020. [Online]. </w:t>
                    </w:r>
                  </w:p>
                </w:tc>
              </w:tr>
              <w:tr w:rsidR="00927C6B" w14:paraId="43F5CFB0" w14:textId="77777777">
                <w:trPr>
                  <w:divId w:val="546451726"/>
                  <w:tblCellSpacing w:w="15" w:type="dxa"/>
                </w:trPr>
                <w:tc>
                  <w:tcPr>
                    <w:tcW w:w="50" w:type="pct"/>
                    <w:hideMark/>
                  </w:tcPr>
                  <w:p w14:paraId="0E44C342" w14:textId="77777777" w:rsidR="00927C6B" w:rsidRDefault="00927C6B">
                    <w:pPr>
                      <w:pStyle w:val="Bibliography"/>
                      <w:rPr>
                        <w:noProof/>
                      </w:rPr>
                    </w:pPr>
                    <w:r>
                      <w:rPr>
                        <w:noProof/>
                      </w:rPr>
                      <w:t xml:space="preserve">[18] </w:t>
                    </w:r>
                  </w:p>
                </w:tc>
                <w:tc>
                  <w:tcPr>
                    <w:tcW w:w="0" w:type="auto"/>
                    <w:hideMark/>
                  </w:tcPr>
                  <w:p w14:paraId="7F037D96" w14:textId="77777777" w:rsidR="00927C6B" w:rsidRDefault="00927C6B">
                    <w:pPr>
                      <w:pStyle w:val="Bibliography"/>
                      <w:rPr>
                        <w:noProof/>
                      </w:rPr>
                    </w:pPr>
                    <w:r>
                      <w:rPr>
                        <w:noProof/>
                      </w:rPr>
                      <w:t>"MI:power Board for BBC micro:bit V2," core-electronics.com, [Online]. Available: https://core-electronics.com.au/mi-power-board-for-bbc-micro-bit.html.</w:t>
                    </w:r>
                  </w:p>
                </w:tc>
              </w:tr>
              <w:tr w:rsidR="00927C6B" w14:paraId="56FC17F0" w14:textId="77777777">
                <w:trPr>
                  <w:divId w:val="546451726"/>
                  <w:tblCellSpacing w:w="15" w:type="dxa"/>
                </w:trPr>
                <w:tc>
                  <w:tcPr>
                    <w:tcW w:w="50" w:type="pct"/>
                    <w:hideMark/>
                  </w:tcPr>
                  <w:p w14:paraId="482D77DE" w14:textId="77777777" w:rsidR="00927C6B" w:rsidRDefault="00927C6B">
                    <w:pPr>
                      <w:pStyle w:val="Bibliography"/>
                      <w:rPr>
                        <w:noProof/>
                      </w:rPr>
                    </w:pPr>
                    <w:r>
                      <w:rPr>
                        <w:noProof/>
                      </w:rPr>
                      <w:t xml:space="preserve">[19] </w:t>
                    </w:r>
                  </w:p>
                </w:tc>
                <w:tc>
                  <w:tcPr>
                    <w:tcW w:w="0" w:type="auto"/>
                    <w:hideMark/>
                  </w:tcPr>
                  <w:p w14:paraId="135C4CD4" w14:textId="77777777" w:rsidR="00927C6B" w:rsidRDefault="00927C6B">
                    <w:pPr>
                      <w:pStyle w:val="Bibliography"/>
                      <w:rPr>
                        <w:noProof/>
                      </w:rPr>
                    </w:pPr>
                    <w:r>
                      <w:rPr>
                        <w:noProof/>
                      </w:rPr>
                      <w:t>"Components101," Components101, 17 March 2021. [Online]. Available: https://components101.com/sensors/mpu6050-module.</w:t>
                    </w:r>
                  </w:p>
                </w:tc>
              </w:tr>
              <w:tr w:rsidR="00927C6B" w14:paraId="5CAC7B63" w14:textId="77777777">
                <w:trPr>
                  <w:divId w:val="546451726"/>
                  <w:tblCellSpacing w:w="15" w:type="dxa"/>
                </w:trPr>
                <w:tc>
                  <w:tcPr>
                    <w:tcW w:w="50" w:type="pct"/>
                    <w:hideMark/>
                  </w:tcPr>
                  <w:p w14:paraId="202F3180" w14:textId="77777777" w:rsidR="00927C6B" w:rsidRDefault="00927C6B">
                    <w:pPr>
                      <w:pStyle w:val="Bibliography"/>
                      <w:rPr>
                        <w:noProof/>
                      </w:rPr>
                    </w:pPr>
                    <w:r>
                      <w:rPr>
                        <w:noProof/>
                      </w:rPr>
                      <w:t xml:space="preserve">[20] </w:t>
                    </w:r>
                  </w:p>
                </w:tc>
                <w:tc>
                  <w:tcPr>
                    <w:tcW w:w="0" w:type="auto"/>
                    <w:hideMark/>
                  </w:tcPr>
                  <w:p w14:paraId="4D8AB0C6" w14:textId="77777777" w:rsidR="00927C6B" w:rsidRDefault="00927C6B">
                    <w:pPr>
                      <w:pStyle w:val="Bibliography"/>
                      <w:rPr>
                        <w:noProof/>
                      </w:rPr>
                    </w:pPr>
                    <w:r>
                      <w:rPr>
                        <w:noProof/>
                      </w:rPr>
                      <w:t>" Ai-Thinker A9G GPS GSM GPRS Development Board GPRS Module GPS Module Wifi," Ai Thinker, [Online]. Available: https://ai-thinker.en.alibaba.com/product/62232000797-813211512/Ai_Thinker_A9G_GPS_GSM_GPRS_Development_Board_GPRS_Module_GPS_Module_Wifi.html.</w:t>
                    </w:r>
                  </w:p>
                </w:tc>
              </w:tr>
              <w:tr w:rsidR="00927C6B" w14:paraId="2647EFA8" w14:textId="77777777">
                <w:trPr>
                  <w:divId w:val="546451726"/>
                  <w:tblCellSpacing w:w="15" w:type="dxa"/>
                </w:trPr>
                <w:tc>
                  <w:tcPr>
                    <w:tcW w:w="50" w:type="pct"/>
                    <w:hideMark/>
                  </w:tcPr>
                  <w:p w14:paraId="60066E8A" w14:textId="77777777" w:rsidR="00927C6B" w:rsidRDefault="00927C6B">
                    <w:pPr>
                      <w:pStyle w:val="Bibliography"/>
                      <w:rPr>
                        <w:noProof/>
                      </w:rPr>
                    </w:pPr>
                    <w:r>
                      <w:rPr>
                        <w:noProof/>
                      </w:rPr>
                      <w:t xml:space="preserve">[21] </w:t>
                    </w:r>
                  </w:p>
                </w:tc>
                <w:tc>
                  <w:tcPr>
                    <w:tcW w:w="0" w:type="auto"/>
                    <w:hideMark/>
                  </w:tcPr>
                  <w:p w14:paraId="71CB7B59" w14:textId="77777777" w:rsidR="00927C6B" w:rsidRDefault="00927C6B">
                    <w:pPr>
                      <w:pStyle w:val="Bibliography"/>
                      <w:rPr>
                        <w:noProof/>
                      </w:rPr>
                    </w:pPr>
                    <w:r>
                      <w:rPr>
                        <w:noProof/>
                      </w:rPr>
                      <w:t>"Different Microcontroller Boards and their Applications," elprocus.com, [Online]. Available: https://www.elprocus.com/different-types-of-microcontroller-boards/.</w:t>
                    </w:r>
                  </w:p>
                </w:tc>
              </w:tr>
            </w:tbl>
            <w:p w14:paraId="30C1D048" w14:textId="77777777" w:rsidR="00927C6B" w:rsidRDefault="00927C6B">
              <w:pPr>
                <w:divId w:val="546451726"/>
                <w:rPr>
                  <w:rFonts w:eastAsia="Times New Roman"/>
                  <w:noProof/>
                </w:rPr>
              </w:pPr>
            </w:p>
            <w:p w14:paraId="776E9940" w14:textId="30343787" w:rsidR="00927C6B" w:rsidRDefault="00927C6B">
              <w:r>
                <w:rPr>
                  <w:b/>
                  <w:bCs/>
                  <w:noProof/>
                </w:rPr>
                <w:fldChar w:fldCharType="end"/>
              </w:r>
            </w:p>
          </w:sdtContent>
        </w:sdt>
        <w:p w14:paraId="6B2A838E" w14:textId="0F2A8315" w:rsidR="00156426" w:rsidRDefault="00000000" w:rsidP="0075568D">
          <w:pPr>
            <w:spacing w:line="360" w:lineRule="auto"/>
            <w:jc w:val="both"/>
          </w:pPr>
        </w:p>
      </w:sdtContent>
    </w:sdt>
    <w:p w14:paraId="6CF38681" w14:textId="557C06D0" w:rsidR="006E4BF1" w:rsidRDefault="006E4BF1" w:rsidP="0075568D">
      <w:pPr>
        <w:spacing w:line="360" w:lineRule="auto"/>
        <w:jc w:val="both"/>
      </w:pPr>
    </w:p>
    <w:p w14:paraId="121E2E76" w14:textId="2AE910A0" w:rsidR="006E4BF1" w:rsidRDefault="006E4BF1" w:rsidP="0075568D">
      <w:pPr>
        <w:spacing w:line="360" w:lineRule="auto"/>
        <w:jc w:val="both"/>
      </w:pPr>
    </w:p>
    <w:p w14:paraId="4A2FA6F6" w14:textId="2125073B" w:rsidR="006E4BF1" w:rsidRDefault="006E4BF1" w:rsidP="0075568D">
      <w:pPr>
        <w:spacing w:line="360" w:lineRule="auto"/>
        <w:jc w:val="both"/>
      </w:pPr>
    </w:p>
    <w:p w14:paraId="24933070" w14:textId="3DB5EF89" w:rsidR="006E4BF1" w:rsidRDefault="006E4BF1" w:rsidP="0075568D">
      <w:pPr>
        <w:spacing w:line="360" w:lineRule="auto"/>
        <w:jc w:val="both"/>
      </w:pPr>
    </w:p>
    <w:p w14:paraId="07B3331D" w14:textId="00BC98EF" w:rsidR="006E4BF1" w:rsidRDefault="006E4BF1" w:rsidP="0075568D">
      <w:pPr>
        <w:spacing w:line="360" w:lineRule="auto"/>
        <w:jc w:val="both"/>
      </w:pPr>
    </w:p>
    <w:p w14:paraId="5E43C18B" w14:textId="6864DE97" w:rsidR="006E4BF1" w:rsidRDefault="006E4BF1" w:rsidP="0075568D">
      <w:pPr>
        <w:spacing w:line="360" w:lineRule="auto"/>
        <w:jc w:val="both"/>
      </w:pPr>
    </w:p>
    <w:p w14:paraId="00BC3E25" w14:textId="50A8CB83" w:rsidR="006E4BF1" w:rsidRDefault="006E4BF1" w:rsidP="0075568D">
      <w:pPr>
        <w:spacing w:line="360" w:lineRule="auto"/>
        <w:jc w:val="both"/>
      </w:pPr>
    </w:p>
    <w:p w14:paraId="769431A9" w14:textId="6A8B70D9" w:rsidR="006E4BF1" w:rsidRDefault="006E4BF1" w:rsidP="006E4BF1">
      <w:pPr>
        <w:pStyle w:val="Heading1"/>
        <w:numPr>
          <w:ilvl w:val="0"/>
          <w:numId w:val="0"/>
        </w:numPr>
        <w:ind w:left="360" w:hanging="360"/>
        <w:jc w:val="center"/>
      </w:pPr>
      <w:del w:id="1862" w:author="Admin" w:date="2022-11-14T12:03:00Z">
        <w:r w:rsidDel="009A342F">
          <w:lastRenderedPageBreak/>
          <w:delText>APPENDICES</w:delText>
        </w:r>
      </w:del>
      <w:bookmarkStart w:id="1863" w:name="_Toc119591129"/>
      <w:ins w:id="1864" w:author="Admin" w:date="2022-11-14T12:03:00Z">
        <w:r w:rsidR="009A342F">
          <w:t>APPENDIX</w:t>
        </w:r>
      </w:ins>
      <w:bookmarkEnd w:id="1863"/>
    </w:p>
    <w:p w14:paraId="2B698153" w14:textId="3A90AB9B" w:rsidR="006E4BF1" w:rsidRDefault="006E4BF1" w:rsidP="006E4BF1">
      <w:pPr>
        <w:pStyle w:val="Heading1"/>
        <w:numPr>
          <w:ilvl w:val="0"/>
          <w:numId w:val="0"/>
        </w:numPr>
      </w:pPr>
      <w:del w:id="1865" w:author="Admin" w:date="2022-11-14T12:04:00Z">
        <w:r w:rsidDel="009A342F">
          <w:delText>APPENDICES</w:delText>
        </w:r>
      </w:del>
      <w:bookmarkStart w:id="1866" w:name="_Toc119591130"/>
      <w:ins w:id="1867" w:author="Admin" w:date="2022-11-14T12:04:00Z">
        <w:r w:rsidR="009A342F">
          <w:t>APPENDIX</w:t>
        </w:r>
      </w:ins>
      <w:r>
        <w:t xml:space="preserve"> 1: </w:t>
      </w:r>
      <w:r w:rsidRPr="006E4BF1">
        <w:t>Interfacing TMP36 Temperature Sensor with Arduino</w:t>
      </w:r>
      <w:r>
        <w:t xml:space="preserve"> code</w:t>
      </w:r>
      <w:bookmarkEnd w:id="1866"/>
    </w:p>
    <w:p w14:paraId="6BE38B9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Define the analog pin, the TMP36's </w:t>
      </w:r>
      <w:proofErr w:type="spellStart"/>
      <w:r w:rsidRPr="009C62CF">
        <w:rPr>
          <w:rFonts w:ascii="Consolas" w:eastAsia="Times New Roman" w:hAnsi="Consolas"/>
          <w:color w:val="95A5A6"/>
          <w:sz w:val="21"/>
          <w:szCs w:val="21"/>
        </w:rPr>
        <w:t>Vout</w:t>
      </w:r>
      <w:proofErr w:type="spellEnd"/>
      <w:r w:rsidRPr="009C62CF">
        <w:rPr>
          <w:rFonts w:ascii="Consolas" w:eastAsia="Times New Roman" w:hAnsi="Consolas"/>
          <w:color w:val="95A5A6"/>
          <w:sz w:val="21"/>
          <w:szCs w:val="21"/>
        </w:rPr>
        <w:t xml:space="preserve"> pin is connected to</w:t>
      </w:r>
    </w:p>
    <w:p w14:paraId="136E0DC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w:t>
      </w:r>
      <w:proofErr w:type="gramStart"/>
      <w:r w:rsidRPr="009C62CF">
        <w:rPr>
          <w:rFonts w:ascii="Consolas" w:eastAsia="Times New Roman" w:hAnsi="Consolas"/>
          <w:color w:val="728E00"/>
          <w:sz w:val="21"/>
          <w:szCs w:val="21"/>
        </w:rPr>
        <w:t>define</w:t>
      </w:r>
      <w:proofErr w:type="gramEnd"/>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sensorPin1</w:t>
      </w:r>
      <w:r w:rsidRPr="009C62CF">
        <w:rPr>
          <w:rFonts w:ascii="Consolas" w:eastAsia="Times New Roman" w:hAnsi="Consolas"/>
          <w:color w:val="4E5B61"/>
          <w:sz w:val="21"/>
          <w:szCs w:val="21"/>
        </w:rPr>
        <w:t xml:space="preserve"> A1</w:t>
      </w:r>
    </w:p>
    <w:p w14:paraId="00122AB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53FE39A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setup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AF7715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Begin serial communication at 9600 baud </w:t>
      </w:r>
      <w:proofErr w:type="gramStart"/>
      <w:r w:rsidRPr="009C62CF">
        <w:rPr>
          <w:rFonts w:ascii="Consolas" w:eastAsia="Times New Roman" w:hAnsi="Consolas"/>
          <w:color w:val="95A5A6"/>
          <w:sz w:val="21"/>
          <w:szCs w:val="21"/>
        </w:rPr>
        <w:t>rate</w:t>
      </w:r>
      <w:proofErr w:type="gramEnd"/>
    </w:p>
    <w:p w14:paraId="61C4401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0DBAD9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46A0322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0AB1055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loop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427C30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Get the voltage reading from the TMP36</w:t>
      </w:r>
    </w:p>
    <w:p w14:paraId="4471181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reading = </w:t>
      </w:r>
      <w:proofErr w:type="spellStart"/>
      <w:r w:rsidRPr="009C62CF">
        <w:rPr>
          <w:rFonts w:ascii="Consolas" w:eastAsia="Times New Roman" w:hAnsi="Consolas"/>
          <w:color w:val="D35400"/>
          <w:sz w:val="21"/>
          <w:szCs w:val="21"/>
        </w:rPr>
        <w:t>analogRead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sensorPin1</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1B6079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F4D1E0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Convert that reading into voltage</w:t>
      </w:r>
    </w:p>
    <w:p w14:paraId="4C855F3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Replace 5.0 with 3.3, if you are using a 3.3V Arduino</w:t>
      </w:r>
    </w:p>
    <w:p w14:paraId="33A279D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voltage = reading * </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5.0</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1024.0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B2974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007525D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Convert the voltage into the temperature in Celsius</w:t>
      </w:r>
    </w:p>
    <w:p w14:paraId="293A789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voltage - </w:t>
      </w:r>
      <w:r w:rsidRPr="009C62CF">
        <w:rPr>
          <w:rFonts w:ascii="Consolas" w:eastAsia="Times New Roman" w:hAnsi="Consolas"/>
          <w:color w:val="005C5F"/>
          <w:sz w:val="21"/>
          <w:szCs w:val="21"/>
        </w:rPr>
        <w:t>0.5</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100</w:t>
      </w:r>
      <w:r w:rsidRPr="009C62CF">
        <w:rPr>
          <w:rFonts w:ascii="Consolas" w:eastAsia="Times New Roman" w:hAnsi="Consolas"/>
          <w:color w:val="4E5B61"/>
          <w:sz w:val="21"/>
          <w:szCs w:val="21"/>
        </w:rPr>
        <w:t>;</w:t>
      </w:r>
    </w:p>
    <w:p w14:paraId="432FE7A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1FD6F7F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Print the temperature in Celsius</w:t>
      </w:r>
    </w:p>
    <w:p w14:paraId="14F40F2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"Temperature: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1F73D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511EA6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"\xC2\xB0"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shows degree symbol</w:t>
      </w:r>
    </w:p>
    <w:p w14:paraId="0B5B376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"C  |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56A5D0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1C7F251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Print the temperature in Fahrenheit</w:t>
      </w:r>
    </w:p>
    <w:p w14:paraId="54BDC30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temperatureF</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9.0</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5.0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32.0</w:t>
      </w:r>
      <w:r w:rsidRPr="009C62CF">
        <w:rPr>
          <w:rFonts w:ascii="Consolas" w:eastAsia="Times New Roman" w:hAnsi="Consolas"/>
          <w:color w:val="4E5B61"/>
          <w:sz w:val="21"/>
          <w:szCs w:val="21"/>
        </w:rPr>
        <w:t>;</w:t>
      </w:r>
    </w:p>
    <w:p w14:paraId="0EEF08A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temperatureF</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32BE23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"\xC2\xB0"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shows degree symbol</w:t>
      </w:r>
    </w:p>
    <w:p w14:paraId="4591E88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"F"</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992D57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611342B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1000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wait a second between readings</w:t>
      </w:r>
    </w:p>
    <w:p w14:paraId="3AF256B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03AD0F00" w14:textId="5AD7DBC7" w:rsidR="009C62CF" w:rsidRDefault="009C62CF" w:rsidP="009C62CF">
      <w:pPr>
        <w:rPr>
          <w:rFonts w:ascii="Consolas" w:eastAsia="Times New Roman" w:hAnsi="Consolas"/>
          <w:color w:val="4E5B61"/>
          <w:sz w:val="21"/>
          <w:szCs w:val="21"/>
        </w:rPr>
      </w:pPr>
    </w:p>
    <w:p w14:paraId="2FEABF33" w14:textId="39374E04" w:rsidR="006E4BF1" w:rsidRDefault="006E4BF1" w:rsidP="006E4BF1">
      <w:pPr>
        <w:pStyle w:val="Heading1"/>
        <w:numPr>
          <w:ilvl w:val="0"/>
          <w:numId w:val="0"/>
        </w:numPr>
      </w:pPr>
      <w:del w:id="1868" w:author="Admin" w:date="2022-11-14T12:04:00Z">
        <w:r w:rsidDel="009A342F">
          <w:delText>APPENDICES</w:delText>
        </w:r>
      </w:del>
      <w:bookmarkStart w:id="1869" w:name="_Toc119591131"/>
      <w:ins w:id="1870" w:author="Admin" w:date="2022-11-14T12:04:00Z">
        <w:r w:rsidR="009A342F">
          <w:t>APPENDIX</w:t>
        </w:r>
      </w:ins>
      <w:r>
        <w:t xml:space="preserve"> 2: </w:t>
      </w:r>
      <w:r w:rsidRPr="006E4BF1">
        <w:t xml:space="preserve">Interfacing </w:t>
      </w:r>
      <w:r w:rsidR="00D86EF3" w:rsidRPr="003F5F46">
        <w:t xml:space="preserve">RP-S40-ST Thin Film Pressure </w:t>
      </w:r>
      <w:r w:rsidRPr="006E4BF1">
        <w:t>Sensor with Arduino</w:t>
      </w:r>
      <w:r>
        <w:t xml:space="preserve"> code</w:t>
      </w:r>
      <w:bookmarkEnd w:id="1869"/>
    </w:p>
    <w:p w14:paraId="03477CB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6887B7AA"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Connect one end of FSR to </w:t>
      </w:r>
      <w:r w:rsidRPr="009D75F1">
        <w:rPr>
          <w:rFonts w:ascii="Consolas" w:eastAsia="Times New Roman" w:hAnsi="Consolas"/>
          <w:color w:val="005C5F"/>
          <w:sz w:val="21"/>
          <w:szCs w:val="21"/>
        </w:rPr>
        <w:t>5</w:t>
      </w:r>
      <w:r w:rsidRPr="009D75F1">
        <w:rPr>
          <w:rFonts w:ascii="Consolas" w:eastAsia="Times New Roman" w:hAnsi="Consolas"/>
          <w:color w:val="4E5B61"/>
          <w:sz w:val="21"/>
          <w:szCs w:val="21"/>
        </w:rPr>
        <w:t xml:space="preserve">V, the other end to Analog </w:t>
      </w:r>
      <w:r w:rsidRPr="009D75F1">
        <w:rPr>
          <w:rFonts w:ascii="Consolas" w:eastAsia="Times New Roman" w:hAnsi="Consolas"/>
          <w:color w:val="005C5F"/>
          <w:sz w:val="21"/>
          <w:szCs w:val="21"/>
        </w:rPr>
        <w:t>0.</w:t>
      </w:r>
    </w:p>
    <w:p w14:paraId="399DF06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Then connect one end of a </w:t>
      </w:r>
      <w:r w:rsidRPr="009D75F1">
        <w:rPr>
          <w:rFonts w:ascii="Consolas" w:eastAsia="Times New Roman" w:hAnsi="Consolas"/>
          <w:color w:val="005C5F"/>
          <w:sz w:val="21"/>
          <w:szCs w:val="21"/>
        </w:rPr>
        <w:t>10</w:t>
      </w:r>
      <w:r w:rsidRPr="009D75F1">
        <w:rPr>
          <w:rFonts w:ascii="Consolas" w:eastAsia="Times New Roman" w:hAnsi="Consolas"/>
          <w:color w:val="4E5B61"/>
          <w:sz w:val="21"/>
          <w:szCs w:val="21"/>
        </w:rPr>
        <w:t xml:space="preserve">K resistor from Analog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to ground</w:t>
      </w:r>
    </w:p>
    <w:p w14:paraId="7B1C11ED"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Connect LED from pin </w:t>
      </w:r>
      <w:r w:rsidRPr="009D75F1">
        <w:rPr>
          <w:rFonts w:ascii="Consolas" w:eastAsia="Times New Roman" w:hAnsi="Consolas"/>
          <w:color w:val="005C5F"/>
          <w:sz w:val="21"/>
          <w:szCs w:val="21"/>
        </w:rPr>
        <w:t>11</w:t>
      </w:r>
      <w:r w:rsidRPr="009D75F1">
        <w:rPr>
          <w:rFonts w:ascii="Consolas" w:eastAsia="Times New Roman" w:hAnsi="Consolas"/>
          <w:color w:val="4E5B61"/>
          <w:sz w:val="21"/>
          <w:szCs w:val="21"/>
        </w:rPr>
        <w:t xml:space="preserve"> through a resistor to ground </w:t>
      </w:r>
    </w:p>
    <w:p w14:paraId="7EE8BCFC"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41A7148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lastRenderedPageBreak/>
        <w:t> </w:t>
      </w:r>
    </w:p>
    <w:p w14:paraId="41CC023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fsrAnalogPin</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FSR is connected to analog 0</w:t>
      </w:r>
    </w:p>
    <w:p w14:paraId="4A7E037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LEDpin</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005C5F"/>
          <w:sz w:val="21"/>
          <w:szCs w:val="21"/>
        </w:rPr>
        <w:t>9</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connect Red LED to pin 11 (PWM pin)</w:t>
      </w:r>
    </w:p>
    <w:p w14:paraId="5F590137"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fsrReading</w:t>
      </w:r>
      <w:proofErr w:type="spellEnd"/>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the analog reading from the FSR resistor divider</w:t>
      </w:r>
    </w:p>
    <w:p w14:paraId="7490924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LEDbrightness</w:t>
      </w:r>
      <w:proofErr w:type="spellEnd"/>
      <w:r w:rsidRPr="009D75F1">
        <w:rPr>
          <w:rFonts w:ascii="Consolas" w:eastAsia="Times New Roman" w:hAnsi="Consolas"/>
          <w:color w:val="4E5B61"/>
          <w:sz w:val="21"/>
          <w:szCs w:val="21"/>
        </w:rPr>
        <w:t>;</w:t>
      </w:r>
    </w:p>
    <w:p w14:paraId="69481B22"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0E45DED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setup</w:t>
      </w:r>
      <w:r w:rsidRPr="009D75F1">
        <w:rPr>
          <w:rFonts w:ascii="Consolas" w:eastAsia="Times New Roman" w:hAnsi="Consolas"/>
          <w:color w:val="434F54"/>
          <w:sz w:val="21"/>
          <w:szCs w:val="21"/>
        </w:rPr>
        <w:t>(</w:t>
      </w:r>
      <w:r w:rsidRPr="009D75F1">
        <w:rPr>
          <w:rFonts w:ascii="Consolas" w:eastAsia="Times New Roman" w:hAnsi="Consolas"/>
          <w:color w:val="00979D"/>
          <w:sz w:val="21"/>
          <w:szCs w:val="21"/>
        </w:rPr>
        <w:t>void</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p>
    <w:p w14:paraId="2983934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begin</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9600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We'll send debugging information via the Serial monitor</w:t>
      </w:r>
    </w:p>
    <w:p w14:paraId="37B5360D"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pinMode</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LEDpin</w:t>
      </w:r>
      <w:proofErr w:type="spellEnd"/>
      <w:r w:rsidRPr="009D75F1">
        <w:rPr>
          <w:rFonts w:ascii="Consolas" w:eastAsia="Times New Roman" w:hAnsi="Consolas"/>
          <w:color w:val="4E5B61"/>
          <w:sz w:val="21"/>
          <w:szCs w:val="21"/>
        </w:rPr>
        <w:t>, OUTPUT</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3DE759DA"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6F6EE4D2"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0C4D4A52"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loop</w:t>
      </w:r>
      <w:r w:rsidRPr="009D75F1">
        <w:rPr>
          <w:rFonts w:ascii="Consolas" w:eastAsia="Times New Roman" w:hAnsi="Consolas"/>
          <w:color w:val="434F54"/>
          <w:sz w:val="21"/>
          <w:szCs w:val="21"/>
        </w:rPr>
        <w:t>(</w:t>
      </w:r>
      <w:r w:rsidRPr="009D75F1">
        <w:rPr>
          <w:rFonts w:ascii="Consolas" w:eastAsia="Times New Roman" w:hAnsi="Consolas"/>
          <w:color w:val="00979D"/>
          <w:sz w:val="21"/>
          <w:szCs w:val="21"/>
        </w:rPr>
        <w:t>void</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p>
    <w:p w14:paraId="0C28F35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fsrReading</w:t>
      </w:r>
      <w:proofErr w:type="spellEnd"/>
      <w:r w:rsidRPr="009D75F1">
        <w:rPr>
          <w:rFonts w:ascii="Consolas" w:eastAsia="Times New Roman" w:hAnsi="Consolas"/>
          <w:color w:val="4E5B61"/>
          <w:sz w:val="21"/>
          <w:szCs w:val="21"/>
        </w:rPr>
        <w:t xml:space="preserve"> = </w:t>
      </w:r>
      <w:proofErr w:type="spellStart"/>
      <w:r w:rsidRPr="009D75F1">
        <w:rPr>
          <w:rFonts w:ascii="Consolas" w:eastAsia="Times New Roman" w:hAnsi="Consolas"/>
          <w:color w:val="D35400"/>
          <w:sz w:val="21"/>
          <w:szCs w:val="21"/>
        </w:rPr>
        <w:t>analogRead</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fsrAnalogPin</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A0C62B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"Analog reading =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6833E7F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println</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fsrReading</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2A56AE45"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5A68681A"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 we'll need to change the range from the analog reading (0-1023) down to the range</w:t>
      </w:r>
    </w:p>
    <w:p w14:paraId="726EA1E2"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xml:space="preserve">  // used by </w:t>
      </w:r>
      <w:proofErr w:type="spellStart"/>
      <w:r w:rsidRPr="009D75F1">
        <w:rPr>
          <w:rFonts w:ascii="Consolas" w:eastAsia="Times New Roman" w:hAnsi="Consolas"/>
          <w:color w:val="95A5A6"/>
          <w:sz w:val="21"/>
          <w:szCs w:val="21"/>
        </w:rPr>
        <w:t>analogWrite</w:t>
      </w:r>
      <w:proofErr w:type="spellEnd"/>
      <w:r w:rsidRPr="009D75F1">
        <w:rPr>
          <w:rFonts w:ascii="Consolas" w:eastAsia="Times New Roman" w:hAnsi="Consolas"/>
          <w:color w:val="95A5A6"/>
          <w:sz w:val="21"/>
          <w:szCs w:val="21"/>
        </w:rPr>
        <w:t xml:space="preserve"> (0-255) with map!</w:t>
      </w:r>
    </w:p>
    <w:p w14:paraId="19453F4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LEDbrightness</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D35400"/>
          <w:sz w:val="21"/>
          <w:szCs w:val="21"/>
        </w:rPr>
        <w:t>map</w:t>
      </w:r>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fsrReading</w:t>
      </w:r>
      <w:proofErr w:type="spellEnd"/>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1023</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255</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099817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 LED gets brighter the harder you press</w:t>
      </w:r>
    </w:p>
    <w:p w14:paraId="6C07FFE0"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digitalWrite</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LEDpin</w:t>
      </w:r>
      <w:proofErr w:type="spellEnd"/>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LEDbrightness</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09F0322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5EC1E7A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delay</w:t>
      </w:r>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100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4FE0BC72"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792DE1BE" w14:textId="77777777" w:rsidR="009C62CF" w:rsidRPr="009C62CF" w:rsidRDefault="009C62CF" w:rsidP="009C62CF"/>
    <w:p w14:paraId="5BB5E38A" w14:textId="2D266F7B" w:rsidR="006E4BF1" w:rsidRDefault="006E4BF1" w:rsidP="006E4BF1">
      <w:pPr>
        <w:pStyle w:val="Heading1"/>
        <w:numPr>
          <w:ilvl w:val="0"/>
          <w:numId w:val="0"/>
        </w:numPr>
      </w:pPr>
      <w:del w:id="1871" w:author="Admin" w:date="2022-11-14T12:04:00Z">
        <w:r w:rsidDel="009A342F">
          <w:delText>APPENDICES</w:delText>
        </w:r>
      </w:del>
      <w:bookmarkStart w:id="1872" w:name="_Toc119591132"/>
      <w:ins w:id="1873" w:author="Admin" w:date="2022-11-14T12:04:00Z">
        <w:r w:rsidR="009A342F">
          <w:t>APPENDIX</w:t>
        </w:r>
      </w:ins>
      <w:r>
        <w:t xml:space="preserve"> 3: </w:t>
      </w:r>
      <w:r w:rsidRPr="006E4BF1">
        <w:t xml:space="preserve">Interfacing </w:t>
      </w:r>
      <w:r w:rsidR="00D86EF3">
        <w:t>Buzzer</w:t>
      </w:r>
      <w:r w:rsidRPr="006E4BF1">
        <w:t xml:space="preserve"> with Arduino</w:t>
      </w:r>
      <w:r>
        <w:t xml:space="preserve"> code</w:t>
      </w:r>
      <w:bookmarkEnd w:id="1872"/>
    </w:p>
    <w:p w14:paraId="535937CC"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00979D"/>
          <w:sz w:val="21"/>
          <w:szCs w:val="21"/>
        </w:rPr>
        <w:t>const</w:t>
      </w:r>
      <w:r w:rsidRPr="00D86EF3">
        <w:rPr>
          <w:rFonts w:ascii="Consolas" w:eastAsia="Times New Roman" w:hAnsi="Consolas"/>
          <w:color w:val="4E5B61"/>
          <w:sz w:val="21"/>
          <w:szCs w:val="21"/>
        </w:rPr>
        <w:t xml:space="preserve"> </w:t>
      </w:r>
      <w:r w:rsidRPr="00D86EF3">
        <w:rPr>
          <w:rFonts w:ascii="Consolas" w:eastAsia="Times New Roman" w:hAnsi="Consolas"/>
          <w:color w:val="00979D"/>
          <w:sz w:val="21"/>
          <w:szCs w:val="21"/>
        </w:rPr>
        <w:t>int</w:t>
      </w:r>
      <w:r w:rsidRPr="00D86EF3">
        <w:rPr>
          <w:rFonts w:ascii="Consolas" w:eastAsia="Times New Roman" w:hAnsi="Consolas"/>
          <w:color w:val="4E5B61"/>
          <w:sz w:val="21"/>
          <w:szCs w:val="21"/>
        </w:rPr>
        <w:t xml:space="preserve"> buzzer = </w:t>
      </w:r>
      <w:r w:rsidRPr="00D86EF3">
        <w:rPr>
          <w:rFonts w:ascii="Consolas" w:eastAsia="Times New Roman" w:hAnsi="Consolas"/>
          <w:color w:val="005C5F"/>
          <w:sz w:val="21"/>
          <w:szCs w:val="21"/>
        </w:rPr>
        <w:t>8</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//buzzer to </w:t>
      </w:r>
      <w:proofErr w:type="spellStart"/>
      <w:r w:rsidRPr="00D86EF3">
        <w:rPr>
          <w:rFonts w:ascii="Consolas" w:eastAsia="Times New Roman" w:hAnsi="Consolas"/>
          <w:color w:val="95A5A6"/>
          <w:sz w:val="21"/>
          <w:szCs w:val="21"/>
        </w:rPr>
        <w:t>arduino</w:t>
      </w:r>
      <w:proofErr w:type="spellEnd"/>
      <w:r w:rsidRPr="00D86EF3">
        <w:rPr>
          <w:rFonts w:ascii="Consolas" w:eastAsia="Times New Roman" w:hAnsi="Consolas"/>
          <w:color w:val="95A5A6"/>
          <w:sz w:val="21"/>
          <w:szCs w:val="21"/>
        </w:rPr>
        <w:t xml:space="preserve"> pin 9</w:t>
      </w:r>
    </w:p>
    <w:p w14:paraId="20BE6574" w14:textId="77777777" w:rsidR="00D86EF3" w:rsidRPr="00D86EF3" w:rsidRDefault="00D86EF3" w:rsidP="00D86EF3">
      <w:pPr>
        <w:shd w:val="clear" w:color="auto" w:fill="FFFFFF"/>
        <w:spacing w:after="240" w:line="285" w:lineRule="atLeast"/>
        <w:rPr>
          <w:rFonts w:ascii="Consolas" w:eastAsia="Times New Roman" w:hAnsi="Consolas"/>
          <w:color w:val="4E5B61"/>
          <w:sz w:val="21"/>
          <w:szCs w:val="21"/>
        </w:rPr>
      </w:pPr>
    </w:p>
    <w:p w14:paraId="4346CC89"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00979D"/>
          <w:sz w:val="21"/>
          <w:szCs w:val="21"/>
        </w:rPr>
        <w:t>void</w:t>
      </w:r>
      <w:r w:rsidRPr="00D86EF3">
        <w:rPr>
          <w:rFonts w:ascii="Consolas" w:eastAsia="Times New Roman" w:hAnsi="Consolas"/>
          <w:color w:val="4E5B61"/>
          <w:sz w:val="21"/>
          <w:szCs w:val="21"/>
        </w:rPr>
        <w:t xml:space="preserve"> </w:t>
      </w:r>
      <w:r w:rsidRPr="00D86EF3">
        <w:rPr>
          <w:rFonts w:ascii="Consolas" w:eastAsia="Times New Roman" w:hAnsi="Consolas"/>
          <w:color w:val="D35400"/>
          <w:sz w:val="21"/>
          <w:szCs w:val="21"/>
        </w:rPr>
        <w:t>setup</w:t>
      </w:r>
      <w:r w:rsidRPr="00D86EF3">
        <w:rPr>
          <w:rFonts w:ascii="Consolas" w:eastAsia="Times New Roman" w:hAnsi="Consolas"/>
          <w:color w:val="434F54"/>
          <w:sz w:val="21"/>
          <w:szCs w:val="21"/>
        </w:rPr>
        <w:t>(){</w:t>
      </w:r>
    </w:p>
    <w:p w14:paraId="0E2182DB"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w:t>
      </w:r>
    </w:p>
    <w:p w14:paraId="36A5D24B"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xml:space="preserve">  </w:t>
      </w:r>
      <w:proofErr w:type="spellStart"/>
      <w:r w:rsidRPr="00D86EF3">
        <w:rPr>
          <w:rFonts w:ascii="Consolas" w:eastAsia="Times New Roman" w:hAnsi="Consolas"/>
          <w:color w:val="D35400"/>
          <w:sz w:val="21"/>
          <w:szCs w:val="21"/>
        </w:rPr>
        <w:t>pinMode</w:t>
      </w:r>
      <w:proofErr w:type="spellEnd"/>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buzzer, OUTPUT</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 Set buzzer - pin 9 as an output</w:t>
      </w:r>
    </w:p>
    <w:p w14:paraId="12814CB5"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p>
    <w:p w14:paraId="05687DD8"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34F54"/>
          <w:sz w:val="21"/>
          <w:szCs w:val="21"/>
        </w:rPr>
        <w:t>}</w:t>
      </w:r>
    </w:p>
    <w:p w14:paraId="14B082E4"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p>
    <w:p w14:paraId="529A19E0"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00979D"/>
          <w:sz w:val="21"/>
          <w:szCs w:val="21"/>
        </w:rPr>
        <w:t>void</w:t>
      </w:r>
      <w:r w:rsidRPr="00D86EF3">
        <w:rPr>
          <w:rFonts w:ascii="Consolas" w:eastAsia="Times New Roman" w:hAnsi="Consolas"/>
          <w:color w:val="4E5B61"/>
          <w:sz w:val="21"/>
          <w:szCs w:val="21"/>
        </w:rPr>
        <w:t xml:space="preserve"> </w:t>
      </w:r>
      <w:r w:rsidRPr="00D86EF3">
        <w:rPr>
          <w:rFonts w:ascii="Consolas" w:eastAsia="Times New Roman" w:hAnsi="Consolas"/>
          <w:color w:val="D35400"/>
          <w:sz w:val="21"/>
          <w:szCs w:val="21"/>
        </w:rPr>
        <w:t>loop</w:t>
      </w:r>
      <w:r w:rsidRPr="00D86EF3">
        <w:rPr>
          <w:rFonts w:ascii="Consolas" w:eastAsia="Times New Roman" w:hAnsi="Consolas"/>
          <w:color w:val="434F54"/>
          <w:sz w:val="21"/>
          <w:szCs w:val="21"/>
        </w:rPr>
        <w:t>(){</w:t>
      </w:r>
    </w:p>
    <w:p w14:paraId="7CDF974A"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w:t>
      </w:r>
    </w:p>
    <w:p w14:paraId="28BBE7D2"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xml:space="preserve">  </w:t>
      </w:r>
      <w:r w:rsidRPr="00D86EF3">
        <w:rPr>
          <w:rFonts w:ascii="Consolas" w:eastAsia="Times New Roman" w:hAnsi="Consolas"/>
          <w:color w:val="D35400"/>
          <w:sz w:val="21"/>
          <w:szCs w:val="21"/>
        </w:rPr>
        <w:t>tone</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 xml:space="preserve">buzzer, </w:t>
      </w:r>
      <w:r w:rsidRPr="00D86EF3">
        <w:rPr>
          <w:rFonts w:ascii="Consolas" w:eastAsia="Times New Roman" w:hAnsi="Consolas"/>
          <w:color w:val="005C5F"/>
          <w:sz w:val="21"/>
          <w:szCs w:val="21"/>
        </w:rPr>
        <w:t>1000</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 Send 1KHz sound signal...</w:t>
      </w:r>
    </w:p>
    <w:p w14:paraId="4BB93988"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xml:space="preserve">  </w:t>
      </w:r>
      <w:r w:rsidRPr="00D86EF3">
        <w:rPr>
          <w:rFonts w:ascii="Consolas" w:eastAsia="Times New Roman" w:hAnsi="Consolas"/>
          <w:color w:val="D35400"/>
          <w:sz w:val="21"/>
          <w:szCs w:val="21"/>
        </w:rPr>
        <w:t>delay</w:t>
      </w:r>
      <w:r w:rsidRPr="00D86EF3">
        <w:rPr>
          <w:rFonts w:ascii="Consolas" w:eastAsia="Times New Roman" w:hAnsi="Consolas"/>
          <w:color w:val="434F54"/>
          <w:sz w:val="21"/>
          <w:szCs w:val="21"/>
        </w:rPr>
        <w:t>(</w:t>
      </w:r>
      <w:r w:rsidRPr="00D86EF3">
        <w:rPr>
          <w:rFonts w:ascii="Consolas" w:eastAsia="Times New Roman" w:hAnsi="Consolas"/>
          <w:color w:val="005C5F"/>
          <w:sz w:val="21"/>
          <w:szCs w:val="21"/>
        </w:rPr>
        <w:t>1000</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 ...for 1 sec</w:t>
      </w:r>
    </w:p>
    <w:p w14:paraId="1BE0F2DF"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xml:space="preserve">  </w:t>
      </w:r>
      <w:proofErr w:type="spellStart"/>
      <w:r w:rsidRPr="00D86EF3">
        <w:rPr>
          <w:rFonts w:ascii="Consolas" w:eastAsia="Times New Roman" w:hAnsi="Consolas"/>
          <w:color w:val="D35400"/>
          <w:sz w:val="21"/>
          <w:szCs w:val="21"/>
        </w:rPr>
        <w:t>noTone</w:t>
      </w:r>
      <w:proofErr w:type="spellEnd"/>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buzzer</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 Stop sound...</w:t>
      </w:r>
    </w:p>
    <w:p w14:paraId="1FD20E09"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t xml:space="preserve">  </w:t>
      </w:r>
      <w:r w:rsidRPr="00D86EF3">
        <w:rPr>
          <w:rFonts w:ascii="Consolas" w:eastAsia="Times New Roman" w:hAnsi="Consolas"/>
          <w:color w:val="D35400"/>
          <w:sz w:val="21"/>
          <w:szCs w:val="21"/>
        </w:rPr>
        <w:t>delay</w:t>
      </w:r>
      <w:r w:rsidRPr="00D86EF3">
        <w:rPr>
          <w:rFonts w:ascii="Consolas" w:eastAsia="Times New Roman" w:hAnsi="Consolas"/>
          <w:color w:val="434F54"/>
          <w:sz w:val="21"/>
          <w:szCs w:val="21"/>
        </w:rPr>
        <w:t>(</w:t>
      </w:r>
      <w:r w:rsidRPr="00D86EF3">
        <w:rPr>
          <w:rFonts w:ascii="Consolas" w:eastAsia="Times New Roman" w:hAnsi="Consolas"/>
          <w:color w:val="005C5F"/>
          <w:sz w:val="21"/>
          <w:szCs w:val="21"/>
        </w:rPr>
        <w:t>1000</w:t>
      </w:r>
      <w:r w:rsidRPr="00D86EF3">
        <w:rPr>
          <w:rFonts w:ascii="Consolas" w:eastAsia="Times New Roman" w:hAnsi="Consolas"/>
          <w:color w:val="434F54"/>
          <w:sz w:val="21"/>
          <w:szCs w:val="21"/>
        </w:rPr>
        <w:t>)</w:t>
      </w:r>
      <w:r w:rsidRPr="00D86EF3">
        <w:rPr>
          <w:rFonts w:ascii="Consolas" w:eastAsia="Times New Roman" w:hAnsi="Consolas"/>
          <w:color w:val="4E5B61"/>
          <w:sz w:val="21"/>
          <w:szCs w:val="21"/>
        </w:rPr>
        <w:t>;</w:t>
      </w:r>
      <w:r w:rsidRPr="00D86EF3">
        <w:rPr>
          <w:rFonts w:ascii="Consolas" w:eastAsia="Times New Roman" w:hAnsi="Consolas"/>
          <w:color w:val="95A5A6"/>
          <w:sz w:val="21"/>
          <w:szCs w:val="21"/>
        </w:rPr>
        <w:t xml:space="preserve">        // ...for 1sec</w:t>
      </w:r>
    </w:p>
    <w:p w14:paraId="58712B83"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E5B61"/>
          <w:sz w:val="21"/>
          <w:szCs w:val="21"/>
        </w:rPr>
        <w:lastRenderedPageBreak/>
        <w:t xml:space="preserve">  </w:t>
      </w:r>
    </w:p>
    <w:p w14:paraId="089F1BEE" w14:textId="77777777" w:rsidR="00D86EF3" w:rsidRPr="00D86EF3" w:rsidRDefault="00D86EF3" w:rsidP="00D86EF3">
      <w:pPr>
        <w:shd w:val="clear" w:color="auto" w:fill="FFFFFF"/>
        <w:spacing w:after="0" w:line="285" w:lineRule="atLeast"/>
        <w:rPr>
          <w:rFonts w:ascii="Consolas" w:eastAsia="Times New Roman" w:hAnsi="Consolas"/>
          <w:color w:val="4E5B61"/>
          <w:sz w:val="21"/>
          <w:szCs w:val="21"/>
        </w:rPr>
      </w:pPr>
      <w:r w:rsidRPr="00D86EF3">
        <w:rPr>
          <w:rFonts w:ascii="Consolas" w:eastAsia="Times New Roman" w:hAnsi="Consolas"/>
          <w:color w:val="434F54"/>
          <w:sz w:val="21"/>
          <w:szCs w:val="21"/>
        </w:rPr>
        <w:t>}</w:t>
      </w:r>
    </w:p>
    <w:p w14:paraId="6295C1D0" w14:textId="77777777" w:rsidR="00D86EF3" w:rsidRPr="00D86EF3" w:rsidRDefault="00D86EF3" w:rsidP="00D86EF3"/>
    <w:p w14:paraId="6BE70111" w14:textId="06BC1FE9" w:rsidR="006E4BF1" w:rsidRDefault="006E4BF1" w:rsidP="006E4BF1">
      <w:pPr>
        <w:pStyle w:val="Heading1"/>
        <w:numPr>
          <w:ilvl w:val="0"/>
          <w:numId w:val="0"/>
        </w:numPr>
      </w:pPr>
      <w:del w:id="1874" w:author="Admin" w:date="2022-11-14T12:04:00Z">
        <w:r w:rsidDel="009A342F">
          <w:delText>APPENDICES</w:delText>
        </w:r>
      </w:del>
      <w:bookmarkStart w:id="1875" w:name="_Toc119591133"/>
      <w:ins w:id="1876" w:author="Admin" w:date="2022-11-14T12:04:00Z">
        <w:r w:rsidR="009A342F">
          <w:t>APPENDIX</w:t>
        </w:r>
      </w:ins>
      <w:r>
        <w:t xml:space="preserve"> 4: </w:t>
      </w:r>
      <w:r w:rsidRPr="006E4BF1">
        <w:t xml:space="preserve">Interfacing </w:t>
      </w:r>
      <w:r w:rsidR="00D86EF3">
        <w:t>MPU6050 Accelerometer + Gyro</w:t>
      </w:r>
      <w:r w:rsidRPr="006E4BF1">
        <w:t xml:space="preserve"> Sensor with Arduino</w:t>
      </w:r>
      <w:r>
        <w:t xml:space="preserve"> code</w:t>
      </w:r>
      <w:bookmarkEnd w:id="1875"/>
    </w:p>
    <w:p w14:paraId="3FAA7F97"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728E00"/>
          <w:sz w:val="21"/>
          <w:szCs w:val="21"/>
        </w:rPr>
        <w:t>#include</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w:t>
      </w:r>
      <w:proofErr w:type="spellStart"/>
      <w:r w:rsidRPr="009D75F1">
        <w:rPr>
          <w:rFonts w:ascii="Consolas" w:eastAsia="Times New Roman" w:hAnsi="Consolas"/>
          <w:color w:val="005C5F"/>
          <w:sz w:val="21"/>
          <w:szCs w:val="21"/>
        </w:rPr>
        <w:t>Wire.h</w:t>
      </w:r>
      <w:proofErr w:type="spellEnd"/>
      <w:r w:rsidRPr="009D75F1">
        <w:rPr>
          <w:rFonts w:ascii="Consolas" w:eastAsia="Times New Roman" w:hAnsi="Consolas"/>
          <w:color w:val="005C5F"/>
          <w:sz w:val="21"/>
          <w:szCs w:val="21"/>
        </w:rPr>
        <w:t>"</w:t>
      </w:r>
      <w:r w:rsidRPr="009D75F1">
        <w:rPr>
          <w:rFonts w:ascii="Consolas" w:eastAsia="Times New Roman" w:hAnsi="Consolas"/>
          <w:color w:val="4E5B61"/>
          <w:sz w:val="21"/>
          <w:szCs w:val="21"/>
        </w:rPr>
        <w:t xml:space="preserve">       </w:t>
      </w:r>
    </w:p>
    <w:p w14:paraId="0AED8A5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728E00"/>
          <w:sz w:val="21"/>
          <w:szCs w:val="21"/>
        </w:rPr>
        <w:t>#include</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"I2Cdev.h"</w:t>
      </w:r>
      <w:r w:rsidRPr="009D75F1">
        <w:rPr>
          <w:rFonts w:ascii="Consolas" w:eastAsia="Times New Roman" w:hAnsi="Consolas"/>
          <w:color w:val="4E5B61"/>
          <w:sz w:val="21"/>
          <w:szCs w:val="21"/>
        </w:rPr>
        <w:t xml:space="preserve">     </w:t>
      </w:r>
    </w:p>
    <w:p w14:paraId="55E1E8B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728E00"/>
          <w:sz w:val="21"/>
          <w:szCs w:val="21"/>
        </w:rPr>
        <w:t>#include</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"MPU6050.h"</w:t>
      </w:r>
      <w:r w:rsidRPr="009D75F1">
        <w:rPr>
          <w:rFonts w:ascii="Consolas" w:eastAsia="Times New Roman" w:hAnsi="Consolas"/>
          <w:color w:val="4E5B61"/>
          <w:sz w:val="21"/>
          <w:szCs w:val="21"/>
        </w:rPr>
        <w:t xml:space="preserve">    </w:t>
      </w:r>
    </w:p>
    <w:p w14:paraId="56A90FD7"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2ED18BC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const</w:t>
      </w:r>
      <w:r w:rsidRPr="009D75F1">
        <w:rPr>
          <w:rFonts w:ascii="Consolas" w:eastAsia="Times New Roman" w:hAnsi="Consolas"/>
          <w:color w:val="4E5B61"/>
          <w:sz w:val="21"/>
          <w:szCs w:val="21"/>
        </w:rPr>
        <w:t xml:space="preserve"> </w:t>
      </w:r>
      <w:r w:rsidRPr="009D75F1">
        <w:rPr>
          <w:rFonts w:ascii="Consolas" w:eastAsia="Times New Roman" w:hAnsi="Consolas"/>
          <w:color w:val="00979D"/>
          <w:sz w:val="21"/>
          <w:szCs w:val="21"/>
        </w:rPr>
        <w:t>int</w:t>
      </w:r>
      <w:r w:rsidRPr="009D75F1">
        <w:rPr>
          <w:rFonts w:ascii="Consolas" w:eastAsia="Times New Roman" w:hAnsi="Consolas"/>
          <w:color w:val="4E5B61"/>
          <w:sz w:val="21"/>
          <w:szCs w:val="21"/>
        </w:rPr>
        <w:t xml:space="preserve"> mpu6050_addr = 0x</w:t>
      </w:r>
      <w:r w:rsidRPr="009D75F1">
        <w:rPr>
          <w:rFonts w:ascii="Consolas" w:eastAsia="Times New Roman" w:hAnsi="Consolas"/>
          <w:color w:val="005C5F"/>
          <w:sz w:val="21"/>
          <w:szCs w:val="21"/>
        </w:rPr>
        <w:t>68</w:t>
      </w:r>
      <w:r w:rsidRPr="009D75F1">
        <w:rPr>
          <w:rFonts w:ascii="Consolas" w:eastAsia="Times New Roman" w:hAnsi="Consolas"/>
          <w:color w:val="4E5B61"/>
          <w:sz w:val="21"/>
          <w:szCs w:val="21"/>
        </w:rPr>
        <w:t>;</w:t>
      </w:r>
    </w:p>
    <w:p w14:paraId="37EB9DD1"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MPU6050 </w:t>
      </w:r>
      <w:proofErr w:type="spellStart"/>
      <w:r w:rsidRPr="009D75F1">
        <w:rPr>
          <w:rFonts w:ascii="Consolas" w:eastAsia="Times New Roman" w:hAnsi="Consolas"/>
          <w:color w:val="4E5B61"/>
          <w:sz w:val="21"/>
          <w:szCs w:val="21"/>
        </w:rPr>
        <w:t>mpu</w:t>
      </w:r>
      <w:proofErr w:type="spellEnd"/>
      <w:r w:rsidRPr="009D75F1">
        <w:rPr>
          <w:rFonts w:ascii="Consolas" w:eastAsia="Times New Roman" w:hAnsi="Consolas"/>
          <w:color w:val="4E5B61"/>
          <w:sz w:val="21"/>
          <w:szCs w:val="21"/>
        </w:rPr>
        <w:t>;</w:t>
      </w:r>
    </w:p>
    <w:p w14:paraId="65123CE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int16_t</w:t>
      </w:r>
      <w:r w:rsidRPr="009D75F1">
        <w:rPr>
          <w:rFonts w:ascii="Consolas" w:eastAsia="Times New Roman" w:hAnsi="Consolas"/>
          <w:color w:val="4E5B61"/>
          <w:sz w:val="21"/>
          <w:szCs w:val="21"/>
        </w:rPr>
        <w:t xml:space="preserve"> ax, ay, </w:t>
      </w:r>
      <w:proofErr w:type="spellStart"/>
      <w:r w:rsidRPr="009D75F1">
        <w:rPr>
          <w:rFonts w:ascii="Consolas" w:eastAsia="Times New Roman" w:hAnsi="Consolas"/>
          <w:color w:val="4E5B61"/>
          <w:sz w:val="21"/>
          <w:szCs w:val="21"/>
        </w:rPr>
        <w:t>az</w:t>
      </w:r>
      <w:proofErr w:type="spellEnd"/>
      <w:r w:rsidRPr="009D75F1">
        <w:rPr>
          <w:rFonts w:ascii="Consolas" w:eastAsia="Times New Roman" w:hAnsi="Consolas"/>
          <w:color w:val="4E5B61"/>
          <w:sz w:val="21"/>
          <w:szCs w:val="21"/>
        </w:rPr>
        <w:t>;</w:t>
      </w:r>
    </w:p>
    <w:p w14:paraId="07B866C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int16_t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gx</w:t>
      </w:r>
      <w:proofErr w:type="spellEnd"/>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gy</w:t>
      </w:r>
      <w:proofErr w:type="spellEnd"/>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gz</w:t>
      </w:r>
      <w:proofErr w:type="spellEnd"/>
      <w:r w:rsidRPr="009D75F1">
        <w:rPr>
          <w:rFonts w:ascii="Consolas" w:eastAsia="Times New Roman" w:hAnsi="Consolas"/>
          <w:color w:val="4E5B61"/>
          <w:sz w:val="21"/>
          <w:szCs w:val="21"/>
        </w:rPr>
        <w:t>;</w:t>
      </w:r>
    </w:p>
    <w:p w14:paraId="484BC4D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1DCB898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struct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MyData</w:t>
      </w:r>
      <w:proofErr w:type="spellEnd"/>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p>
    <w:p w14:paraId="2467F1F0"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byte X;</w:t>
      </w:r>
    </w:p>
    <w:p w14:paraId="42B93B4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byte Y;</w:t>
      </w:r>
    </w:p>
    <w:p w14:paraId="5723403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byte Z;</w:t>
      </w:r>
    </w:p>
    <w:p w14:paraId="7E639E1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4EB52BA7"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1758883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roofErr w:type="spellStart"/>
      <w:r w:rsidRPr="009D75F1">
        <w:rPr>
          <w:rFonts w:ascii="Consolas" w:eastAsia="Times New Roman" w:hAnsi="Consolas"/>
          <w:color w:val="4E5B61"/>
          <w:sz w:val="21"/>
          <w:szCs w:val="21"/>
        </w:rPr>
        <w:t>MyData</w:t>
      </w:r>
      <w:proofErr w:type="spellEnd"/>
      <w:r w:rsidRPr="009D75F1">
        <w:rPr>
          <w:rFonts w:ascii="Consolas" w:eastAsia="Times New Roman" w:hAnsi="Consolas"/>
          <w:color w:val="4E5B61"/>
          <w:sz w:val="21"/>
          <w:szCs w:val="21"/>
        </w:rPr>
        <w:t xml:space="preserve"> data;</w:t>
      </w:r>
    </w:p>
    <w:p w14:paraId="3A6DE0E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24599F4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setup</w:t>
      </w:r>
      <w:r w:rsidRPr="009D75F1">
        <w:rPr>
          <w:rFonts w:ascii="Consolas" w:eastAsia="Times New Roman" w:hAnsi="Consolas"/>
          <w:color w:val="434F54"/>
          <w:sz w:val="21"/>
          <w:szCs w:val="21"/>
        </w:rPr>
        <w:t>()</w:t>
      </w:r>
    </w:p>
    <w:p w14:paraId="1D3FA0AA"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2D034CA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begin</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115200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729FC980"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Wire</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begin</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mpu6050_addr</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77022DD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mpu</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initialize</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29A61C3A"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w:t>
      </w:r>
      <w:proofErr w:type="spellStart"/>
      <w:r w:rsidRPr="009D75F1">
        <w:rPr>
          <w:rFonts w:ascii="Consolas" w:eastAsia="Times New Roman" w:hAnsi="Consolas"/>
          <w:color w:val="95A5A6"/>
          <w:sz w:val="21"/>
          <w:szCs w:val="21"/>
        </w:rPr>
        <w:t>pinMode</w:t>
      </w:r>
      <w:proofErr w:type="spellEnd"/>
      <w:r w:rsidRPr="009D75F1">
        <w:rPr>
          <w:rFonts w:ascii="Consolas" w:eastAsia="Times New Roman" w:hAnsi="Consolas"/>
          <w:color w:val="95A5A6"/>
          <w:sz w:val="21"/>
          <w:szCs w:val="21"/>
        </w:rPr>
        <w:t>(LED_BUILTIN, OUTPUT);</w:t>
      </w:r>
    </w:p>
    <w:p w14:paraId="6495A5AD"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5C01B80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48FF0BF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loop</w:t>
      </w:r>
      <w:r w:rsidRPr="009D75F1">
        <w:rPr>
          <w:rFonts w:ascii="Consolas" w:eastAsia="Times New Roman" w:hAnsi="Consolas"/>
          <w:color w:val="434F54"/>
          <w:sz w:val="21"/>
          <w:szCs w:val="21"/>
        </w:rPr>
        <w:t>()</w:t>
      </w:r>
    </w:p>
    <w:p w14:paraId="7B7AC78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3044E30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mpu</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getMotion6</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&amp;ax, &amp;ay, &amp;</w:t>
      </w:r>
      <w:proofErr w:type="spellStart"/>
      <w:r w:rsidRPr="009D75F1">
        <w:rPr>
          <w:rFonts w:ascii="Consolas" w:eastAsia="Times New Roman" w:hAnsi="Consolas"/>
          <w:color w:val="4E5B61"/>
          <w:sz w:val="21"/>
          <w:szCs w:val="21"/>
        </w:rPr>
        <w:t>az</w:t>
      </w:r>
      <w:proofErr w:type="spellEnd"/>
      <w:r w:rsidRPr="009D75F1">
        <w:rPr>
          <w:rFonts w:ascii="Consolas" w:eastAsia="Times New Roman" w:hAnsi="Consolas"/>
          <w:color w:val="4E5B61"/>
          <w:sz w:val="21"/>
          <w:szCs w:val="21"/>
        </w:rPr>
        <w:t>, &amp;</w:t>
      </w:r>
      <w:proofErr w:type="spellStart"/>
      <w:r w:rsidRPr="009D75F1">
        <w:rPr>
          <w:rFonts w:ascii="Consolas" w:eastAsia="Times New Roman" w:hAnsi="Consolas"/>
          <w:color w:val="4E5B61"/>
          <w:sz w:val="21"/>
          <w:szCs w:val="21"/>
        </w:rPr>
        <w:t>gx</w:t>
      </w:r>
      <w:proofErr w:type="spellEnd"/>
      <w:r w:rsidRPr="009D75F1">
        <w:rPr>
          <w:rFonts w:ascii="Consolas" w:eastAsia="Times New Roman" w:hAnsi="Consolas"/>
          <w:color w:val="4E5B61"/>
          <w:sz w:val="21"/>
          <w:szCs w:val="21"/>
        </w:rPr>
        <w:t>, &amp;</w:t>
      </w:r>
      <w:proofErr w:type="spellStart"/>
      <w:r w:rsidRPr="009D75F1">
        <w:rPr>
          <w:rFonts w:ascii="Consolas" w:eastAsia="Times New Roman" w:hAnsi="Consolas"/>
          <w:color w:val="4E5B61"/>
          <w:sz w:val="21"/>
          <w:szCs w:val="21"/>
        </w:rPr>
        <w:t>gy</w:t>
      </w:r>
      <w:proofErr w:type="spellEnd"/>
      <w:r w:rsidRPr="009D75F1">
        <w:rPr>
          <w:rFonts w:ascii="Consolas" w:eastAsia="Times New Roman" w:hAnsi="Consolas"/>
          <w:color w:val="4E5B61"/>
          <w:sz w:val="21"/>
          <w:szCs w:val="21"/>
        </w:rPr>
        <w:t>, &amp;</w:t>
      </w:r>
      <w:proofErr w:type="spellStart"/>
      <w:r w:rsidRPr="009D75F1">
        <w:rPr>
          <w:rFonts w:ascii="Consolas" w:eastAsia="Times New Roman" w:hAnsi="Consolas"/>
          <w:color w:val="4E5B61"/>
          <w:sz w:val="21"/>
          <w:szCs w:val="21"/>
        </w:rPr>
        <w:t>gz</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5DC74A4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X</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D35400"/>
          <w:sz w:val="21"/>
          <w:szCs w:val="21"/>
        </w:rPr>
        <w:t>map</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ax,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255</w:t>
      </w:r>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X axis data</w:t>
      </w:r>
    </w:p>
    <w:p w14:paraId="417A715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Y</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D35400"/>
          <w:sz w:val="21"/>
          <w:szCs w:val="21"/>
        </w:rPr>
        <w:t>map</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ay,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255</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p>
    <w:p w14:paraId="115B231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Z</w:t>
      </w:r>
      <w:proofErr w:type="spellEnd"/>
      <w:r w:rsidRPr="009D75F1">
        <w:rPr>
          <w:rFonts w:ascii="Consolas" w:eastAsia="Times New Roman" w:hAnsi="Consolas"/>
          <w:color w:val="4E5B61"/>
          <w:sz w:val="21"/>
          <w:szCs w:val="21"/>
        </w:rPr>
        <w:t xml:space="preserve"> = </w:t>
      </w:r>
      <w:r w:rsidRPr="009D75F1">
        <w:rPr>
          <w:rFonts w:ascii="Consolas" w:eastAsia="Times New Roman" w:hAnsi="Consolas"/>
          <w:color w:val="D35400"/>
          <w:sz w:val="21"/>
          <w:szCs w:val="21"/>
        </w:rPr>
        <w:t>map</w:t>
      </w:r>
      <w:r w:rsidRPr="009D75F1">
        <w:rPr>
          <w:rFonts w:ascii="Consolas" w:eastAsia="Times New Roman" w:hAnsi="Consolas"/>
          <w:color w:val="434F54"/>
          <w:sz w:val="21"/>
          <w:szCs w:val="21"/>
        </w:rPr>
        <w:t>(</w:t>
      </w:r>
      <w:proofErr w:type="spellStart"/>
      <w:r w:rsidRPr="009D75F1">
        <w:rPr>
          <w:rFonts w:ascii="Consolas" w:eastAsia="Times New Roman" w:hAnsi="Consolas"/>
          <w:color w:val="4E5B61"/>
          <w:sz w:val="21"/>
          <w:szCs w:val="21"/>
        </w:rPr>
        <w:t>az</w:t>
      </w:r>
      <w:proofErr w:type="spellEnd"/>
      <w:r w:rsidRPr="009D75F1">
        <w:rPr>
          <w:rFonts w:ascii="Consolas" w:eastAsia="Times New Roman" w:hAnsi="Consolas"/>
          <w:color w:val="4E5B61"/>
          <w:sz w:val="21"/>
          <w:szCs w:val="21"/>
        </w:rPr>
        <w:t>,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17000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0</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255</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Y axis data</w:t>
      </w:r>
    </w:p>
    <w:p w14:paraId="705E3FA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delay</w:t>
      </w:r>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500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6ABD1E7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"Axis X =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7446C6F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X</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5A4C0F14"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32EB5D30"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"Axis Y =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0A62DBF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Y</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0D9E8C2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6733E5C"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"Axis Z  =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5E2C1DD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lastRenderedPageBreak/>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println</w:t>
      </w:r>
      <w:proofErr w:type="spellEnd"/>
      <w:r w:rsidRPr="009D75F1">
        <w:rPr>
          <w:rFonts w:ascii="Consolas" w:eastAsia="Times New Roman" w:hAnsi="Consolas"/>
          <w:color w:val="434F54"/>
          <w:sz w:val="21"/>
          <w:szCs w:val="21"/>
        </w:rPr>
        <w:t>(</w:t>
      </w:r>
      <w:proofErr w:type="spellStart"/>
      <w:r w:rsidRPr="009D75F1">
        <w:rPr>
          <w:rFonts w:ascii="Consolas" w:eastAsia="Times New Roman" w:hAnsi="Consolas"/>
          <w:color w:val="D35400"/>
          <w:sz w:val="21"/>
          <w:szCs w:val="21"/>
        </w:rPr>
        <w:t>data</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Z</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5D82D4A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7F258A1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1601FB34" w14:textId="77777777" w:rsidR="009D75F1" w:rsidRPr="009D75F1" w:rsidRDefault="009D75F1" w:rsidP="009D75F1"/>
    <w:p w14:paraId="1820E483" w14:textId="222FC344" w:rsidR="006E4BF1" w:rsidRDefault="006E4BF1" w:rsidP="006E4BF1">
      <w:pPr>
        <w:pStyle w:val="Heading1"/>
        <w:numPr>
          <w:ilvl w:val="0"/>
          <w:numId w:val="0"/>
        </w:numPr>
      </w:pPr>
      <w:del w:id="1877" w:author="Admin" w:date="2022-11-14T12:04:00Z">
        <w:r w:rsidDel="009A342F">
          <w:delText>APPENDICES</w:delText>
        </w:r>
      </w:del>
      <w:bookmarkStart w:id="1878" w:name="_Toc119591134"/>
      <w:ins w:id="1879" w:author="Admin" w:date="2022-11-14T12:04:00Z">
        <w:r w:rsidR="009A342F">
          <w:t>APPENDIX</w:t>
        </w:r>
      </w:ins>
      <w:r>
        <w:t xml:space="preserve"> 5: </w:t>
      </w:r>
      <w:r w:rsidRPr="006E4BF1">
        <w:t xml:space="preserve">Interfacing </w:t>
      </w:r>
      <w:r w:rsidR="00D86EF3">
        <w:t xml:space="preserve">MAX30100 Heart Beat </w:t>
      </w:r>
      <w:r w:rsidRPr="006E4BF1">
        <w:t>Sensor with Arduino</w:t>
      </w:r>
      <w:r>
        <w:t xml:space="preserve"> code</w:t>
      </w:r>
      <w:bookmarkEnd w:id="1878"/>
    </w:p>
    <w:p w14:paraId="206CB2A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&lt;</w:t>
      </w:r>
      <w:proofErr w:type="spellStart"/>
      <w:r w:rsidRPr="009C62CF">
        <w:rPr>
          <w:rFonts w:ascii="Consolas" w:eastAsia="Times New Roman" w:hAnsi="Consolas"/>
          <w:color w:val="005C5F"/>
          <w:sz w:val="21"/>
          <w:szCs w:val="21"/>
        </w:rPr>
        <w:t>Wire.h</w:t>
      </w:r>
      <w:proofErr w:type="spellEnd"/>
      <w:r w:rsidRPr="009C62CF">
        <w:rPr>
          <w:rFonts w:ascii="Consolas" w:eastAsia="Times New Roman" w:hAnsi="Consolas"/>
          <w:color w:val="005C5F"/>
          <w:sz w:val="21"/>
          <w:szCs w:val="21"/>
        </w:rPr>
        <w:t>&gt;</w:t>
      </w:r>
    </w:p>
    <w:p w14:paraId="050EC49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"MAX30100_PulseOximeter.h"</w:t>
      </w:r>
    </w:p>
    <w:p w14:paraId="22982A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2A9D83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w:t>
      </w:r>
      <w:proofErr w:type="gramStart"/>
      <w:r w:rsidRPr="009C62CF">
        <w:rPr>
          <w:rFonts w:ascii="Consolas" w:eastAsia="Times New Roman" w:hAnsi="Consolas"/>
          <w:color w:val="728E00"/>
          <w:sz w:val="21"/>
          <w:szCs w:val="21"/>
        </w:rPr>
        <w:t>define</w:t>
      </w:r>
      <w:proofErr w:type="gramEnd"/>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REPORTING_PERIOD_MS</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1000</w:t>
      </w:r>
    </w:p>
    <w:p w14:paraId="08D84D4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6D19AFC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Create a </w:t>
      </w:r>
      <w:proofErr w:type="spellStart"/>
      <w:r w:rsidRPr="009C62CF">
        <w:rPr>
          <w:rFonts w:ascii="Consolas" w:eastAsia="Times New Roman" w:hAnsi="Consolas"/>
          <w:color w:val="95A5A6"/>
          <w:sz w:val="21"/>
          <w:szCs w:val="21"/>
        </w:rPr>
        <w:t>PulseOximeter</w:t>
      </w:r>
      <w:proofErr w:type="spellEnd"/>
      <w:r w:rsidRPr="009C62CF">
        <w:rPr>
          <w:rFonts w:ascii="Consolas" w:eastAsia="Times New Roman" w:hAnsi="Consolas"/>
          <w:color w:val="95A5A6"/>
          <w:sz w:val="21"/>
          <w:szCs w:val="21"/>
        </w:rPr>
        <w:t xml:space="preserve"> object</w:t>
      </w:r>
    </w:p>
    <w:p w14:paraId="0D7A33D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4E5B61"/>
          <w:sz w:val="21"/>
          <w:szCs w:val="21"/>
        </w:rPr>
        <w:t>PulseOximeter</w:t>
      </w:r>
      <w:proofErr w:type="spellEnd"/>
      <w:r w:rsidRPr="009C62CF">
        <w:rPr>
          <w:rFonts w:ascii="Consolas" w:eastAsia="Times New Roman" w:hAnsi="Consolas"/>
          <w:color w:val="4E5B61"/>
          <w:sz w:val="21"/>
          <w:szCs w:val="21"/>
        </w:rPr>
        <w:t xml:space="preserve"> pox;</w:t>
      </w:r>
    </w:p>
    <w:p w14:paraId="2423E6B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Time at which the last beat occurred</w:t>
      </w:r>
    </w:p>
    <w:p w14:paraId="1057075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uint32_t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75C1A76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Callback routine is executed when a pulse is detected</w:t>
      </w:r>
    </w:p>
    <w:p w14:paraId="213F7AC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onBeatDetected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B56CB7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"Beat!"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BC74DA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57FB8B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68362DE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setup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18C756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115200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47FB80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2C370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 xml:space="preserve">"Initializing pulse </w:t>
      </w:r>
      <w:proofErr w:type="gramStart"/>
      <w:r w:rsidRPr="009C62CF">
        <w:rPr>
          <w:rFonts w:ascii="Consolas" w:eastAsia="Times New Roman" w:hAnsi="Consolas"/>
          <w:color w:val="005C5F"/>
          <w:sz w:val="21"/>
          <w:szCs w:val="21"/>
        </w:rPr>
        <w:t>oximeter..</w:t>
      </w:r>
      <w:proofErr w:type="gramEnd"/>
      <w:r w:rsidRPr="009C62CF">
        <w:rPr>
          <w:rFonts w:ascii="Consolas" w:eastAsia="Times New Roman" w:hAnsi="Consolas"/>
          <w:color w:val="005C5F"/>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ED2385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1C926E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Initialize sensor</w:t>
      </w:r>
    </w:p>
    <w:p w14:paraId="0CE66FA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7F573CC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"FAILED"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0C3FA0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for</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95B71F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42F52D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"SUCCESS"</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689DA9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193E6E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20E75D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Configure sensor to use 7.6mA for LED drive</w:t>
      </w:r>
    </w:p>
    <w:p w14:paraId="3FCBF3A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setIRLedCurrent</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MAX30100_LED_CURR_7_6MA</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E5018A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1CD97B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Register a callback routine</w:t>
      </w:r>
    </w:p>
    <w:p w14:paraId="3742A01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setOnBeatDetectedCallback</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onBeatDetected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204BDA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5AEC1F4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2F78094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loop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B08F4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Read from the sensor</w:t>
      </w:r>
    </w:p>
    <w:p w14:paraId="11AB3B9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update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11AEE9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140210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lastRenderedPageBreak/>
        <w:t>    // Grab the updated heart rate and SpO2 levels</w:t>
      </w:r>
    </w:p>
    <w:p w14:paraId="043FBAE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millis</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&gt; REPORTING_PERIOD_MS</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BF2BE1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"Heart rate:"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A7411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1DE0F0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"bpm / 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EF3147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E644D4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8F4896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848500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millis</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9339A1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
    <w:p w14:paraId="1BABA4B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166</w:t>
      </w:r>
      <w:r w:rsidRPr="009C62CF">
        <w:rPr>
          <w:rFonts w:ascii="Consolas" w:eastAsia="Times New Roman" w:hAnsi="Consolas"/>
          <w:color w:val="434F54"/>
          <w:sz w:val="21"/>
          <w:szCs w:val="21"/>
        </w:rPr>
        <w:t>)</w:t>
      </w:r>
    </w:p>
    <w:p w14:paraId="22DA24E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5C7269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"Heartrate Dangerously High"</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41F17F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7E7144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20</w:t>
      </w:r>
      <w:r w:rsidRPr="009C62CF">
        <w:rPr>
          <w:rFonts w:ascii="Consolas" w:eastAsia="Times New Roman" w:hAnsi="Consolas"/>
          <w:color w:val="4E5B61"/>
          <w:sz w:val="21"/>
          <w:szCs w:val="21"/>
        </w:rPr>
        <w:t xml:space="preserve"> &amp;&amp;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15</w:t>
      </w:r>
      <w:r w:rsidRPr="009C62CF">
        <w:rPr>
          <w:rFonts w:ascii="Consolas" w:eastAsia="Times New Roman" w:hAnsi="Consolas"/>
          <w:color w:val="434F54"/>
          <w:sz w:val="21"/>
          <w:szCs w:val="21"/>
        </w:rPr>
        <w:t>)</w:t>
      </w:r>
    </w:p>
    <w:p w14:paraId="1702C94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60F18E6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"Heartrate Dangerously low"</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DF1C45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F050D4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6FDC0D7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95</w:t>
      </w:r>
      <w:r w:rsidRPr="009C62CF">
        <w:rPr>
          <w:rFonts w:ascii="Consolas" w:eastAsia="Times New Roman" w:hAnsi="Consolas"/>
          <w:color w:val="4E5B61"/>
          <w:sz w:val="21"/>
          <w:szCs w:val="21"/>
        </w:rPr>
        <w:t xml:space="preserve"> &amp;&amp; </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60</w:t>
      </w:r>
      <w:r w:rsidRPr="009C62CF">
        <w:rPr>
          <w:rFonts w:ascii="Consolas" w:eastAsia="Times New Roman" w:hAnsi="Consolas"/>
          <w:color w:val="434F54"/>
          <w:sz w:val="21"/>
          <w:szCs w:val="21"/>
        </w:rPr>
        <w:t>)</w:t>
      </w:r>
    </w:p>
    <w:p w14:paraId="67FCE3B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6BB9F0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"Blood oxygen level is low"</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5752F1F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41977C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&amp;&amp; </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50</w:t>
      </w:r>
      <w:r w:rsidRPr="009C62CF">
        <w:rPr>
          <w:rFonts w:ascii="Consolas" w:eastAsia="Times New Roman" w:hAnsi="Consolas"/>
          <w:color w:val="434F54"/>
          <w:sz w:val="21"/>
          <w:szCs w:val="21"/>
        </w:rPr>
        <w:t>)</w:t>
      </w:r>
    </w:p>
    <w:p w14:paraId="00141DF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ECDD04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"No beat detected"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8BB842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CC92C7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3CBBFE2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31273C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5F0E0C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5EDB5F4E" w14:textId="77777777" w:rsidR="009C62CF" w:rsidRPr="009C62CF" w:rsidRDefault="009C62CF" w:rsidP="009C62CF"/>
    <w:p w14:paraId="40EB2877" w14:textId="6C9DEBCC" w:rsidR="006E4BF1" w:rsidRDefault="006E4BF1" w:rsidP="006E4BF1">
      <w:pPr>
        <w:pStyle w:val="Heading1"/>
        <w:numPr>
          <w:ilvl w:val="0"/>
          <w:numId w:val="0"/>
        </w:numPr>
      </w:pPr>
      <w:del w:id="1880" w:author="Admin" w:date="2022-11-14T12:04:00Z">
        <w:r w:rsidDel="009A342F">
          <w:delText>APPENDICES</w:delText>
        </w:r>
      </w:del>
      <w:bookmarkStart w:id="1881" w:name="_Toc119591135"/>
      <w:ins w:id="1882" w:author="Admin" w:date="2022-11-14T12:04:00Z">
        <w:r w:rsidR="009A342F">
          <w:t>APPENDIX</w:t>
        </w:r>
      </w:ins>
      <w:r>
        <w:t xml:space="preserve"> 6: </w:t>
      </w:r>
      <w:r w:rsidRPr="006E4BF1">
        <w:t xml:space="preserve">Interfacing </w:t>
      </w:r>
      <w:r>
        <w:t>NEO-6M GPS module</w:t>
      </w:r>
      <w:r w:rsidRPr="006E4BF1">
        <w:t xml:space="preserve"> with Arduino</w:t>
      </w:r>
      <w:r>
        <w:t xml:space="preserve"> code</w:t>
      </w:r>
      <w:bookmarkEnd w:id="1881"/>
    </w:p>
    <w:p w14:paraId="2A5F63C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//Connect with pin 18 and 19</w:t>
      </w:r>
    </w:p>
    <w:p w14:paraId="2883D8B5"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728E00"/>
          <w:sz w:val="21"/>
          <w:szCs w:val="21"/>
        </w:rPr>
        <w:t>#include</w:t>
      </w:r>
      <w:r w:rsidRPr="009D75F1">
        <w:rPr>
          <w:rFonts w:ascii="Consolas" w:eastAsia="Times New Roman" w:hAnsi="Consolas"/>
          <w:color w:val="4E5B61"/>
          <w:sz w:val="21"/>
          <w:szCs w:val="21"/>
        </w:rPr>
        <w:t xml:space="preserve"> </w:t>
      </w:r>
      <w:r w:rsidRPr="009D75F1">
        <w:rPr>
          <w:rFonts w:ascii="Consolas" w:eastAsia="Times New Roman" w:hAnsi="Consolas"/>
          <w:color w:val="005C5F"/>
          <w:sz w:val="21"/>
          <w:szCs w:val="21"/>
        </w:rPr>
        <w:t>&lt;</w:t>
      </w:r>
      <w:proofErr w:type="spellStart"/>
      <w:r w:rsidRPr="009D75F1">
        <w:rPr>
          <w:rFonts w:ascii="Consolas" w:eastAsia="Times New Roman" w:hAnsi="Consolas"/>
          <w:color w:val="005C5F"/>
          <w:sz w:val="21"/>
          <w:szCs w:val="21"/>
        </w:rPr>
        <w:t>TinyGPS.h</w:t>
      </w:r>
      <w:proofErr w:type="spellEnd"/>
      <w:r w:rsidRPr="009D75F1">
        <w:rPr>
          <w:rFonts w:ascii="Consolas" w:eastAsia="Times New Roman" w:hAnsi="Consolas"/>
          <w:color w:val="005C5F"/>
          <w:sz w:val="21"/>
          <w:szCs w:val="21"/>
        </w:rPr>
        <w:t>&gt;</w:t>
      </w:r>
    </w:p>
    <w:p w14:paraId="651D648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xml:space="preserve">//long   </w:t>
      </w:r>
      <w:proofErr w:type="spellStart"/>
      <w:r w:rsidRPr="009D75F1">
        <w:rPr>
          <w:rFonts w:ascii="Consolas" w:eastAsia="Times New Roman" w:hAnsi="Consolas"/>
          <w:color w:val="95A5A6"/>
          <w:sz w:val="21"/>
          <w:szCs w:val="21"/>
        </w:rPr>
        <w:t>lat,lon</w:t>
      </w:r>
      <w:proofErr w:type="spellEnd"/>
      <w:r w:rsidRPr="009D75F1">
        <w:rPr>
          <w:rFonts w:ascii="Consolas" w:eastAsia="Times New Roman" w:hAnsi="Consolas"/>
          <w:color w:val="95A5A6"/>
          <w:sz w:val="21"/>
          <w:szCs w:val="21"/>
        </w:rPr>
        <w:t>; // create variable for latitude and longitude object</w:t>
      </w:r>
    </w:p>
    <w:p w14:paraId="33A77C65"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float</w:t>
      </w: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lat,lon</w:t>
      </w:r>
      <w:proofErr w:type="spellEnd"/>
      <w:r w:rsidRPr="009D75F1">
        <w:rPr>
          <w:rFonts w:ascii="Consolas" w:eastAsia="Times New Roman" w:hAnsi="Consolas"/>
          <w:color w:val="4E5B61"/>
          <w:sz w:val="21"/>
          <w:szCs w:val="21"/>
        </w:rPr>
        <w:t>;</w:t>
      </w:r>
    </w:p>
    <w:p w14:paraId="3B5BFC3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roofErr w:type="spellStart"/>
      <w:r w:rsidRPr="009D75F1">
        <w:rPr>
          <w:rFonts w:ascii="Consolas" w:eastAsia="Times New Roman" w:hAnsi="Consolas"/>
          <w:color w:val="4E5B61"/>
          <w:sz w:val="21"/>
          <w:szCs w:val="21"/>
        </w:rPr>
        <w:t>TinyGPS</w:t>
      </w:r>
      <w:proofErr w:type="spellEnd"/>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4E5B61"/>
          <w:sz w:val="21"/>
          <w:szCs w:val="21"/>
        </w:rPr>
        <w:t>gps</w:t>
      </w:r>
      <w:proofErr w:type="spellEnd"/>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create </w:t>
      </w:r>
      <w:proofErr w:type="spellStart"/>
      <w:r w:rsidRPr="009D75F1">
        <w:rPr>
          <w:rFonts w:ascii="Consolas" w:eastAsia="Times New Roman" w:hAnsi="Consolas"/>
          <w:color w:val="95A5A6"/>
          <w:sz w:val="21"/>
          <w:szCs w:val="21"/>
        </w:rPr>
        <w:t>gps</w:t>
      </w:r>
      <w:proofErr w:type="spellEnd"/>
      <w:r w:rsidRPr="009D75F1">
        <w:rPr>
          <w:rFonts w:ascii="Consolas" w:eastAsia="Times New Roman" w:hAnsi="Consolas"/>
          <w:color w:val="95A5A6"/>
          <w:sz w:val="21"/>
          <w:szCs w:val="21"/>
        </w:rPr>
        <w:t xml:space="preserve"> object</w:t>
      </w:r>
    </w:p>
    <w:p w14:paraId="52E8B04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43BFD19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setup</w:t>
      </w:r>
      <w:r w:rsidRPr="009D75F1">
        <w:rPr>
          <w:rFonts w:ascii="Consolas" w:eastAsia="Times New Roman" w:hAnsi="Consolas"/>
          <w:color w:val="434F54"/>
          <w:sz w:val="21"/>
          <w:szCs w:val="21"/>
        </w:rPr>
        <w:t>(){</w:t>
      </w:r>
    </w:p>
    <w:p w14:paraId="30D84501"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begin</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9600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connect serial</w:t>
      </w:r>
    </w:p>
    <w:p w14:paraId="73DC053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println</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"The GPS Received Signal:"</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5AC0DE41"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D35400"/>
          <w:sz w:val="21"/>
          <w:szCs w:val="21"/>
        </w:rPr>
        <w:t>Serial1</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begin</w:t>
      </w:r>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9600</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connect </w:t>
      </w:r>
      <w:proofErr w:type="spellStart"/>
      <w:r w:rsidRPr="009D75F1">
        <w:rPr>
          <w:rFonts w:ascii="Consolas" w:eastAsia="Times New Roman" w:hAnsi="Consolas"/>
          <w:color w:val="95A5A6"/>
          <w:sz w:val="21"/>
          <w:szCs w:val="21"/>
        </w:rPr>
        <w:t>gps</w:t>
      </w:r>
      <w:proofErr w:type="spellEnd"/>
      <w:r w:rsidRPr="009D75F1">
        <w:rPr>
          <w:rFonts w:ascii="Consolas" w:eastAsia="Times New Roman" w:hAnsi="Consolas"/>
          <w:color w:val="95A5A6"/>
          <w:sz w:val="21"/>
          <w:szCs w:val="21"/>
        </w:rPr>
        <w:t xml:space="preserve"> sensor</w:t>
      </w:r>
    </w:p>
    <w:p w14:paraId="341B445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1519D0E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p>
    <w:p w14:paraId="1A707EE5"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p>
    <w:p w14:paraId="68C0E185"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00979D"/>
          <w:sz w:val="21"/>
          <w:szCs w:val="21"/>
        </w:rPr>
        <w:t>void</w:t>
      </w:r>
      <w:r w:rsidRPr="009D75F1">
        <w:rPr>
          <w:rFonts w:ascii="Consolas" w:eastAsia="Times New Roman" w:hAnsi="Consolas"/>
          <w:color w:val="4E5B61"/>
          <w:sz w:val="21"/>
          <w:szCs w:val="21"/>
        </w:rPr>
        <w:t xml:space="preserve"> </w:t>
      </w:r>
      <w:r w:rsidRPr="009D75F1">
        <w:rPr>
          <w:rFonts w:ascii="Consolas" w:eastAsia="Times New Roman" w:hAnsi="Consolas"/>
          <w:color w:val="D35400"/>
          <w:sz w:val="21"/>
          <w:szCs w:val="21"/>
        </w:rPr>
        <w:t>loop</w:t>
      </w:r>
      <w:r w:rsidRPr="009D75F1">
        <w:rPr>
          <w:rFonts w:ascii="Consolas" w:eastAsia="Times New Roman" w:hAnsi="Consolas"/>
          <w:color w:val="434F54"/>
          <w:sz w:val="21"/>
          <w:szCs w:val="21"/>
        </w:rPr>
        <w:t>(){</w:t>
      </w:r>
    </w:p>
    <w:p w14:paraId="4A988C5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728E00"/>
          <w:sz w:val="21"/>
          <w:szCs w:val="21"/>
        </w:rPr>
        <w:t>while</w:t>
      </w:r>
      <w:r w:rsidRPr="009D75F1">
        <w:rPr>
          <w:rFonts w:ascii="Consolas" w:eastAsia="Times New Roman" w:hAnsi="Consolas"/>
          <w:color w:val="434F54"/>
          <w:sz w:val="21"/>
          <w:szCs w:val="21"/>
        </w:rPr>
        <w:t>(</w:t>
      </w:r>
      <w:r w:rsidRPr="009D75F1">
        <w:rPr>
          <w:rFonts w:ascii="Consolas" w:eastAsia="Times New Roman" w:hAnsi="Consolas"/>
          <w:color w:val="D35400"/>
          <w:sz w:val="21"/>
          <w:szCs w:val="21"/>
        </w:rPr>
        <w:t>Serial1</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available</w:t>
      </w:r>
      <w:r w:rsidRPr="009D75F1">
        <w:rPr>
          <w:rFonts w:ascii="Consolas" w:eastAsia="Times New Roman" w:hAnsi="Consolas"/>
          <w:color w:val="434F54"/>
          <w:sz w:val="21"/>
          <w:szCs w:val="21"/>
        </w:rPr>
        <w:t>()){</w:t>
      </w:r>
      <w:r w:rsidRPr="009D75F1">
        <w:rPr>
          <w:rFonts w:ascii="Consolas" w:eastAsia="Times New Roman" w:hAnsi="Consolas"/>
          <w:color w:val="95A5A6"/>
          <w:sz w:val="21"/>
          <w:szCs w:val="21"/>
        </w:rPr>
        <w:t xml:space="preserve"> // check for </w:t>
      </w:r>
      <w:proofErr w:type="spellStart"/>
      <w:r w:rsidRPr="009D75F1">
        <w:rPr>
          <w:rFonts w:ascii="Consolas" w:eastAsia="Times New Roman" w:hAnsi="Consolas"/>
          <w:color w:val="95A5A6"/>
          <w:sz w:val="21"/>
          <w:szCs w:val="21"/>
        </w:rPr>
        <w:t>gps</w:t>
      </w:r>
      <w:proofErr w:type="spellEnd"/>
      <w:r w:rsidRPr="009D75F1">
        <w:rPr>
          <w:rFonts w:ascii="Consolas" w:eastAsia="Times New Roman" w:hAnsi="Consolas"/>
          <w:color w:val="95A5A6"/>
          <w:sz w:val="21"/>
          <w:szCs w:val="21"/>
        </w:rPr>
        <w:t xml:space="preserve"> data</w:t>
      </w:r>
    </w:p>
    <w:p w14:paraId="594D14C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728E00"/>
          <w:sz w:val="21"/>
          <w:szCs w:val="21"/>
        </w:rPr>
        <w:t>if</w:t>
      </w:r>
      <w:r w:rsidRPr="009D75F1">
        <w:rPr>
          <w:rFonts w:ascii="Consolas" w:eastAsia="Times New Roman" w:hAnsi="Consolas"/>
          <w:color w:val="434F54"/>
          <w:sz w:val="21"/>
          <w:szCs w:val="21"/>
        </w:rPr>
        <w:t>(</w:t>
      </w:r>
      <w:proofErr w:type="spellStart"/>
      <w:r w:rsidRPr="009D75F1">
        <w:rPr>
          <w:rFonts w:ascii="Consolas" w:eastAsia="Times New Roman" w:hAnsi="Consolas"/>
          <w:color w:val="D35400"/>
          <w:sz w:val="21"/>
          <w:szCs w:val="21"/>
        </w:rPr>
        <w:t>gps</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encode</w:t>
      </w:r>
      <w:proofErr w:type="spellEnd"/>
      <w:r w:rsidRPr="009D75F1">
        <w:rPr>
          <w:rFonts w:ascii="Consolas" w:eastAsia="Times New Roman" w:hAnsi="Consolas"/>
          <w:color w:val="434F54"/>
          <w:sz w:val="21"/>
          <w:szCs w:val="21"/>
        </w:rPr>
        <w:t>(</w:t>
      </w:r>
      <w:r w:rsidRPr="009D75F1">
        <w:rPr>
          <w:rFonts w:ascii="Consolas" w:eastAsia="Times New Roman" w:hAnsi="Consolas"/>
          <w:color w:val="D35400"/>
          <w:sz w:val="21"/>
          <w:szCs w:val="21"/>
        </w:rPr>
        <w:t>Serial1</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read</w:t>
      </w:r>
      <w:r w:rsidRPr="009D75F1">
        <w:rPr>
          <w:rFonts w:ascii="Consolas" w:eastAsia="Times New Roman" w:hAnsi="Consolas"/>
          <w:color w:val="434F54"/>
          <w:sz w:val="21"/>
          <w:szCs w:val="21"/>
        </w:rPr>
        <w:t>()))</w:t>
      </w:r>
      <w:r w:rsidRPr="009D75F1">
        <w:rPr>
          <w:rFonts w:ascii="Consolas" w:eastAsia="Times New Roman" w:hAnsi="Consolas"/>
          <w:color w:val="95A5A6"/>
          <w:sz w:val="21"/>
          <w:szCs w:val="21"/>
        </w:rPr>
        <w:t xml:space="preserve">// encode </w:t>
      </w:r>
      <w:proofErr w:type="spellStart"/>
      <w:r w:rsidRPr="009D75F1">
        <w:rPr>
          <w:rFonts w:ascii="Consolas" w:eastAsia="Times New Roman" w:hAnsi="Consolas"/>
          <w:color w:val="95A5A6"/>
          <w:sz w:val="21"/>
          <w:szCs w:val="21"/>
        </w:rPr>
        <w:t>gps</w:t>
      </w:r>
      <w:proofErr w:type="spellEnd"/>
      <w:r w:rsidRPr="009D75F1">
        <w:rPr>
          <w:rFonts w:ascii="Consolas" w:eastAsia="Times New Roman" w:hAnsi="Consolas"/>
          <w:color w:val="95A5A6"/>
          <w:sz w:val="21"/>
          <w:szCs w:val="21"/>
        </w:rPr>
        <w:t xml:space="preserve"> data</w:t>
      </w:r>
    </w:p>
    <w:p w14:paraId="7D2356C8"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p>
    <w:p w14:paraId="4FC528D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gps</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f_get_position</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&amp;</w:t>
      </w:r>
      <w:proofErr w:type="spellStart"/>
      <w:r w:rsidRPr="009D75F1">
        <w:rPr>
          <w:rFonts w:ascii="Consolas" w:eastAsia="Times New Roman" w:hAnsi="Consolas"/>
          <w:color w:val="4E5B61"/>
          <w:sz w:val="21"/>
          <w:szCs w:val="21"/>
        </w:rPr>
        <w:t>lat</w:t>
      </w:r>
      <w:proofErr w:type="spellEnd"/>
      <w:r w:rsidRPr="009D75F1">
        <w:rPr>
          <w:rFonts w:ascii="Consolas" w:eastAsia="Times New Roman" w:hAnsi="Consolas"/>
          <w:color w:val="4E5B61"/>
          <w:sz w:val="21"/>
          <w:szCs w:val="21"/>
        </w:rPr>
        <w:t>,&amp;</w:t>
      </w:r>
      <w:proofErr w:type="spellStart"/>
      <w:r w:rsidRPr="009D75F1">
        <w:rPr>
          <w:rFonts w:ascii="Consolas" w:eastAsia="Times New Roman" w:hAnsi="Consolas"/>
          <w:color w:val="4E5B61"/>
          <w:sz w:val="21"/>
          <w:szCs w:val="21"/>
        </w:rPr>
        <w:t>lon</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r w:rsidRPr="009D75F1">
        <w:rPr>
          <w:rFonts w:ascii="Consolas" w:eastAsia="Times New Roman" w:hAnsi="Consolas"/>
          <w:color w:val="95A5A6"/>
          <w:sz w:val="21"/>
          <w:szCs w:val="21"/>
        </w:rPr>
        <w:t xml:space="preserve"> // get latitude and longitude</w:t>
      </w:r>
    </w:p>
    <w:p w14:paraId="59BCDFC7"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p>
    <w:p w14:paraId="3DE1B20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"Position: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67897FC"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
    <w:p w14:paraId="2B6B4A4E"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//Latitude</w:t>
      </w:r>
    </w:p>
    <w:p w14:paraId="4E0E6F2C"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"Latitude: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ACBC6D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lat,</w:t>
      </w:r>
      <w:r w:rsidRPr="009D75F1">
        <w:rPr>
          <w:rFonts w:ascii="Consolas" w:eastAsia="Times New Roman" w:hAnsi="Consolas"/>
          <w:color w:val="005C5F"/>
          <w:sz w:val="21"/>
          <w:szCs w:val="21"/>
        </w:rPr>
        <w:t>6</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169840D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
    <w:p w14:paraId="69FC0896"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04E2613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
    <w:p w14:paraId="7BB79AE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95A5A6"/>
          <w:sz w:val="21"/>
          <w:szCs w:val="21"/>
        </w:rPr>
        <w:t>    //Longitude</w:t>
      </w:r>
    </w:p>
    <w:p w14:paraId="4DBF2ED1"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w:t>
      </w:r>
      <w:proofErr w:type="spellEnd"/>
      <w:r w:rsidRPr="009D75F1">
        <w:rPr>
          <w:rFonts w:ascii="Consolas" w:eastAsia="Times New Roman" w:hAnsi="Consolas"/>
          <w:color w:val="434F54"/>
          <w:sz w:val="21"/>
          <w:szCs w:val="21"/>
        </w:rPr>
        <w:t>(</w:t>
      </w:r>
      <w:r w:rsidRPr="009D75F1">
        <w:rPr>
          <w:rFonts w:ascii="Consolas" w:eastAsia="Times New Roman" w:hAnsi="Consolas"/>
          <w:color w:val="005C5F"/>
          <w:sz w:val="21"/>
          <w:szCs w:val="21"/>
        </w:rPr>
        <w:t>"Longitude: "</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w:t>
      </w:r>
    </w:p>
    <w:p w14:paraId="3A73F519"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roofErr w:type="spellStart"/>
      <w:r w:rsidRPr="009D75F1">
        <w:rPr>
          <w:rFonts w:ascii="Consolas" w:eastAsia="Times New Roman" w:hAnsi="Consolas"/>
          <w:color w:val="D35400"/>
          <w:sz w:val="21"/>
          <w:szCs w:val="21"/>
        </w:rPr>
        <w:t>Serial</w:t>
      </w:r>
      <w:r w:rsidRPr="009D75F1">
        <w:rPr>
          <w:rFonts w:ascii="Consolas" w:eastAsia="Times New Roman" w:hAnsi="Consolas"/>
          <w:color w:val="4E5B61"/>
          <w:sz w:val="21"/>
          <w:szCs w:val="21"/>
        </w:rPr>
        <w:t>.</w:t>
      </w:r>
      <w:r w:rsidRPr="009D75F1">
        <w:rPr>
          <w:rFonts w:ascii="Consolas" w:eastAsia="Times New Roman" w:hAnsi="Consolas"/>
          <w:color w:val="D35400"/>
          <w:sz w:val="21"/>
          <w:szCs w:val="21"/>
        </w:rPr>
        <w:t>println</w:t>
      </w:r>
      <w:proofErr w:type="spellEnd"/>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lon,</w:t>
      </w:r>
      <w:r w:rsidRPr="009D75F1">
        <w:rPr>
          <w:rFonts w:ascii="Consolas" w:eastAsia="Times New Roman" w:hAnsi="Consolas"/>
          <w:color w:val="005C5F"/>
          <w:sz w:val="21"/>
          <w:szCs w:val="21"/>
        </w:rPr>
        <w:t>6</w:t>
      </w: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p>
    <w:p w14:paraId="0D8E8C83"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p>
    <w:p w14:paraId="30B13B8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w:t>
      </w:r>
      <w:r w:rsidRPr="009D75F1">
        <w:rPr>
          <w:rFonts w:ascii="Consolas" w:eastAsia="Times New Roman" w:hAnsi="Consolas"/>
          <w:color w:val="434F54"/>
          <w:sz w:val="21"/>
          <w:szCs w:val="21"/>
        </w:rPr>
        <w:t>}</w:t>
      </w:r>
    </w:p>
    <w:p w14:paraId="1A4698BF"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E5B61"/>
          <w:sz w:val="21"/>
          <w:szCs w:val="21"/>
        </w:rPr>
        <w:t xml:space="preserve">  </w:t>
      </w:r>
      <w:r w:rsidRPr="009D75F1">
        <w:rPr>
          <w:rFonts w:ascii="Consolas" w:eastAsia="Times New Roman" w:hAnsi="Consolas"/>
          <w:color w:val="434F54"/>
          <w:sz w:val="21"/>
          <w:szCs w:val="21"/>
        </w:rPr>
        <w:t>}</w:t>
      </w:r>
    </w:p>
    <w:p w14:paraId="215E88EB" w14:textId="77777777" w:rsidR="009D75F1" w:rsidRPr="009D75F1" w:rsidRDefault="009D75F1" w:rsidP="009D75F1">
      <w:pPr>
        <w:shd w:val="clear" w:color="auto" w:fill="FFFFFF"/>
        <w:spacing w:after="0" w:line="285" w:lineRule="atLeast"/>
        <w:rPr>
          <w:rFonts w:ascii="Consolas" w:eastAsia="Times New Roman" w:hAnsi="Consolas"/>
          <w:color w:val="4E5B61"/>
          <w:sz w:val="21"/>
          <w:szCs w:val="21"/>
        </w:rPr>
      </w:pPr>
      <w:r w:rsidRPr="009D75F1">
        <w:rPr>
          <w:rFonts w:ascii="Consolas" w:eastAsia="Times New Roman" w:hAnsi="Consolas"/>
          <w:color w:val="434F54"/>
          <w:sz w:val="21"/>
          <w:szCs w:val="21"/>
        </w:rPr>
        <w:t>}</w:t>
      </w:r>
      <w:r w:rsidRPr="009D75F1">
        <w:rPr>
          <w:rFonts w:ascii="Consolas" w:eastAsia="Times New Roman" w:hAnsi="Consolas"/>
          <w:color w:val="4E5B61"/>
          <w:sz w:val="21"/>
          <w:szCs w:val="21"/>
        </w:rPr>
        <w:t xml:space="preserve"> </w:t>
      </w:r>
    </w:p>
    <w:p w14:paraId="547AC650" w14:textId="77777777" w:rsidR="009D75F1" w:rsidRPr="009D75F1" w:rsidRDefault="009D75F1" w:rsidP="009D75F1"/>
    <w:p w14:paraId="187C43E3" w14:textId="04FE9B34" w:rsidR="006E4BF1" w:rsidRDefault="006E4BF1" w:rsidP="006E4BF1">
      <w:pPr>
        <w:pStyle w:val="Heading1"/>
        <w:numPr>
          <w:ilvl w:val="0"/>
          <w:numId w:val="0"/>
        </w:numPr>
      </w:pPr>
      <w:del w:id="1883" w:author="Admin" w:date="2022-11-14T12:04:00Z">
        <w:r w:rsidDel="009A342F">
          <w:delText>APPENDICES</w:delText>
        </w:r>
      </w:del>
      <w:bookmarkStart w:id="1884" w:name="_Toc119591136"/>
      <w:ins w:id="1885" w:author="Admin" w:date="2022-11-14T12:04:00Z">
        <w:r w:rsidR="009A342F">
          <w:t>APPENDIX</w:t>
        </w:r>
      </w:ins>
      <w:r>
        <w:t xml:space="preserve"> 7: </w:t>
      </w:r>
      <w:r w:rsidRPr="006E4BF1">
        <w:t xml:space="preserve">Interfacing </w:t>
      </w:r>
      <w:r>
        <w:t>SIM800L GSM module</w:t>
      </w:r>
      <w:r w:rsidRPr="006E4BF1">
        <w:t xml:space="preserve"> with Arduino</w:t>
      </w:r>
      <w:r>
        <w:t xml:space="preserve"> code</w:t>
      </w:r>
      <w:bookmarkEnd w:id="1884"/>
    </w:p>
    <w:p w14:paraId="2BF72DE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&lt;</w:t>
      </w:r>
      <w:proofErr w:type="spellStart"/>
      <w:r w:rsidRPr="009C62CF">
        <w:rPr>
          <w:rFonts w:ascii="Consolas" w:eastAsia="Times New Roman" w:hAnsi="Consolas"/>
          <w:color w:val="005C5F"/>
          <w:sz w:val="21"/>
          <w:szCs w:val="21"/>
        </w:rPr>
        <w:t>SoftwareSerial.h</w:t>
      </w:r>
      <w:proofErr w:type="spellEnd"/>
      <w:r w:rsidRPr="009C62CF">
        <w:rPr>
          <w:rFonts w:ascii="Consolas" w:eastAsia="Times New Roman" w:hAnsi="Consolas"/>
          <w:color w:val="005C5F"/>
          <w:sz w:val="21"/>
          <w:szCs w:val="21"/>
        </w:rPr>
        <w:t>&gt;</w:t>
      </w:r>
    </w:p>
    <w:p w14:paraId="44A805D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CF5525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//Create software serial object to communicate with SIM800L</w:t>
      </w:r>
    </w:p>
    <w:p w14:paraId="6A658F4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4E5B61"/>
          <w:sz w:val="21"/>
          <w:szCs w:val="21"/>
        </w:rPr>
        <w:t>SoftwareSerial</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11</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10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//SIM800L Tx &amp; Rx is connected to Arduino #3 &amp; #2</w:t>
      </w:r>
    </w:p>
    <w:p w14:paraId="55367A5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260177B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setup</w:t>
      </w:r>
      <w:r w:rsidRPr="009C62CF">
        <w:rPr>
          <w:rFonts w:ascii="Consolas" w:eastAsia="Times New Roman" w:hAnsi="Consolas"/>
          <w:color w:val="434F54"/>
          <w:sz w:val="21"/>
          <w:szCs w:val="21"/>
        </w:rPr>
        <w:t>()</w:t>
      </w:r>
    </w:p>
    <w:p w14:paraId="215A5B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2282B92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//Begin serial communication with Arduino and Arduino IDE (Serial Monitor)</w:t>
      </w:r>
    </w:p>
    <w:p w14:paraId="0C04CEE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F832CD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565B3C2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//Begin serial communication with Arduino and SIM800L</w:t>
      </w:r>
    </w:p>
    <w:p w14:paraId="051F38B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9CEFC0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4A7599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"Initializing..."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324761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1000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8D2CC0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9E9546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lastRenderedPageBreak/>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//Once the handshake test is successful, it will back to OK</w:t>
      </w:r>
    </w:p>
    <w:p w14:paraId="1757A7A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8C72F9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"AT+CSQ"</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//Signal quality test, value range is 0-31 , 31 is the best</w:t>
      </w:r>
    </w:p>
    <w:p w14:paraId="2C78CA9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100881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"AT+CCID"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//Read SIM information to confirm whether the SIM is plugged</w:t>
      </w:r>
    </w:p>
    <w:p w14:paraId="7C721C5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0B6401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"AT+CREG?"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//Check whether it has registered in the network</w:t>
      </w:r>
    </w:p>
    <w:p w14:paraId="2AC4E62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EBE4A6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4539EC6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5A2FC73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loop</w:t>
      </w:r>
      <w:r w:rsidRPr="009C62CF">
        <w:rPr>
          <w:rFonts w:ascii="Consolas" w:eastAsia="Times New Roman" w:hAnsi="Consolas"/>
          <w:color w:val="434F54"/>
          <w:sz w:val="21"/>
          <w:szCs w:val="21"/>
        </w:rPr>
        <w:t>()</w:t>
      </w:r>
    </w:p>
    <w:p w14:paraId="75FB97D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4FFC4E9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D61030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2DBCFD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65BC3A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p>
    <w:p w14:paraId="496E1B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20347A7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500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84B4B5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while</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available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1B95810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18497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//Forward what Serial received to Software Serial Port</w:t>
      </w:r>
    </w:p>
    <w:p w14:paraId="66BAC9E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6E0231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while</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available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FAE2AF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7B29C1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//Forward what Software Serial received to Serial Port</w:t>
      </w:r>
    </w:p>
    <w:p w14:paraId="7A1A38A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AFD326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63198279" w14:textId="77777777" w:rsidR="009C62CF" w:rsidRPr="009C62CF" w:rsidRDefault="009C62CF" w:rsidP="009C62CF"/>
    <w:p w14:paraId="72450918" w14:textId="7E97F130" w:rsidR="006E4BF1" w:rsidRPr="006E4BF1" w:rsidRDefault="006E4BF1" w:rsidP="006E4BF1">
      <w:pPr>
        <w:pStyle w:val="Heading1"/>
        <w:numPr>
          <w:ilvl w:val="0"/>
          <w:numId w:val="0"/>
        </w:numPr>
      </w:pPr>
      <w:del w:id="1886" w:author="Admin" w:date="2022-11-14T12:04:00Z">
        <w:r w:rsidDel="009A342F">
          <w:delText>APPENDICES</w:delText>
        </w:r>
      </w:del>
      <w:bookmarkStart w:id="1887" w:name="_Toc119591137"/>
      <w:ins w:id="1888" w:author="Admin" w:date="2022-11-14T12:04:00Z">
        <w:r w:rsidR="009A342F">
          <w:t>APPENDIX</w:t>
        </w:r>
      </w:ins>
      <w:r>
        <w:t xml:space="preserve"> 8: Overall circuit </w:t>
      </w:r>
      <w:r w:rsidRPr="006E4BF1">
        <w:t>Arduino</w:t>
      </w:r>
      <w:r>
        <w:t xml:space="preserve"> code</w:t>
      </w:r>
      <w:bookmarkEnd w:id="1887"/>
    </w:p>
    <w:p w14:paraId="39DE0DA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&lt;</w:t>
      </w:r>
      <w:proofErr w:type="spellStart"/>
      <w:r w:rsidRPr="009C62CF">
        <w:rPr>
          <w:rFonts w:ascii="Consolas" w:eastAsia="Times New Roman" w:hAnsi="Consolas"/>
          <w:color w:val="005C5F"/>
          <w:sz w:val="21"/>
          <w:szCs w:val="21"/>
        </w:rPr>
        <w:t>Wire.h</w:t>
      </w:r>
      <w:proofErr w:type="spellEnd"/>
      <w:r w:rsidRPr="009C62CF">
        <w:rPr>
          <w:rFonts w:ascii="Consolas" w:eastAsia="Times New Roman" w:hAnsi="Consolas"/>
          <w:color w:val="005C5F"/>
          <w:sz w:val="21"/>
          <w:szCs w:val="21"/>
        </w:rPr>
        <w:t>&gt;</w:t>
      </w:r>
    </w:p>
    <w:p w14:paraId="16BEC80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"MAX30100_PulseOximeter.h"</w:t>
      </w:r>
    </w:p>
    <w:p w14:paraId="300CF19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B9CEC0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///GSM module</w:t>
      </w:r>
    </w:p>
    <w:p w14:paraId="4E18590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&lt;</w:t>
      </w:r>
      <w:proofErr w:type="spellStart"/>
      <w:r w:rsidRPr="009C62CF">
        <w:rPr>
          <w:rFonts w:ascii="Consolas" w:eastAsia="Times New Roman" w:hAnsi="Consolas"/>
          <w:color w:val="005C5F"/>
          <w:sz w:val="21"/>
          <w:szCs w:val="21"/>
        </w:rPr>
        <w:t>SoftwareSerial.h</w:t>
      </w:r>
      <w:proofErr w:type="spellEnd"/>
      <w:r w:rsidRPr="009C62CF">
        <w:rPr>
          <w:rFonts w:ascii="Consolas" w:eastAsia="Times New Roman" w:hAnsi="Consolas"/>
          <w:color w:val="005C5F"/>
          <w:sz w:val="21"/>
          <w:szCs w:val="21"/>
        </w:rPr>
        <w:t>&gt;</w:t>
      </w:r>
    </w:p>
    <w:p w14:paraId="171D600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//Create software serial object to communicate with SIM800L</w:t>
      </w:r>
    </w:p>
    <w:p w14:paraId="5CFAB72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4E5B61"/>
          <w:sz w:val="21"/>
          <w:szCs w:val="21"/>
        </w:rPr>
        <w:t>SoftwareSerial</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11</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10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//SIM800L Tx &amp; Rx is connected to Arduino #11 &amp; #10</w:t>
      </w:r>
    </w:p>
    <w:p w14:paraId="19502FC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444AC8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lastRenderedPageBreak/>
        <w:t>/////GPS Module</w:t>
      </w:r>
    </w:p>
    <w:p w14:paraId="499B470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//Connect with pin 18 and 19</w:t>
      </w:r>
    </w:p>
    <w:p w14:paraId="64FFBF4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#include</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&lt;</w:t>
      </w:r>
      <w:proofErr w:type="spellStart"/>
      <w:r w:rsidRPr="009C62CF">
        <w:rPr>
          <w:rFonts w:ascii="Consolas" w:eastAsia="Times New Roman" w:hAnsi="Consolas"/>
          <w:color w:val="005C5F"/>
          <w:sz w:val="21"/>
          <w:szCs w:val="21"/>
        </w:rPr>
        <w:t>TinyGPS.h</w:t>
      </w:r>
      <w:proofErr w:type="spellEnd"/>
      <w:r w:rsidRPr="009C62CF">
        <w:rPr>
          <w:rFonts w:ascii="Consolas" w:eastAsia="Times New Roman" w:hAnsi="Consolas"/>
          <w:color w:val="005C5F"/>
          <w:sz w:val="21"/>
          <w:szCs w:val="21"/>
        </w:rPr>
        <w:t>&gt;</w:t>
      </w:r>
    </w:p>
    <w:p w14:paraId="425A502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//long   </w:t>
      </w:r>
      <w:proofErr w:type="spellStart"/>
      <w:r w:rsidRPr="009C62CF">
        <w:rPr>
          <w:rFonts w:ascii="Consolas" w:eastAsia="Times New Roman" w:hAnsi="Consolas"/>
          <w:color w:val="95A5A6"/>
          <w:sz w:val="21"/>
          <w:szCs w:val="21"/>
        </w:rPr>
        <w:t>lat,lon</w:t>
      </w:r>
      <w:proofErr w:type="spellEnd"/>
      <w:r w:rsidRPr="009C62CF">
        <w:rPr>
          <w:rFonts w:ascii="Consolas" w:eastAsia="Times New Roman" w:hAnsi="Consolas"/>
          <w:color w:val="95A5A6"/>
          <w:sz w:val="21"/>
          <w:szCs w:val="21"/>
        </w:rPr>
        <w:t>; // create variable for latitude and longitude object</w:t>
      </w:r>
    </w:p>
    <w:p w14:paraId="1DC0B81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lat,lon</w:t>
      </w:r>
      <w:proofErr w:type="spellEnd"/>
      <w:r w:rsidRPr="009C62CF">
        <w:rPr>
          <w:rFonts w:ascii="Consolas" w:eastAsia="Times New Roman" w:hAnsi="Consolas"/>
          <w:color w:val="4E5B61"/>
          <w:sz w:val="21"/>
          <w:szCs w:val="21"/>
        </w:rPr>
        <w:t>;</w:t>
      </w:r>
    </w:p>
    <w:p w14:paraId="0563036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4E5B61"/>
          <w:sz w:val="21"/>
          <w:szCs w:val="21"/>
        </w:rPr>
        <w:t>TinyGPS</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gps</w:t>
      </w:r>
      <w:proofErr w:type="spellEnd"/>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create </w:t>
      </w:r>
      <w:proofErr w:type="spellStart"/>
      <w:r w:rsidRPr="009C62CF">
        <w:rPr>
          <w:rFonts w:ascii="Consolas" w:eastAsia="Times New Roman" w:hAnsi="Consolas"/>
          <w:color w:val="95A5A6"/>
          <w:sz w:val="21"/>
          <w:szCs w:val="21"/>
        </w:rPr>
        <w:t>gps</w:t>
      </w:r>
      <w:proofErr w:type="spellEnd"/>
      <w:r w:rsidRPr="009C62CF">
        <w:rPr>
          <w:rFonts w:ascii="Consolas" w:eastAsia="Times New Roman" w:hAnsi="Consolas"/>
          <w:color w:val="95A5A6"/>
          <w:sz w:val="21"/>
          <w:szCs w:val="21"/>
        </w:rPr>
        <w:t xml:space="preserve"> object</w:t>
      </w:r>
    </w:p>
    <w:p w14:paraId="42855C7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1139B60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////max30100</w:t>
      </w:r>
    </w:p>
    <w:p w14:paraId="6E08C7C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w:t>
      </w:r>
      <w:proofErr w:type="gramStart"/>
      <w:r w:rsidRPr="009C62CF">
        <w:rPr>
          <w:rFonts w:ascii="Consolas" w:eastAsia="Times New Roman" w:hAnsi="Consolas"/>
          <w:color w:val="728E00"/>
          <w:sz w:val="21"/>
          <w:szCs w:val="21"/>
        </w:rPr>
        <w:t>define</w:t>
      </w:r>
      <w:proofErr w:type="gram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sensorPin</w:t>
      </w:r>
      <w:proofErr w:type="spellEnd"/>
      <w:r w:rsidRPr="009C62CF">
        <w:rPr>
          <w:rFonts w:ascii="Consolas" w:eastAsia="Times New Roman" w:hAnsi="Consolas"/>
          <w:color w:val="4E5B61"/>
          <w:sz w:val="21"/>
          <w:szCs w:val="21"/>
        </w:rPr>
        <w:t xml:space="preserve"> A0</w:t>
      </w:r>
    </w:p>
    <w:p w14:paraId="61E47DE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w:t>
      </w:r>
      <w:proofErr w:type="gramStart"/>
      <w:r w:rsidRPr="009C62CF">
        <w:rPr>
          <w:rFonts w:ascii="Consolas" w:eastAsia="Times New Roman" w:hAnsi="Consolas"/>
          <w:color w:val="728E00"/>
          <w:sz w:val="21"/>
          <w:szCs w:val="21"/>
        </w:rPr>
        <w:t>define</w:t>
      </w:r>
      <w:proofErr w:type="gramEnd"/>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sensorPin1</w:t>
      </w:r>
      <w:r w:rsidRPr="009C62CF">
        <w:rPr>
          <w:rFonts w:ascii="Consolas" w:eastAsia="Times New Roman" w:hAnsi="Consolas"/>
          <w:color w:val="4E5B61"/>
          <w:sz w:val="21"/>
          <w:szCs w:val="21"/>
        </w:rPr>
        <w:t xml:space="preserve"> A1</w:t>
      </w:r>
    </w:p>
    <w:p w14:paraId="15BEB65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w:t>
      </w:r>
      <w:proofErr w:type="gramStart"/>
      <w:r w:rsidRPr="009C62CF">
        <w:rPr>
          <w:rFonts w:ascii="Consolas" w:eastAsia="Times New Roman" w:hAnsi="Consolas"/>
          <w:color w:val="728E00"/>
          <w:sz w:val="21"/>
          <w:szCs w:val="21"/>
        </w:rPr>
        <w:t>define</w:t>
      </w:r>
      <w:proofErr w:type="gramEnd"/>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REPORTING_PERIOD_MS</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1000</w:t>
      </w:r>
    </w:p>
    <w:p w14:paraId="50664D5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Create a </w:t>
      </w:r>
      <w:proofErr w:type="spellStart"/>
      <w:r w:rsidRPr="009C62CF">
        <w:rPr>
          <w:rFonts w:ascii="Consolas" w:eastAsia="Times New Roman" w:hAnsi="Consolas"/>
          <w:color w:val="95A5A6"/>
          <w:sz w:val="21"/>
          <w:szCs w:val="21"/>
        </w:rPr>
        <w:t>PulseOximeter</w:t>
      </w:r>
      <w:proofErr w:type="spellEnd"/>
      <w:r w:rsidRPr="009C62CF">
        <w:rPr>
          <w:rFonts w:ascii="Consolas" w:eastAsia="Times New Roman" w:hAnsi="Consolas"/>
          <w:color w:val="95A5A6"/>
          <w:sz w:val="21"/>
          <w:szCs w:val="21"/>
        </w:rPr>
        <w:t xml:space="preserve"> object</w:t>
      </w:r>
    </w:p>
    <w:p w14:paraId="7FB2211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4E5B61"/>
          <w:sz w:val="21"/>
          <w:szCs w:val="21"/>
        </w:rPr>
        <w:t>PulseOximeter</w:t>
      </w:r>
      <w:proofErr w:type="spellEnd"/>
      <w:r w:rsidRPr="009C62CF">
        <w:rPr>
          <w:rFonts w:ascii="Consolas" w:eastAsia="Times New Roman" w:hAnsi="Consolas"/>
          <w:color w:val="4E5B61"/>
          <w:sz w:val="21"/>
          <w:szCs w:val="21"/>
        </w:rPr>
        <w:t xml:space="preserve"> pox;</w:t>
      </w:r>
    </w:p>
    <w:p w14:paraId="6FABDC9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Time at which the last beat occurred</w:t>
      </w:r>
    </w:p>
    <w:p w14:paraId="2F3BB06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uint32_t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1FEA536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Callback routine is executed when a pulse is detected</w:t>
      </w:r>
    </w:p>
    <w:p w14:paraId="7B8D776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onBeatDetected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7D2B332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"Beat!"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D55BBE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5D156B7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/////end of max30100</w:t>
      </w:r>
    </w:p>
    <w:p w14:paraId="19C7E3F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2481FFC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const</w:t>
      </w: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MPU_addr</w:t>
      </w:r>
      <w:proofErr w:type="spellEnd"/>
      <w:r w:rsidRPr="009C62CF">
        <w:rPr>
          <w:rFonts w:ascii="Consolas" w:eastAsia="Times New Roman" w:hAnsi="Consolas"/>
          <w:color w:val="4E5B61"/>
          <w:sz w:val="21"/>
          <w:szCs w:val="21"/>
        </w:rPr>
        <w:t xml:space="preserve"> = 0x</w:t>
      </w:r>
      <w:r w:rsidRPr="009C62CF">
        <w:rPr>
          <w:rFonts w:ascii="Consolas" w:eastAsia="Times New Roman" w:hAnsi="Consolas"/>
          <w:color w:val="005C5F"/>
          <w:sz w:val="21"/>
          <w:szCs w:val="21"/>
        </w:rPr>
        <w:t>68</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I2C address of the MPU-6050</w:t>
      </w:r>
    </w:p>
    <w:p w14:paraId="2A3E6F3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int16_t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AcX</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AcY</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AcZ</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Tmp</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GyX</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GyY</w:t>
      </w:r>
      <w:proofErr w:type="spellEnd"/>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GyZ</w:t>
      </w:r>
      <w:proofErr w:type="spellEnd"/>
      <w:r w:rsidRPr="009C62CF">
        <w:rPr>
          <w:rFonts w:ascii="Consolas" w:eastAsia="Times New Roman" w:hAnsi="Consolas"/>
          <w:color w:val="4E5B61"/>
          <w:sz w:val="21"/>
          <w:szCs w:val="21"/>
        </w:rPr>
        <w:t>;</w:t>
      </w:r>
    </w:p>
    <w:p w14:paraId="383CE5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ax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ay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az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gx</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gy</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gz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1343D1C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boolean</w:t>
      </w:r>
      <w:proofErr w:type="spellEnd"/>
      <w:r w:rsidRPr="009C62CF">
        <w:rPr>
          <w:rFonts w:ascii="Consolas" w:eastAsia="Times New Roman" w:hAnsi="Consolas"/>
          <w:color w:val="4E5B61"/>
          <w:sz w:val="21"/>
          <w:szCs w:val="21"/>
        </w:rPr>
        <w:t xml:space="preserve"> fall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if a fall has occurred</w:t>
      </w:r>
    </w:p>
    <w:p w14:paraId="2BD36E0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boolean</w:t>
      </w:r>
      <w:proofErr w:type="spellEnd"/>
      <w:r w:rsidRPr="009C62CF">
        <w:rPr>
          <w:rFonts w:ascii="Consolas" w:eastAsia="Times New Roman" w:hAnsi="Consolas"/>
          <w:color w:val="4E5B61"/>
          <w:sz w:val="21"/>
          <w:szCs w:val="21"/>
        </w:rPr>
        <w:t xml:space="preserve"> trigger1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if first trigger (lower threshold) has occurred</w:t>
      </w:r>
    </w:p>
    <w:p w14:paraId="6931A96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boolean</w:t>
      </w:r>
      <w:proofErr w:type="spellEnd"/>
      <w:r w:rsidRPr="009C62CF">
        <w:rPr>
          <w:rFonts w:ascii="Consolas" w:eastAsia="Times New Roman" w:hAnsi="Consolas"/>
          <w:color w:val="4E5B61"/>
          <w:sz w:val="21"/>
          <w:szCs w:val="21"/>
        </w:rPr>
        <w:t xml:space="preserve"> trigger2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if second trigger (upper threshold) has occurred</w:t>
      </w:r>
    </w:p>
    <w:p w14:paraId="313C0B7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boolean</w:t>
      </w:r>
      <w:proofErr w:type="spellEnd"/>
      <w:r w:rsidRPr="009C62CF">
        <w:rPr>
          <w:rFonts w:ascii="Consolas" w:eastAsia="Times New Roman" w:hAnsi="Consolas"/>
          <w:color w:val="4E5B61"/>
          <w:sz w:val="21"/>
          <w:szCs w:val="21"/>
        </w:rPr>
        <w:t xml:space="preserve"> trigger3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if third trigger (orientation change) has occurred</w:t>
      </w:r>
    </w:p>
    <w:p w14:paraId="678FA4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byte trigger1count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the counts past since trigger 1 was set true</w:t>
      </w:r>
    </w:p>
    <w:p w14:paraId="0CAD444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byte trigger2count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the counts past since trigger 2 was set true</w:t>
      </w:r>
    </w:p>
    <w:p w14:paraId="6E216A4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byte trigger3count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//stores the counts past since trigger 3 was set true</w:t>
      </w:r>
    </w:p>
    <w:p w14:paraId="12F703C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2957D49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29825CC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String </w:t>
      </w:r>
      <w:proofErr w:type="spellStart"/>
      <w:r w:rsidRPr="009C62CF">
        <w:rPr>
          <w:rFonts w:ascii="Consolas" w:eastAsia="Times New Roman" w:hAnsi="Consolas"/>
          <w:color w:val="4E5B61"/>
          <w:sz w:val="21"/>
          <w:szCs w:val="21"/>
        </w:rPr>
        <w:t>workerLocation</w:t>
      </w:r>
      <w:proofErr w:type="spellEnd"/>
      <w:r w:rsidRPr="009C62CF">
        <w:rPr>
          <w:rFonts w:ascii="Consolas" w:eastAsia="Times New Roman" w:hAnsi="Consolas"/>
          <w:color w:val="4E5B61"/>
          <w:sz w:val="21"/>
          <w:szCs w:val="21"/>
        </w:rPr>
        <w:t>;</w:t>
      </w:r>
    </w:p>
    <w:p w14:paraId="092ED8B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String message;</w:t>
      </w:r>
    </w:p>
    <w:p w14:paraId="653C15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String </w:t>
      </w:r>
      <w:proofErr w:type="spellStart"/>
      <w:r w:rsidRPr="009C62CF">
        <w:rPr>
          <w:rFonts w:ascii="Consolas" w:eastAsia="Times New Roman" w:hAnsi="Consolas"/>
          <w:color w:val="4E5B61"/>
          <w:sz w:val="21"/>
          <w:szCs w:val="21"/>
        </w:rPr>
        <w:t>employeeName</w:t>
      </w:r>
      <w:proofErr w:type="spellEnd"/>
      <w:r w:rsidRPr="009C62CF">
        <w:rPr>
          <w:rFonts w:ascii="Consolas" w:eastAsia="Times New Roman" w:hAnsi="Consolas"/>
          <w:color w:val="4E5B61"/>
          <w:sz w:val="21"/>
          <w:szCs w:val="21"/>
        </w:rPr>
        <w:t>;</w:t>
      </w:r>
    </w:p>
    <w:p w14:paraId="4D17A49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String condition;</w:t>
      </w:r>
    </w:p>
    <w:p w14:paraId="1F116D6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const</w:t>
      </w: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buzzer =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//buzzer to </w:t>
      </w:r>
      <w:proofErr w:type="spellStart"/>
      <w:r w:rsidRPr="009C62CF">
        <w:rPr>
          <w:rFonts w:ascii="Consolas" w:eastAsia="Times New Roman" w:hAnsi="Consolas"/>
          <w:color w:val="95A5A6"/>
          <w:sz w:val="21"/>
          <w:szCs w:val="21"/>
        </w:rPr>
        <w:t>arduino</w:t>
      </w:r>
      <w:proofErr w:type="spellEnd"/>
      <w:r w:rsidRPr="009C62CF">
        <w:rPr>
          <w:rFonts w:ascii="Consolas" w:eastAsia="Times New Roman" w:hAnsi="Consolas"/>
          <w:color w:val="95A5A6"/>
          <w:sz w:val="21"/>
          <w:szCs w:val="21"/>
        </w:rPr>
        <w:t xml:space="preserve"> pin 9</w:t>
      </w:r>
    </w:p>
    <w:p w14:paraId="7A9DCAC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1278F20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setup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4EA108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288A29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employeeName</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w:t>
      </w:r>
      <w:proofErr w:type="spellStart"/>
      <w:r w:rsidRPr="009C62CF">
        <w:rPr>
          <w:rFonts w:ascii="Consolas" w:eastAsia="Times New Roman" w:hAnsi="Consolas"/>
          <w:color w:val="005C5F"/>
          <w:sz w:val="21"/>
          <w:szCs w:val="21"/>
        </w:rPr>
        <w:t>Mokeira</w:t>
      </w:r>
      <w:proofErr w:type="spellEnd"/>
      <w:r w:rsidRPr="009C62CF">
        <w:rPr>
          <w:rFonts w:ascii="Consolas" w:eastAsia="Times New Roman" w:hAnsi="Consolas"/>
          <w:color w:val="005C5F"/>
          <w:sz w:val="21"/>
          <w:szCs w:val="21"/>
        </w:rPr>
        <w:t>"</w:t>
      </w:r>
      <w:r w:rsidRPr="009C62CF">
        <w:rPr>
          <w:rFonts w:ascii="Consolas" w:eastAsia="Times New Roman" w:hAnsi="Consolas"/>
          <w:color w:val="4E5B61"/>
          <w:sz w:val="21"/>
          <w:szCs w:val="21"/>
        </w:rPr>
        <w:t>;</w:t>
      </w:r>
    </w:p>
    <w:p w14:paraId="2ED1963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97D0B1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////GPS module</w:t>
      </w:r>
    </w:p>
    <w:p w14:paraId="0D1F009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connect serial</w:t>
      </w:r>
    </w:p>
    <w:p w14:paraId="79658FA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"The GPS Received Signal:"</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844860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D35400"/>
          <w:sz w:val="21"/>
          <w:szCs w:val="21"/>
        </w:rPr>
        <w:t>Serial1</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connect </w:t>
      </w:r>
      <w:proofErr w:type="spellStart"/>
      <w:r w:rsidRPr="009C62CF">
        <w:rPr>
          <w:rFonts w:ascii="Consolas" w:eastAsia="Times New Roman" w:hAnsi="Consolas"/>
          <w:color w:val="95A5A6"/>
          <w:sz w:val="21"/>
          <w:szCs w:val="21"/>
        </w:rPr>
        <w:t>gps</w:t>
      </w:r>
      <w:proofErr w:type="spellEnd"/>
      <w:r w:rsidRPr="009C62CF">
        <w:rPr>
          <w:rFonts w:ascii="Consolas" w:eastAsia="Times New Roman" w:hAnsi="Consolas"/>
          <w:color w:val="95A5A6"/>
          <w:sz w:val="21"/>
          <w:szCs w:val="21"/>
        </w:rPr>
        <w:t xml:space="preserve"> sensor</w:t>
      </w:r>
    </w:p>
    <w:p w14:paraId="07D6B9B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////max30100</w:t>
      </w:r>
    </w:p>
    <w:p w14:paraId="539EC4D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 xml:space="preserve">"Initializing pulse </w:t>
      </w:r>
      <w:proofErr w:type="gramStart"/>
      <w:r w:rsidRPr="009C62CF">
        <w:rPr>
          <w:rFonts w:ascii="Consolas" w:eastAsia="Times New Roman" w:hAnsi="Consolas"/>
          <w:color w:val="005C5F"/>
          <w:sz w:val="21"/>
          <w:szCs w:val="21"/>
        </w:rPr>
        <w:t>oximeter..</w:t>
      </w:r>
      <w:proofErr w:type="gramEnd"/>
      <w:r w:rsidRPr="009C62CF">
        <w:rPr>
          <w:rFonts w:ascii="Consolas" w:eastAsia="Times New Roman" w:hAnsi="Consolas"/>
          <w:color w:val="005C5F"/>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CF3655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084B67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Initialize sensor</w:t>
      </w:r>
    </w:p>
    <w:p w14:paraId="2E59D67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785733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"FAILED"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5A1D29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for</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C19650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5461D9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"SUCCESS"</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DE994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74F894F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F78DBA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Configure sensor to use 7.6mA for LED drive</w:t>
      </w:r>
    </w:p>
    <w:p w14:paraId="5A9011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setIRLedCurrent</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MAX30100_LED_CURR_7_6MA</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402081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3CFE0F3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Register a callback routine</w:t>
      </w:r>
    </w:p>
    <w:p w14:paraId="799A59D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setOnBeatDetectedCallback</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onBeatDetected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174808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/////end of max30100</w:t>
      </w:r>
    </w:p>
    <w:p w14:paraId="5D74114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pinMode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buzzer, OUTPUT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Set buzzer - pin 9 as an output</w:t>
      </w:r>
    </w:p>
    <w:p w14:paraId="48C71D1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19B3EED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6DDC49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beginTransmission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MPU_addr</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4CC51B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0x</w:t>
      </w:r>
      <w:r w:rsidRPr="009C62CF">
        <w:rPr>
          <w:rFonts w:ascii="Consolas" w:eastAsia="Times New Roman" w:hAnsi="Consolas"/>
          <w:color w:val="005C5F"/>
          <w:sz w:val="21"/>
          <w:szCs w:val="21"/>
        </w:rPr>
        <w:t>6B</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PWR_MGMT_1 register</w:t>
      </w:r>
    </w:p>
    <w:p w14:paraId="4D689AE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set to zero (wakes up the MPU-6050)</w:t>
      </w:r>
    </w:p>
    <w:p w14:paraId="410C32B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endTransmission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C026E4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"Wrote to IMU"</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44E2EF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
    <w:p w14:paraId="566C1C3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0C8307B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loop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9CC48A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4D0D1A7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while</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Serial1</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available</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 check for </w:t>
      </w:r>
      <w:proofErr w:type="spellStart"/>
      <w:r w:rsidRPr="009C62CF">
        <w:rPr>
          <w:rFonts w:ascii="Consolas" w:eastAsia="Times New Roman" w:hAnsi="Consolas"/>
          <w:color w:val="95A5A6"/>
          <w:sz w:val="21"/>
          <w:szCs w:val="21"/>
        </w:rPr>
        <w:t>gps</w:t>
      </w:r>
      <w:proofErr w:type="spellEnd"/>
      <w:r w:rsidRPr="009C62CF">
        <w:rPr>
          <w:rFonts w:ascii="Consolas" w:eastAsia="Times New Roman" w:hAnsi="Consolas"/>
          <w:color w:val="95A5A6"/>
          <w:sz w:val="21"/>
          <w:szCs w:val="21"/>
        </w:rPr>
        <w:t xml:space="preserve"> data</w:t>
      </w:r>
    </w:p>
    <w:p w14:paraId="0ABC5C1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gps</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encode</w:t>
      </w:r>
      <w:proofErr w:type="spellEnd"/>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Serial1</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encode </w:t>
      </w:r>
      <w:proofErr w:type="spellStart"/>
      <w:r w:rsidRPr="009C62CF">
        <w:rPr>
          <w:rFonts w:ascii="Consolas" w:eastAsia="Times New Roman" w:hAnsi="Consolas"/>
          <w:color w:val="95A5A6"/>
          <w:sz w:val="21"/>
          <w:szCs w:val="21"/>
        </w:rPr>
        <w:t>gps</w:t>
      </w:r>
      <w:proofErr w:type="spellEnd"/>
      <w:r w:rsidRPr="009C62CF">
        <w:rPr>
          <w:rFonts w:ascii="Consolas" w:eastAsia="Times New Roman" w:hAnsi="Consolas"/>
          <w:color w:val="95A5A6"/>
          <w:sz w:val="21"/>
          <w:szCs w:val="21"/>
        </w:rPr>
        <w:t xml:space="preserve"> data</w:t>
      </w:r>
    </w:p>
    <w:p w14:paraId="7725753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30E5B7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gps</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f_get_position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&amp;</w:t>
      </w:r>
      <w:proofErr w:type="spellStart"/>
      <w:r w:rsidRPr="009C62CF">
        <w:rPr>
          <w:rFonts w:ascii="Consolas" w:eastAsia="Times New Roman" w:hAnsi="Consolas"/>
          <w:color w:val="4E5B61"/>
          <w:sz w:val="21"/>
          <w:szCs w:val="21"/>
        </w:rPr>
        <w:t>lat</w:t>
      </w:r>
      <w:proofErr w:type="spellEnd"/>
      <w:r w:rsidRPr="009C62CF">
        <w:rPr>
          <w:rFonts w:ascii="Consolas" w:eastAsia="Times New Roman" w:hAnsi="Consolas"/>
          <w:color w:val="4E5B61"/>
          <w:sz w:val="21"/>
          <w:szCs w:val="21"/>
        </w:rPr>
        <w:t>,&amp;</w:t>
      </w:r>
      <w:proofErr w:type="spellStart"/>
      <w:r w:rsidRPr="009C62CF">
        <w:rPr>
          <w:rFonts w:ascii="Consolas" w:eastAsia="Times New Roman" w:hAnsi="Consolas"/>
          <w:color w:val="4E5B61"/>
          <w:sz w:val="21"/>
          <w:szCs w:val="21"/>
        </w:rPr>
        <w:t>lon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get latitude and longitude</w:t>
      </w:r>
    </w:p>
    <w:p w14:paraId="08D74BE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
    <w:p w14:paraId="4686CF6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("Position: ");</w:t>
      </w:r>
    </w:p>
    <w:p w14:paraId="3CCE918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
    <w:p w14:paraId="5BB0F6D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//Latitude</w:t>
      </w:r>
    </w:p>
    <w:p w14:paraId="2EF9EB3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("Latitude: ");</w:t>
      </w:r>
    </w:p>
    <w:p w14:paraId="44C2AD9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(lat,6);</w:t>
      </w:r>
    </w:p>
    <w:p w14:paraId="7B8B8F8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
    <w:p w14:paraId="340DA43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lastRenderedPageBreak/>
        <w:t xml:space="preserve">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w:t>
      </w:r>
    </w:p>
    <w:p w14:paraId="0A6226D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
    <w:p w14:paraId="7279549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//Longitude</w:t>
      </w:r>
    </w:p>
    <w:p w14:paraId="33AFAF3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("Longitude: ");</w:t>
      </w:r>
    </w:p>
    <w:p w14:paraId="75E213B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Serial.println</w:t>
      </w:r>
      <w:proofErr w:type="spellEnd"/>
      <w:r w:rsidRPr="009C62CF">
        <w:rPr>
          <w:rFonts w:ascii="Consolas" w:eastAsia="Times New Roman" w:hAnsi="Consolas"/>
          <w:color w:val="95A5A6"/>
          <w:sz w:val="21"/>
          <w:szCs w:val="21"/>
        </w:rPr>
        <w:t xml:space="preserve">(lon,6); </w:t>
      </w:r>
    </w:p>
    <w:p w14:paraId="7D1B56E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
    <w:p w14:paraId="1CE1CCD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1D7BFD6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38B4C26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workerLocation</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lat,</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005C5F"/>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lon,</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99240B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4ACA2DE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x=</w:t>
      </w:r>
      <w:proofErr w:type="spellStart"/>
      <w:r w:rsidRPr="009C62CF">
        <w:rPr>
          <w:rFonts w:ascii="Consolas" w:eastAsia="Times New Roman" w:hAnsi="Consolas"/>
          <w:color w:val="D35400"/>
          <w:sz w:val="21"/>
          <w:szCs w:val="21"/>
        </w:rPr>
        <w:t>analogRead</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sensorPin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store the values of pressure sensor in variable x</w:t>
      </w:r>
    </w:p>
    <w:p w14:paraId="4951082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44B2DA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/////Temperature Measurement and function</w:t>
      </w:r>
    </w:p>
    <w:p w14:paraId="1C7BC0C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reading = </w:t>
      </w:r>
      <w:proofErr w:type="spellStart"/>
      <w:r w:rsidRPr="009C62CF">
        <w:rPr>
          <w:rFonts w:ascii="Consolas" w:eastAsia="Times New Roman" w:hAnsi="Consolas"/>
          <w:color w:val="D35400"/>
          <w:sz w:val="21"/>
          <w:szCs w:val="21"/>
        </w:rPr>
        <w:t>analogRead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sensorPin1</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//store the values of </w:t>
      </w:r>
      <w:proofErr w:type="spellStart"/>
      <w:r w:rsidRPr="009C62CF">
        <w:rPr>
          <w:rFonts w:ascii="Consolas" w:eastAsia="Times New Roman" w:hAnsi="Consolas"/>
          <w:color w:val="95A5A6"/>
          <w:sz w:val="21"/>
          <w:szCs w:val="21"/>
        </w:rPr>
        <w:t>tmp</w:t>
      </w:r>
      <w:proofErr w:type="spellEnd"/>
      <w:r w:rsidRPr="009C62CF">
        <w:rPr>
          <w:rFonts w:ascii="Consolas" w:eastAsia="Times New Roman" w:hAnsi="Consolas"/>
          <w:color w:val="95A5A6"/>
          <w:sz w:val="21"/>
          <w:szCs w:val="21"/>
        </w:rPr>
        <w:t xml:space="preserve"> 36 temp sensor in variable reading</w:t>
      </w:r>
    </w:p>
    <w:p w14:paraId="529FEA1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voltage = reading * </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5.0</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1024.0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BE42CA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voltage - </w:t>
      </w:r>
      <w:r w:rsidRPr="009C62CF">
        <w:rPr>
          <w:rFonts w:ascii="Consolas" w:eastAsia="Times New Roman" w:hAnsi="Consolas"/>
          <w:color w:val="005C5F"/>
          <w:sz w:val="21"/>
          <w:szCs w:val="21"/>
        </w:rPr>
        <w:t>0.5</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100</w:t>
      </w:r>
      <w:r w:rsidRPr="009C62CF">
        <w:rPr>
          <w:rFonts w:ascii="Consolas" w:eastAsia="Times New Roman" w:hAnsi="Consolas"/>
          <w:color w:val="4E5B61"/>
          <w:sz w:val="21"/>
          <w:szCs w:val="21"/>
        </w:rPr>
        <w:t>;</w:t>
      </w:r>
    </w:p>
    <w:p w14:paraId="5B90DFC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50</w:t>
      </w:r>
      <w:r w:rsidRPr="009C62CF">
        <w:rPr>
          <w:rFonts w:ascii="Consolas" w:eastAsia="Times New Roman" w:hAnsi="Consolas"/>
          <w:color w:val="434F54"/>
          <w:sz w:val="21"/>
          <w:szCs w:val="21"/>
        </w:rPr>
        <w:t>){</w:t>
      </w:r>
    </w:p>
    <w:p w14:paraId="5FE58D1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condition = </w:t>
      </w:r>
      <w:r w:rsidRPr="009C62CF">
        <w:rPr>
          <w:rFonts w:ascii="Consolas" w:eastAsia="Times New Roman" w:hAnsi="Consolas"/>
          <w:color w:val="005C5F"/>
          <w:sz w:val="21"/>
          <w:szCs w:val="21"/>
        </w:rPr>
        <w:t>"Fever"</w:t>
      </w:r>
      <w:r w:rsidRPr="009C62CF">
        <w:rPr>
          <w:rFonts w:ascii="Consolas" w:eastAsia="Times New Roman" w:hAnsi="Consolas"/>
          <w:color w:val="4E5B61"/>
          <w:sz w:val="21"/>
          <w:szCs w:val="21"/>
        </w:rPr>
        <w:t>;</w:t>
      </w:r>
    </w:p>
    <w:p w14:paraId="046377B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6F55E3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sendMessage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E2BFB3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3851061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temperatureC</w:t>
      </w:r>
      <w:proofErr w:type="spellEnd"/>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10</w:t>
      </w:r>
      <w:r w:rsidRPr="009C62CF">
        <w:rPr>
          <w:rFonts w:ascii="Consolas" w:eastAsia="Times New Roman" w:hAnsi="Consolas"/>
          <w:color w:val="434F54"/>
          <w:sz w:val="21"/>
          <w:szCs w:val="21"/>
        </w:rPr>
        <w:t>){</w:t>
      </w:r>
    </w:p>
    <w:p w14:paraId="176327B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condition = </w:t>
      </w:r>
      <w:r w:rsidRPr="009C62CF">
        <w:rPr>
          <w:rFonts w:ascii="Consolas" w:eastAsia="Times New Roman" w:hAnsi="Consolas"/>
          <w:color w:val="005C5F"/>
          <w:sz w:val="21"/>
          <w:szCs w:val="21"/>
        </w:rPr>
        <w:t>"hypothermia"</w:t>
      </w:r>
      <w:r w:rsidRPr="009C62CF">
        <w:rPr>
          <w:rFonts w:ascii="Consolas" w:eastAsia="Times New Roman" w:hAnsi="Consolas"/>
          <w:color w:val="4E5B61"/>
          <w:sz w:val="21"/>
          <w:szCs w:val="21"/>
        </w:rPr>
        <w:t>;</w:t>
      </w:r>
    </w:p>
    <w:p w14:paraId="51F6D03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49EFE8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6296BF5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
    <w:p w14:paraId="4C36EE4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25F0D4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/////Heart rate measurement section</w:t>
      </w:r>
    </w:p>
    <w:p w14:paraId="438E2D1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Read from the sensor</w:t>
      </w:r>
    </w:p>
    <w:p w14:paraId="4063ED2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update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48E7E7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799647A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 Grab the updated heart rate and SpO2 levels</w:t>
      </w:r>
    </w:p>
    <w:p w14:paraId="1548139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millis</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&gt; REPORTING_PERIOD_MS</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924184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"Heart rate:"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8C3BA1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7C64EC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"bpm / 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DC92D5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9DE396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D4CFE7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0DCB9B4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tsLastReport</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millis</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710267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500</w:t>
      </w:r>
      <w:r w:rsidRPr="009C62CF">
        <w:rPr>
          <w:rFonts w:ascii="Consolas" w:eastAsia="Times New Roman" w:hAnsi="Consolas"/>
          <w:color w:val="434F54"/>
          <w:sz w:val="21"/>
          <w:szCs w:val="21"/>
        </w:rPr>
        <w:t>)</w:t>
      </w:r>
    </w:p>
    <w:p w14:paraId="219F935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1E5609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 xml:space="preserve"> ("Heartrate Dangerously High");   </w:t>
      </w:r>
    </w:p>
    <w:p w14:paraId="57B6E90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lastRenderedPageBreak/>
        <w:t xml:space="preserve">   condition = </w:t>
      </w:r>
      <w:r w:rsidRPr="009C62CF">
        <w:rPr>
          <w:rFonts w:ascii="Consolas" w:eastAsia="Times New Roman" w:hAnsi="Consolas"/>
          <w:color w:val="005C5F"/>
          <w:sz w:val="21"/>
          <w:szCs w:val="21"/>
        </w:rPr>
        <w:t>"</w:t>
      </w:r>
      <w:proofErr w:type="spellStart"/>
      <w:r w:rsidRPr="009C62CF">
        <w:rPr>
          <w:rFonts w:ascii="Consolas" w:eastAsia="Times New Roman" w:hAnsi="Consolas"/>
          <w:color w:val="005C5F"/>
          <w:sz w:val="21"/>
          <w:szCs w:val="21"/>
        </w:rPr>
        <w:t>HeartRate</w:t>
      </w:r>
      <w:proofErr w:type="spellEnd"/>
      <w:r w:rsidRPr="009C62CF">
        <w:rPr>
          <w:rFonts w:ascii="Consolas" w:eastAsia="Times New Roman" w:hAnsi="Consolas"/>
          <w:color w:val="005C5F"/>
          <w:sz w:val="21"/>
          <w:szCs w:val="21"/>
        </w:rPr>
        <w:t xml:space="preserve"> Dangerously High"</w:t>
      </w:r>
      <w:r w:rsidRPr="009C62CF">
        <w:rPr>
          <w:rFonts w:ascii="Consolas" w:eastAsia="Times New Roman" w:hAnsi="Consolas"/>
          <w:color w:val="4E5B61"/>
          <w:sz w:val="21"/>
          <w:szCs w:val="21"/>
        </w:rPr>
        <w:t>;</w:t>
      </w:r>
    </w:p>
    <w:p w14:paraId="1F16948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04CC78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C8E45C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roofErr w:type="spellStart"/>
      <w:r w:rsidRPr="009C62CF">
        <w:rPr>
          <w:rFonts w:ascii="Consolas" w:eastAsia="Times New Roman" w:hAnsi="Consolas"/>
          <w:color w:val="95A5A6"/>
          <w:sz w:val="21"/>
          <w:szCs w:val="21"/>
        </w:rPr>
        <w:t>sendMessage</w:t>
      </w:r>
      <w:proofErr w:type="spellEnd"/>
      <w:r w:rsidRPr="009C62CF">
        <w:rPr>
          <w:rFonts w:ascii="Consolas" w:eastAsia="Times New Roman" w:hAnsi="Consolas"/>
          <w:color w:val="95A5A6"/>
          <w:sz w:val="21"/>
          <w:szCs w:val="21"/>
        </w:rPr>
        <w:t>();</w:t>
      </w:r>
    </w:p>
    <w:p w14:paraId="5917B9A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7E3B58F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5D11F9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20</w:t>
      </w:r>
      <w:r w:rsidRPr="009C62CF">
        <w:rPr>
          <w:rFonts w:ascii="Consolas" w:eastAsia="Times New Roman" w:hAnsi="Consolas"/>
          <w:color w:val="4E5B61"/>
          <w:sz w:val="21"/>
          <w:szCs w:val="21"/>
        </w:rPr>
        <w:t xml:space="preserve"> &amp;&amp; </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15</w:t>
      </w:r>
      <w:r w:rsidRPr="009C62CF">
        <w:rPr>
          <w:rFonts w:ascii="Consolas" w:eastAsia="Times New Roman" w:hAnsi="Consolas"/>
          <w:color w:val="434F54"/>
          <w:sz w:val="21"/>
          <w:szCs w:val="21"/>
        </w:rPr>
        <w:t>)</w:t>
      </w:r>
    </w:p>
    <w:p w14:paraId="02B6140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E2A925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roofErr w:type="spellStart"/>
      <w:r w:rsidRPr="009C62CF">
        <w:rPr>
          <w:rFonts w:ascii="Consolas" w:eastAsia="Times New Roman" w:hAnsi="Consolas"/>
          <w:color w:val="95A5A6"/>
          <w:sz w:val="21"/>
          <w:szCs w:val="21"/>
        </w:rPr>
        <w:t>Serial.println</w:t>
      </w:r>
      <w:proofErr w:type="spellEnd"/>
      <w:r w:rsidRPr="009C62CF">
        <w:rPr>
          <w:rFonts w:ascii="Consolas" w:eastAsia="Times New Roman" w:hAnsi="Consolas"/>
          <w:color w:val="95A5A6"/>
          <w:sz w:val="21"/>
          <w:szCs w:val="21"/>
        </w:rPr>
        <w:t>("Heartrate Dangerously low");</w:t>
      </w:r>
    </w:p>
    <w:p w14:paraId="623D69A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condition = </w:t>
      </w:r>
      <w:r w:rsidRPr="009C62CF">
        <w:rPr>
          <w:rFonts w:ascii="Consolas" w:eastAsia="Times New Roman" w:hAnsi="Consolas"/>
          <w:color w:val="005C5F"/>
          <w:sz w:val="21"/>
          <w:szCs w:val="21"/>
        </w:rPr>
        <w:t>"</w:t>
      </w:r>
      <w:proofErr w:type="spellStart"/>
      <w:r w:rsidRPr="009C62CF">
        <w:rPr>
          <w:rFonts w:ascii="Consolas" w:eastAsia="Times New Roman" w:hAnsi="Consolas"/>
          <w:color w:val="005C5F"/>
          <w:sz w:val="21"/>
          <w:szCs w:val="21"/>
        </w:rPr>
        <w:t>HeartRate</w:t>
      </w:r>
      <w:proofErr w:type="spellEnd"/>
      <w:r w:rsidRPr="009C62CF">
        <w:rPr>
          <w:rFonts w:ascii="Consolas" w:eastAsia="Times New Roman" w:hAnsi="Consolas"/>
          <w:color w:val="005C5F"/>
          <w:sz w:val="21"/>
          <w:szCs w:val="21"/>
        </w:rPr>
        <w:t xml:space="preserve"> Dangerously Low"</w:t>
      </w:r>
      <w:r w:rsidRPr="009C62CF">
        <w:rPr>
          <w:rFonts w:ascii="Consolas" w:eastAsia="Times New Roman" w:hAnsi="Consolas"/>
          <w:color w:val="4E5B61"/>
          <w:sz w:val="21"/>
          <w:szCs w:val="21"/>
        </w:rPr>
        <w:t>;</w:t>
      </w:r>
    </w:p>
    <w:p w14:paraId="690C00A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w:t>
      </w:r>
      <w:proofErr w:type="spellStart"/>
      <w:r w:rsidRPr="009C62CF">
        <w:rPr>
          <w:rFonts w:ascii="Consolas" w:eastAsia="Times New Roman" w:hAnsi="Consolas"/>
          <w:color w:val="95A5A6"/>
          <w:sz w:val="21"/>
          <w:szCs w:val="21"/>
        </w:rPr>
        <w:t>printInfo</w:t>
      </w:r>
      <w:proofErr w:type="spellEnd"/>
      <w:r w:rsidRPr="009C62CF">
        <w:rPr>
          <w:rFonts w:ascii="Consolas" w:eastAsia="Times New Roman" w:hAnsi="Consolas"/>
          <w:color w:val="95A5A6"/>
          <w:sz w:val="21"/>
          <w:szCs w:val="21"/>
        </w:rPr>
        <w:t>();</w:t>
      </w:r>
    </w:p>
    <w:p w14:paraId="0C826C6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2855B7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51120ED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95</w:t>
      </w:r>
      <w:r w:rsidRPr="009C62CF">
        <w:rPr>
          <w:rFonts w:ascii="Consolas" w:eastAsia="Times New Roman" w:hAnsi="Consolas"/>
          <w:color w:val="4E5B61"/>
          <w:sz w:val="21"/>
          <w:szCs w:val="21"/>
        </w:rPr>
        <w:t xml:space="preserve"> &amp;&amp; </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60</w:t>
      </w:r>
      <w:r w:rsidRPr="009C62CF">
        <w:rPr>
          <w:rFonts w:ascii="Consolas" w:eastAsia="Times New Roman" w:hAnsi="Consolas"/>
          <w:color w:val="434F54"/>
          <w:sz w:val="21"/>
          <w:szCs w:val="21"/>
        </w:rPr>
        <w:t>)</w:t>
      </w:r>
    </w:p>
    <w:p w14:paraId="3CCF18B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6FF3ABB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roofErr w:type="spellStart"/>
      <w:r w:rsidRPr="009C62CF">
        <w:rPr>
          <w:rFonts w:ascii="Consolas" w:eastAsia="Times New Roman" w:hAnsi="Consolas"/>
          <w:color w:val="95A5A6"/>
          <w:sz w:val="21"/>
          <w:szCs w:val="21"/>
        </w:rPr>
        <w:t>Serial.print</w:t>
      </w:r>
      <w:proofErr w:type="spellEnd"/>
      <w:r w:rsidRPr="009C62CF">
        <w:rPr>
          <w:rFonts w:ascii="Consolas" w:eastAsia="Times New Roman" w:hAnsi="Consolas"/>
          <w:color w:val="95A5A6"/>
          <w:sz w:val="21"/>
          <w:szCs w:val="21"/>
        </w:rPr>
        <w:t>("Blood oxygen level is low");</w:t>
      </w:r>
    </w:p>
    <w:p w14:paraId="7210AFF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condition = </w:t>
      </w:r>
      <w:r w:rsidRPr="009C62CF">
        <w:rPr>
          <w:rFonts w:ascii="Consolas" w:eastAsia="Times New Roman" w:hAnsi="Consolas"/>
          <w:color w:val="005C5F"/>
          <w:sz w:val="21"/>
          <w:szCs w:val="21"/>
        </w:rPr>
        <w:t>"</w:t>
      </w:r>
      <w:proofErr w:type="spellStart"/>
      <w:r w:rsidRPr="009C62CF">
        <w:rPr>
          <w:rFonts w:ascii="Consolas" w:eastAsia="Times New Roman" w:hAnsi="Consolas"/>
          <w:color w:val="005C5F"/>
          <w:sz w:val="21"/>
          <w:szCs w:val="21"/>
        </w:rPr>
        <w:t>HeartRate</w:t>
      </w:r>
      <w:proofErr w:type="spellEnd"/>
      <w:r w:rsidRPr="009C62CF">
        <w:rPr>
          <w:rFonts w:ascii="Consolas" w:eastAsia="Times New Roman" w:hAnsi="Consolas"/>
          <w:color w:val="005C5F"/>
          <w:sz w:val="21"/>
          <w:szCs w:val="21"/>
        </w:rPr>
        <w:t xml:space="preserve"> Dangerously High"</w:t>
      </w:r>
      <w:r w:rsidRPr="009C62CF">
        <w:rPr>
          <w:rFonts w:ascii="Consolas" w:eastAsia="Times New Roman" w:hAnsi="Consolas"/>
          <w:color w:val="4E5B61"/>
          <w:sz w:val="21"/>
          <w:szCs w:val="21"/>
        </w:rPr>
        <w:t>;</w:t>
      </w:r>
    </w:p>
    <w:p w14:paraId="053BF1C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w:t>
      </w:r>
      <w:proofErr w:type="spellStart"/>
      <w:r w:rsidRPr="009C62CF">
        <w:rPr>
          <w:rFonts w:ascii="Consolas" w:eastAsia="Times New Roman" w:hAnsi="Consolas"/>
          <w:color w:val="95A5A6"/>
          <w:sz w:val="21"/>
          <w:szCs w:val="21"/>
        </w:rPr>
        <w:t>printInfo</w:t>
      </w:r>
      <w:proofErr w:type="spellEnd"/>
      <w:r w:rsidRPr="009C62CF">
        <w:rPr>
          <w:rFonts w:ascii="Consolas" w:eastAsia="Times New Roman" w:hAnsi="Consolas"/>
          <w:color w:val="95A5A6"/>
          <w:sz w:val="21"/>
          <w:szCs w:val="21"/>
        </w:rPr>
        <w:t xml:space="preserve">(); </w:t>
      </w:r>
    </w:p>
    <w:p w14:paraId="67B603D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CBDB4E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getHeartRate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&amp;&amp; </w:t>
      </w:r>
      <w:r w:rsidRPr="009C62CF">
        <w:rPr>
          <w:rFonts w:ascii="Consolas" w:eastAsia="Times New Roman" w:hAnsi="Consolas"/>
          <w:color w:val="D35400"/>
          <w:sz w:val="21"/>
          <w:szCs w:val="21"/>
        </w:rPr>
        <w:t>pox</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getSpO2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50</w:t>
      </w:r>
      <w:r w:rsidRPr="009C62CF">
        <w:rPr>
          <w:rFonts w:ascii="Consolas" w:eastAsia="Times New Roman" w:hAnsi="Consolas"/>
          <w:color w:val="434F54"/>
          <w:sz w:val="21"/>
          <w:szCs w:val="21"/>
        </w:rPr>
        <w:t>)</w:t>
      </w:r>
    </w:p>
    <w:p w14:paraId="24D105E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1DCA44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w:t>
      </w:r>
      <w:proofErr w:type="spellStart"/>
      <w:r w:rsidRPr="009C62CF">
        <w:rPr>
          <w:rFonts w:ascii="Consolas" w:eastAsia="Times New Roman" w:hAnsi="Consolas"/>
          <w:color w:val="95A5A6"/>
          <w:sz w:val="21"/>
          <w:szCs w:val="21"/>
        </w:rPr>
        <w:t>Serial.println</w:t>
      </w:r>
      <w:proofErr w:type="spellEnd"/>
      <w:r w:rsidRPr="009C62CF">
        <w:rPr>
          <w:rFonts w:ascii="Consolas" w:eastAsia="Times New Roman" w:hAnsi="Consolas"/>
          <w:color w:val="95A5A6"/>
          <w:sz w:val="21"/>
          <w:szCs w:val="21"/>
        </w:rPr>
        <w:t>("No beat detected");</w:t>
      </w:r>
    </w:p>
    <w:p w14:paraId="0895CE3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w:t>
      </w:r>
      <w:proofErr w:type="spellStart"/>
      <w:r w:rsidRPr="009C62CF">
        <w:rPr>
          <w:rFonts w:ascii="Consolas" w:eastAsia="Times New Roman" w:hAnsi="Consolas"/>
          <w:color w:val="95A5A6"/>
          <w:sz w:val="21"/>
          <w:szCs w:val="21"/>
        </w:rPr>
        <w:t>printInfo</w:t>
      </w:r>
      <w:proofErr w:type="spellEnd"/>
      <w:r w:rsidRPr="009C62CF">
        <w:rPr>
          <w:rFonts w:ascii="Consolas" w:eastAsia="Times New Roman" w:hAnsi="Consolas"/>
          <w:color w:val="95A5A6"/>
          <w:sz w:val="21"/>
          <w:szCs w:val="21"/>
        </w:rPr>
        <w:t>();</w:t>
      </w:r>
    </w:p>
    <w:p w14:paraId="7615F3B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4332D5F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1047151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11FFC05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/////end of Heart rate measurement section</w:t>
      </w:r>
    </w:p>
    <w:p w14:paraId="1B83501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17A3F41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////Fall detection sub-routine</w:t>
      </w:r>
    </w:p>
    <w:p w14:paraId="07D90F7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mpu_read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D33500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ax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AcX</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2050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16384.00</w:t>
      </w:r>
      <w:r w:rsidRPr="009C62CF">
        <w:rPr>
          <w:rFonts w:ascii="Consolas" w:eastAsia="Times New Roman" w:hAnsi="Consolas"/>
          <w:color w:val="4E5B61"/>
          <w:sz w:val="21"/>
          <w:szCs w:val="21"/>
        </w:rPr>
        <w:t>;</w:t>
      </w:r>
    </w:p>
    <w:p w14:paraId="2490EEF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ay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AcY</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77</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16384.00</w:t>
      </w:r>
      <w:r w:rsidRPr="009C62CF">
        <w:rPr>
          <w:rFonts w:ascii="Consolas" w:eastAsia="Times New Roman" w:hAnsi="Consolas"/>
          <w:color w:val="4E5B61"/>
          <w:sz w:val="21"/>
          <w:szCs w:val="21"/>
        </w:rPr>
        <w:t>;</w:t>
      </w:r>
    </w:p>
    <w:p w14:paraId="672B25F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AcZ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1947</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16384.00</w:t>
      </w:r>
      <w:r w:rsidRPr="009C62CF">
        <w:rPr>
          <w:rFonts w:ascii="Consolas" w:eastAsia="Times New Roman" w:hAnsi="Consolas"/>
          <w:color w:val="4E5B61"/>
          <w:sz w:val="21"/>
          <w:szCs w:val="21"/>
        </w:rPr>
        <w:t>;</w:t>
      </w:r>
    </w:p>
    <w:p w14:paraId="7D5D023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gx</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GyX</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270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131.07</w:t>
      </w:r>
      <w:r w:rsidRPr="009C62CF">
        <w:rPr>
          <w:rFonts w:ascii="Consolas" w:eastAsia="Times New Roman" w:hAnsi="Consolas"/>
          <w:color w:val="4E5B61"/>
          <w:sz w:val="21"/>
          <w:szCs w:val="21"/>
        </w:rPr>
        <w:t>;</w:t>
      </w:r>
    </w:p>
    <w:p w14:paraId="742C129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gy</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GyY</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351</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131.07</w:t>
      </w:r>
      <w:r w:rsidRPr="009C62CF">
        <w:rPr>
          <w:rFonts w:ascii="Consolas" w:eastAsia="Times New Roman" w:hAnsi="Consolas"/>
          <w:color w:val="4E5B61"/>
          <w:sz w:val="21"/>
          <w:szCs w:val="21"/>
        </w:rPr>
        <w:t>;</w:t>
      </w:r>
    </w:p>
    <w:p w14:paraId="59D1ED5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GyZ</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136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131.07</w:t>
      </w:r>
      <w:r w:rsidRPr="009C62CF">
        <w:rPr>
          <w:rFonts w:ascii="Consolas" w:eastAsia="Times New Roman" w:hAnsi="Consolas"/>
          <w:color w:val="4E5B61"/>
          <w:sz w:val="21"/>
          <w:szCs w:val="21"/>
        </w:rPr>
        <w:t>;</w:t>
      </w:r>
    </w:p>
    <w:p w14:paraId="658A1AC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xml:space="preserve">   // calculating </w:t>
      </w:r>
      <w:proofErr w:type="spellStart"/>
      <w:r w:rsidRPr="009C62CF">
        <w:rPr>
          <w:rFonts w:ascii="Consolas" w:eastAsia="Times New Roman" w:hAnsi="Consolas"/>
          <w:color w:val="95A5A6"/>
          <w:sz w:val="21"/>
          <w:szCs w:val="21"/>
        </w:rPr>
        <w:t>Amplitute</w:t>
      </w:r>
      <w:proofErr w:type="spellEnd"/>
      <w:r w:rsidRPr="009C62CF">
        <w:rPr>
          <w:rFonts w:ascii="Consolas" w:eastAsia="Times New Roman" w:hAnsi="Consolas"/>
          <w:color w:val="95A5A6"/>
          <w:sz w:val="21"/>
          <w:szCs w:val="21"/>
        </w:rPr>
        <w:t xml:space="preserve"> </w:t>
      </w:r>
      <w:proofErr w:type="spellStart"/>
      <w:r w:rsidRPr="009C62CF">
        <w:rPr>
          <w:rFonts w:ascii="Consolas" w:eastAsia="Times New Roman" w:hAnsi="Consolas"/>
          <w:color w:val="95A5A6"/>
          <w:sz w:val="21"/>
          <w:szCs w:val="21"/>
        </w:rPr>
        <w:t>vactor</w:t>
      </w:r>
      <w:proofErr w:type="spellEnd"/>
      <w:r w:rsidRPr="009C62CF">
        <w:rPr>
          <w:rFonts w:ascii="Consolas" w:eastAsia="Times New Roman" w:hAnsi="Consolas"/>
          <w:color w:val="95A5A6"/>
          <w:sz w:val="21"/>
          <w:szCs w:val="21"/>
        </w:rPr>
        <w:t xml:space="preserve"> for 3 </w:t>
      </w:r>
      <w:proofErr w:type="gramStart"/>
      <w:r w:rsidRPr="009C62CF">
        <w:rPr>
          <w:rFonts w:ascii="Consolas" w:eastAsia="Times New Roman" w:hAnsi="Consolas"/>
          <w:color w:val="95A5A6"/>
          <w:sz w:val="21"/>
          <w:szCs w:val="21"/>
        </w:rPr>
        <w:t>axis</w:t>
      </w:r>
      <w:proofErr w:type="gramEnd"/>
    </w:p>
    <w:p w14:paraId="7E31789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float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Raw_Amp</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ax,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ay,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az</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0.5</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AED0DB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Amp = </w:t>
      </w:r>
      <w:proofErr w:type="spellStart"/>
      <w:r w:rsidRPr="009C62CF">
        <w:rPr>
          <w:rFonts w:ascii="Consolas" w:eastAsia="Times New Roman" w:hAnsi="Consolas"/>
          <w:color w:val="4E5B61"/>
          <w:sz w:val="21"/>
          <w:szCs w:val="21"/>
        </w:rPr>
        <w:t>Raw_Amp</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10</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w:t>
      </w:r>
      <w:proofErr w:type="spellStart"/>
      <w:r w:rsidRPr="009C62CF">
        <w:rPr>
          <w:rFonts w:ascii="Consolas" w:eastAsia="Times New Roman" w:hAnsi="Consolas"/>
          <w:color w:val="95A5A6"/>
          <w:sz w:val="21"/>
          <w:szCs w:val="21"/>
        </w:rPr>
        <w:t>Mulitiplied</w:t>
      </w:r>
      <w:proofErr w:type="spellEnd"/>
      <w:r w:rsidRPr="009C62CF">
        <w:rPr>
          <w:rFonts w:ascii="Consolas" w:eastAsia="Times New Roman" w:hAnsi="Consolas"/>
          <w:color w:val="95A5A6"/>
          <w:sz w:val="21"/>
          <w:szCs w:val="21"/>
        </w:rPr>
        <w:t xml:space="preserve"> by 10 </w:t>
      </w:r>
      <w:proofErr w:type="spellStart"/>
      <w:r w:rsidRPr="009C62CF">
        <w:rPr>
          <w:rFonts w:ascii="Consolas" w:eastAsia="Times New Roman" w:hAnsi="Consolas"/>
          <w:color w:val="95A5A6"/>
          <w:sz w:val="21"/>
          <w:szCs w:val="21"/>
        </w:rPr>
        <w:t>bcz</w:t>
      </w:r>
      <w:proofErr w:type="spellEnd"/>
      <w:r w:rsidRPr="009C62CF">
        <w:rPr>
          <w:rFonts w:ascii="Consolas" w:eastAsia="Times New Roman" w:hAnsi="Consolas"/>
          <w:color w:val="95A5A6"/>
          <w:sz w:val="21"/>
          <w:szCs w:val="21"/>
        </w:rPr>
        <w:t xml:space="preserve"> values are between 0 to 1</w:t>
      </w:r>
    </w:p>
    <w:p w14:paraId="0333972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Amp</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D3B323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Amp &lt;= </w:t>
      </w:r>
      <w:r w:rsidRPr="009C62CF">
        <w:rPr>
          <w:rFonts w:ascii="Consolas" w:eastAsia="Times New Roman" w:hAnsi="Consolas"/>
          <w:color w:val="005C5F"/>
          <w:sz w:val="21"/>
          <w:szCs w:val="21"/>
        </w:rPr>
        <w:t>2</w:t>
      </w:r>
      <w:r w:rsidRPr="009C62CF">
        <w:rPr>
          <w:rFonts w:ascii="Consolas" w:eastAsia="Times New Roman" w:hAnsi="Consolas"/>
          <w:color w:val="4E5B61"/>
          <w:sz w:val="21"/>
          <w:szCs w:val="21"/>
        </w:rPr>
        <w:t xml:space="preserve"> &amp;&amp; trigger2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&amp;&amp; x &gt; </w:t>
      </w:r>
      <w:r w:rsidRPr="009C62CF">
        <w:rPr>
          <w:rFonts w:ascii="Consolas" w:eastAsia="Times New Roman" w:hAnsi="Consolas"/>
          <w:color w:val="005C5F"/>
          <w:sz w:val="21"/>
          <w:szCs w:val="21"/>
        </w:rPr>
        <w:t>800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//if AM breaks lower threshold (0.4g)     </w:t>
      </w:r>
    </w:p>
    <w:p w14:paraId="13029A3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trigger1 = </w:t>
      </w:r>
      <w:r w:rsidRPr="009C62CF">
        <w:rPr>
          <w:rFonts w:ascii="Consolas" w:eastAsia="Times New Roman" w:hAnsi="Consolas"/>
          <w:color w:val="005C5F"/>
          <w:sz w:val="21"/>
          <w:szCs w:val="21"/>
        </w:rPr>
        <w:t>true</w:t>
      </w:r>
      <w:r w:rsidRPr="009C62CF">
        <w:rPr>
          <w:rFonts w:ascii="Consolas" w:eastAsia="Times New Roman" w:hAnsi="Consolas"/>
          <w:color w:val="4E5B61"/>
          <w:sz w:val="21"/>
          <w:szCs w:val="21"/>
        </w:rPr>
        <w:t xml:space="preserve">;     </w:t>
      </w:r>
    </w:p>
    <w:p w14:paraId="65E3E55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1 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2E2D40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condition = </w:t>
      </w:r>
      <w:r w:rsidRPr="009C62CF">
        <w:rPr>
          <w:rFonts w:ascii="Consolas" w:eastAsia="Times New Roman" w:hAnsi="Consolas"/>
          <w:color w:val="005C5F"/>
          <w:sz w:val="21"/>
          <w:szCs w:val="21"/>
        </w:rPr>
        <w:t>"Minor Fall"</w:t>
      </w:r>
      <w:r w:rsidRPr="009C62CF">
        <w:rPr>
          <w:rFonts w:ascii="Consolas" w:eastAsia="Times New Roman" w:hAnsi="Consolas"/>
          <w:color w:val="4E5B61"/>
          <w:sz w:val="21"/>
          <w:szCs w:val="21"/>
        </w:rPr>
        <w:t>;</w:t>
      </w:r>
    </w:p>
    <w:p w14:paraId="02ED406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lastRenderedPageBreak/>
        <w:t>sendMessage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2CC6EE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57C6A82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B2E892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4351AAD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trigger1 == </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2F12C63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trigger1count++;     </w:t>
      </w:r>
    </w:p>
    <w:p w14:paraId="7E4A8E2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Amp &gt;= </w:t>
      </w:r>
      <w:r w:rsidRPr="009C62CF">
        <w:rPr>
          <w:rFonts w:ascii="Consolas" w:eastAsia="Times New Roman" w:hAnsi="Consolas"/>
          <w:color w:val="005C5F"/>
          <w:sz w:val="21"/>
          <w:szCs w:val="21"/>
        </w:rPr>
        <w:t>12</w:t>
      </w:r>
      <w:r w:rsidRPr="009C62CF">
        <w:rPr>
          <w:rFonts w:ascii="Consolas" w:eastAsia="Times New Roman" w:hAnsi="Consolas"/>
          <w:color w:val="4E5B61"/>
          <w:sz w:val="21"/>
          <w:szCs w:val="21"/>
        </w:rPr>
        <w:t xml:space="preserve"> &amp;&amp; x &gt; </w:t>
      </w:r>
      <w:r w:rsidRPr="009C62CF">
        <w:rPr>
          <w:rFonts w:ascii="Consolas" w:eastAsia="Times New Roman" w:hAnsi="Consolas"/>
          <w:color w:val="005C5F"/>
          <w:sz w:val="21"/>
          <w:szCs w:val="21"/>
        </w:rPr>
        <w:t>800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//if AM breaks upper threshold (3g)</w:t>
      </w:r>
    </w:p>
    <w:p w14:paraId="0D3C897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trigger2 = </w:t>
      </w:r>
      <w:r w:rsidRPr="009C62CF">
        <w:rPr>
          <w:rFonts w:ascii="Consolas" w:eastAsia="Times New Roman" w:hAnsi="Consolas"/>
          <w:color w:val="005C5F"/>
          <w:sz w:val="21"/>
          <w:szCs w:val="21"/>
        </w:rPr>
        <w:t>true</w:t>
      </w:r>
      <w:r w:rsidRPr="009C62CF">
        <w:rPr>
          <w:rFonts w:ascii="Consolas" w:eastAsia="Times New Roman" w:hAnsi="Consolas"/>
          <w:color w:val="4E5B61"/>
          <w:sz w:val="21"/>
          <w:szCs w:val="21"/>
        </w:rPr>
        <w:t>;</w:t>
      </w:r>
    </w:p>
    <w:p w14:paraId="6673957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2 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B38F4C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trigger1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trigger1count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53126EB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condition = </w:t>
      </w:r>
      <w:r w:rsidRPr="009C62CF">
        <w:rPr>
          <w:rFonts w:ascii="Consolas" w:eastAsia="Times New Roman" w:hAnsi="Consolas"/>
          <w:color w:val="005C5F"/>
          <w:sz w:val="21"/>
          <w:szCs w:val="21"/>
        </w:rPr>
        <w:t>"Minor Fall"</w:t>
      </w:r>
      <w:r w:rsidRPr="009C62CF">
        <w:rPr>
          <w:rFonts w:ascii="Consolas" w:eastAsia="Times New Roman" w:hAnsi="Consolas"/>
          <w:color w:val="4E5B61"/>
          <w:sz w:val="21"/>
          <w:szCs w:val="21"/>
        </w:rPr>
        <w:t>;</w:t>
      </w:r>
    </w:p>
    <w:p w14:paraId="052F7F1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sendMessage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A2C3A5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DC6643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F0022B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6340CD4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480FEDD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trigger2 == </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62525A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trigger2count++;</w:t>
      </w:r>
    </w:p>
    <w:p w14:paraId="7A2266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gx</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gy</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gz</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0.5</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4D0F50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30</w:t>
      </w:r>
      <w:r w:rsidRPr="009C62CF">
        <w:rPr>
          <w:rFonts w:ascii="Consolas" w:eastAsia="Times New Roman" w:hAnsi="Consolas"/>
          <w:color w:val="4E5B61"/>
          <w:sz w:val="21"/>
          <w:szCs w:val="21"/>
        </w:rPr>
        <w:t xml:space="preserve"> &amp;&amp; </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400</w:t>
      </w:r>
      <w:r w:rsidRPr="009C62CF">
        <w:rPr>
          <w:rFonts w:ascii="Consolas" w:eastAsia="Times New Roman" w:hAnsi="Consolas"/>
          <w:color w:val="4E5B61"/>
          <w:sz w:val="21"/>
          <w:szCs w:val="21"/>
        </w:rPr>
        <w:t xml:space="preserve"> &amp;&amp; x &gt; </w:t>
      </w:r>
      <w:r w:rsidRPr="009C62CF">
        <w:rPr>
          <w:rFonts w:ascii="Consolas" w:eastAsia="Times New Roman" w:hAnsi="Consolas"/>
          <w:color w:val="005C5F"/>
          <w:sz w:val="21"/>
          <w:szCs w:val="21"/>
        </w:rPr>
        <w:t>800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//if orientation changes by between 80-100 degrees       </w:t>
      </w:r>
    </w:p>
    <w:p w14:paraId="2F5568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trigger3 = </w:t>
      </w:r>
      <w:r w:rsidRPr="009C62CF">
        <w:rPr>
          <w:rFonts w:ascii="Consolas" w:eastAsia="Times New Roman" w:hAnsi="Consolas"/>
          <w:color w:val="005C5F"/>
          <w:sz w:val="21"/>
          <w:szCs w:val="21"/>
        </w:rPr>
        <w:t>true</w:t>
      </w:r>
      <w:r w:rsidRPr="009C62CF">
        <w:rPr>
          <w:rFonts w:ascii="Consolas" w:eastAsia="Times New Roman" w:hAnsi="Consolas"/>
          <w:color w:val="4E5B61"/>
          <w:sz w:val="21"/>
          <w:szCs w:val="21"/>
        </w:rPr>
        <w:t xml:space="preserve">; trigger2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trigger2count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
    <w:p w14:paraId="7AA48CC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15BA55E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3 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87DAEF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condition = </w:t>
      </w:r>
      <w:r w:rsidRPr="009C62CF">
        <w:rPr>
          <w:rFonts w:ascii="Consolas" w:eastAsia="Times New Roman" w:hAnsi="Consolas"/>
          <w:color w:val="005C5F"/>
          <w:sz w:val="21"/>
          <w:szCs w:val="21"/>
        </w:rPr>
        <w:t>"Medium Fall"</w:t>
      </w:r>
      <w:r w:rsidRPr="009C62CF">
        <w:rPr>
          <w:rFonts w:ascii="Consolas" w:eastAsia="Times New Roman" w:hAnsi="Consolas"/>
          <w:color w:val="4E5B61"/>
          <w:sz w:val="21"/>
          <w:szCs w:val="21"/>
        </w:rPr>
        <w:t>;</w:t>
      </w:r>
    </w:p>
    <w:p w14:paraId="78AE413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sendMessage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0082AF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64649BF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w:t>
      </w:r>
    </w:p>
    <w:p w14:paraId="02C158D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4E78C88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0AB0C56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trigger3 == </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3A919DF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trigger3count++;     </w:t>
      </w:r>
    </w:p>
    <w:p w14:paraId="7F64EFC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trigger3count &gt;= </w:t>
      </w:r>
      <w:r w:rsidRPr="009C62CF">
        <w:rPr>
          <w:rFonts w:ascii="Consolas" w:eastAsia="Times New Roman" w:hAnsi="Consolas"/>
          <w:color w:val="005C5F"/>
          <w:sz w:val="21"/>
          <w:szCs w:val="21"/>
        </w:rPr>
        <w:t>10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E4EAAB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gx</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gy</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pow</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gz</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2</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0.5</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AF7DBA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//delay(10);</w:t>
      </w:r>
    </w:p>
    <w:p w14:paraId="61B2D08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3F7186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&gt;= </w:t>
      </w:r>
      <w:r w:rsidRPr="009C62CF">
        <w:rPr>
          <w:rFonts w:ascii="Consolas" w:eastAsia="Times New Roman" w:hAnsi="Consolas"/>
          <w:color w:val="005C5F"/>
          <w:sz w:val="21"/>
          <w:szCs w:val="21"/>
        </w:rPr>
        <w:t>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&amp;&amp; </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E5B61"/>
          <w:sz w:val="21"/>
          <w:szCs w:val="21"/>
        </w:rPr>
        <w:t xml:space="preserve"> &lt;= </w:t>
      </w:r>
      <w:r w:rsidRPr="009C62CF">
        <w:rPr>
          <w:rFonts w:ascii="Consolas" w:eastAsia="Times New Roman" w:hAnsi="Consolas"/>
          <w:color w:val="005C5F"/>
          <w:sz w:val="21"/>
          <w:szCs w:val="21"/>
        </w:rPr>
        <w:t>10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//if orientation changes </w:t>
      </w:r>
      <w:proofErr w:type="gramStart"/>
      <w:r w:rsidRPr="009C62CF">
        <w:rPr>
          <w:rFonts w:ascii="Consolas" w:eastAsia="Times New Roman" w:hAnsi="Consolas"/>
          <w:color w:val="95A5A6"/>
          <w:sz w:val="21"/>
          <w:szCs w:val="21"/>
        </w:rPr>
        <w:t>remains</w:t>
      </w:r>
      <w:proofErr w:type="gramEnd"/>
      <w:r w:rsidRPr="009C62CF">
        <w:rPr>
          <w:rFonts w:ascii="Consolas" w:eastAsia="Times New Roman" w:hAnsi="Consolas"/>
          <w:color w:val="95A5A6"/>
          <w:sz w:val="21"/>
          <w:szCs w:val="21"/>
        </w:rPr>
        <w:t xml:space="preserve"> between 0-10 degrees         </w:t>
      </w:r>
    </w:p>
    <w:p w14:paraId="5970BC5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fall = </w:t>
      </w:r>
      <w:r w:rsidRPr="009C62CF">
        <w:rPr>
          <w:rFonts w:ascii="Consolas" w:eastAsia="Times New Roman" w:hAnsi="Consolas"/>
          <w:color w:val="005C5F"/>
          <w:sz w:val="21"/>
          <w:szCs w:val="21"/>
        </w:rPr>
        <w:t>true</w:t>
      </w:r>
      <w:r w:rsidRPr="009C62CF">
        <w:rPr>
          <w:rFonts w:ascii="Consolas" w:eastAsia="Times New Roman" w:hAnsi="Consolas"/>
          <w:color w:val="4E5B61"/>
          <w:sz w:val="21"/>
          <w:szCs w:val="21"/>
        </w:rPr>
        <w:t xml:space="preserve">; trigger3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trigger3count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
    <w:p w14:paraId="54F6AFB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angleChange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16C01CA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else</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//user regained normal orientation         </w:t>
      </w:r>
    </w:p>
    <w:p w14:paraId="63191C3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trigger3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trigger3count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 xml:space="preserve">;         </w:t>
      </w:r>
    </w:p>
    <w:p w14:paraId="555B93F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3 DEACTIVATED"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3548307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2D79095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lastRenderedPageBreak/>
        <w:t>}</w:t>
      </w:r>
      <w:r w:rsidRPr="009C62CF">
        <w:rPr>
          <w:rFonts w:ascii="Consolas" w:eastAsia="Times New Roman" w:hAnsi="Consolas"/>
          <w:color w:val="4E5B61"/>
          <w:sz w:val="21"/>
          <w:szCs w:val="21"/>
        </w:rPr>
        <w:t xml:space="preserve">   </w:t>
      </w:r>
    </w:p>
    <w:p w14:paraId="176952D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3E9AAC1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fall == </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//in event of a fall detection     </w:t>
      </w:r>
    </w:p>
    <w:p w14:paraId="4EC9910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"FALL DETECTED"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25CC9D3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condition = </w:t>
      </w:r>
      <w:r w:rsidRPr="009C62CF">
        <w:rPr>
          <w:rFonts w:ascii="Consolas" w:eastAsia="Times New Roman" w:hAnsi="Consolas"/>
          <w:color w:val="005C5F"/>
          <w:sz w:val="21"/>
          <w:szCs w:val="21"/>
        </w:rPr>
        <w:t>"Fatal Fall"</w:t>
      </w:r>
      <w:r w:rsidRPr="009C62CF">
        <w:rPr>
          <w:rFonts w:ascii="Consolas" w:eastAsia="Times New Roman" w:hAnsi="Consolas"/>
          <w:color w:val="4E5B61"/>
          <w:sz w:val="21"/>
          <w:szCs w:val="21"/>
        </w:rPr>
        <w:t>;</w:t>
      </w:r>
    </w:p>
    <w:p w14:paraId="35B9311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sendMessage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C9DD3F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DDA826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2CA708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fall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w:t>
      </w:r>
    </w:p>
    <w:p w14:paraId="5B4CD33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2D50113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trigger2count &gt;= </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//allow 0.5s for orientation change</w:t>
      </w:r>
    </w:p>
    <w:p w14:paraId="73B241B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trigger2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trigger2count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188F697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2 DECACTIVATED"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50CEA4D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2295DFE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if</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trigger1count &gt;= </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95A5A6"/>
          <w:sz w:val="21"/>
          <w:szCs w:val="21"/>
        </w:rPr>
        <w:t xml:space="preserve"> //allow 0.5s for AM to break upper threshold</w:t>
      </w:r>
    </w:p>
    <w:p w14:paraId="6ABBBC6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trigger1 = </w:t>
      </w:r>
      <w:r w:rsidRPr="009C62CF">
        <w:rPr>
          <w:rFonts w:ascii="Consolas" w:eastAsia="Times New Roman" w:hAnsi="Consolas"/>
          <w:color w:val="005C5F"/>
          <w:sz w:val="21"/>
          <w:szCs w:val="21"/>
        </w:rPr>
        <w:t>false</w:t>
      </w:r>
      <w:r w:rsidRPr="009C62CF">
        <w:rPr>
          <w:rFonts w:ascii="Consolas" w:eastAsia="Times New Roman" w:hAnsi="Consolas"/>
          <w:color w:val="4E5B61"/>
          <w:sz w:val="21"/>
          <w:szCs w:val="21"/>
        </w:rPr>
        <w:t xml:space="preserve">; trigger1count = </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w:t>
      </w:r>
    </w:p>
    <w:p w14:paraId="3F3744D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"TRIGGER 1 DECACTIVATED"</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659816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72C6A303"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//delay(100);</w:t>
      </w:r>
    </w:p>
    <w:p w14:paraId="49688C5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message = </w:t>
      </w:r>
      <w:r w:rsidRPr="009C62CF">
        <w:rPr>
          <w:rFonts w:ascii="Consolas" w:eastAsia="Times New Roman" w:hAnsi="Consolas"/>
          <w:color w:val="005C5F"/>
          <w:sz w:val="21"/>
          <w:szCs w:val="21"/>
        </w:rPr>
        <w:t>"Distress call at: "</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lat,</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lon,</w:t>
      </w:r>
      <w:r w:rsidRPr="009C62CF">
        <w:rPr>
          <w:rFonts w:ascii="Consolas" w:eastAsia="Times New Roman" w:hAnsi="Consolas"/>
          <w:color w:val="005C5F"/>
          <w:sz w:val="21"/>
          <w:szCs w:val="21"/>
        </w:rPr>
        <w:t>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 </w:t>
      </w:r>
      <w:r w:rsidRPr="009C62CF">
        <w:rPr>
          <w:rFonts w:ascii="Consolas" w:eastAsia="Times New Roman" w:hAnsi="Consolas"/>
          <w:color w:val="005C5F"/>
          <w:sz w:val="21"/>
          <w:szCs w:val="21"/>
        </w:rPr>
        <w:t>"\n Emp Name: "</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employeeName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005C5F"/>
          <w:sz w:val="21"/>
          <w:szCs w:val="21"/>
        </w:rPr>
        <w:t>"\n Condition:"</w:t>
      </w:r>
      <w:r w:rsidRPr="009C62CF">
        <w:rPr>
          <w:rFonts w:ascii="Consolas" w:eastAsia="Times New Roman" w:hAnsi="Consolas"/>
          <w:color w:val="4E5B61"/>
          <w:sz w:val="21"/>
          <w:szCs w:val="21"/>
        </w:rPr>
        <w:t xml:space="preserve"> + </w:t>
      </w:r>
      <w:r w:rsidRPr="009C62CF">
        <w:rPr>
          <w:rFonts w:ascii="Consolas" w:eastAsia="Times New Roman" w:hAnsi="Consolas"/>
          <w:color w:val="D35400"/>
          <w:sz w:val="21"/>
          <w:szCs w:val="21"/>
        </w:rPr>
        <w:t>String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condition</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ADC04B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////End of      Fall detection sub-routine</w:t>
      </w:r>
    </w:p>
    <w:p w14:paraId="75AE0C5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311D3FD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mpu_read</w:t>
      </w:r>
      <w:proofErr w:type="spellEnd"/>
      <w:r w:rsidRPr="009C62CF">
        <w:rPr>
          <w:rFonts w:ascii="Consolas" w:eastAsia="Times New Roman" w:hAnsi="Consolas"/>
          <w:color w:val="434F54"/>
          <w:sz w:val="21"/>
          <w:szCs w:val="21"/>
        </w:rPr>
        <w:t>()</w:t>
      </w:r>
    </w:p>
    <w:p w14:paraId="4A274F9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6125DD1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beginTransmission</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MPU_addr</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4A0089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0x</w:t>
      </w:r>
      <w:r w:rsidRPr="009C62CF">
        <w:rPr>
          <w:rFonts w:ascii="Consolas" w:eastAsia="Times New Roman" w:hAnsi="Consolas"/>
          <w:color w:val="005C5F"/>
          <w:sz w:val="21"/>
          <w:szCs w:val="21"/>
        </w:rPr>
        <w:t>3B</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starting with register 0x3B (ACCEL_XOUT_H)</w:t>
      </w:r>
    </w:p>
    <w:p w14:paraId="0A7629A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endTransmission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false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2299AC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requestFrom</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4E5B61"/>
          <w:sz w:val="21"/>
          <w:szCs w:val="21"/>
        </w:rPr>
        <w:t>MPU_addr</w:t>
      </w:r>
      <w:proofErr w:type="spellEnd"/>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14</w:t>
      </w:r>
      <w:r w:rsidRPr="009C62CF">
        <w:rPr>
          <w:rFonts w:ascii="Consolas" w:eastAsia="Times New Roman" w:hAnsi="Consolas"/>
          <w:color w:val="4E5B61"/>
          <w:sz w:val="21"/>
          <w:szCs w:val="21"/>
        </w:rPr>
        <w:t xml:space="preserve">, </w:t>
      </w:r>
      <w:r w:rsidRPr="009C62CF">
        <w:rPr>
          <w:rFonts w:ascii="Consolas" w:eastAsia="Times New Roman" w:hAnsi="Consolas"/>
          <w:color w:val="005C5F"/>
          <w:sz w:val="21"/>
          <w:szCs w:val="21"/>
        </w:rPr>
        <w:t>true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request a total of 14 registers</w:t>
      </w:r>
    </w:p>
    <w:p w14:paraId="4122ADD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AcX</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0x3B (ACCEL_XOUT_H) &amp; 0x3C (ACCEL_XOUT_L)</w:t>
      </w:r>
    </w:p>
    <w:p w14:paraId="6A73CEC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AcY</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0x3D (ACCEL_YOUT_H) &amp; 0x3E (ACCEL_YOUT_L)</w:t>
      </w:r>
    </w:p>
    <w:p w14:paraId="77D0483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AcZ</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0x3F (ACCEL_ZOUT_H) &amp; 0x40 (ACCEL_ZOUT_L)</w:t>
      </w:r>
    </w:p>
    <w:p w14:paraId="0C6F27F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Tmp</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0x41 (TEMP_OUT_H) &amp; 0x42 (TEMP_OUT_L)</w:t>
      </w:r>
    </w:p>
    <w:p w14:paraId="1F5E162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GyX</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0x43 (GYRO_XOUT_H) &amp; 0x44 (GYRO_XOUT_L)</w:t>
      </w:r>
    </w:p>
    <w:p w14:paraId="7785096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GyY</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0x45 (GYRO_YOUT_H) &amp; 0x46 (GYRO_YOUT_L)</w:t>
      </w:r>
    </w:p>
    <w:p w14:paraId="45C6541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4E5B61"/>
          <w:sz w:val="21"/>
          <w:szCs w:val="21"/>
        </w:rPr>
        <w:t>GyZ</w:t>
      </w:r>
      <w:proofErr w:type="spellEnd"/>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&lt;&lt; </w:t>
      </w:r>
      <w:r w:rsidRPr="009C62CF">
        <w:rPr>
          <w:rFonts w:ascii="Consolas" w:eastAsia="Times New Roman" w:hAnsi="Consolas"/>
          <w:color w:val="005C5F"/>
          <w:sz w:val="21"/>
          <w:szCs w:val="21"/>
        </w:rPr>
        <w:t>8</w:t>
      </w:r>
      <w:r w:rsidRPr="009C62CF">
        <w:rPr>
          <w:rFonts w:ascii="Consolas" w:eastAsia="Times New Roman" w:hAnsi="Consolas"/>
          <w:color w:val="4E5B61"/>
          <w:sz w:val="21"/>
          <w:szCs w:val="21"/>
        </w:rPr>
        <w:t xml:space="preserve"> | </w:t>
      </w:r>
      <w:proofErr w:type="spellStart"/>
      <w:r w:rsidRPr="009C62CF">
        <w:rPr>
          <w:rFonts w:ascii="Consolas" w:eastAsia="Times New Roman" w:hAnsi="Consolas"/>
          <w:color w:val="D35400"/>
          <w:sz w:val="21"/>
          <w:szCs w:val="21"/>
        </w:rPr>
        <w:t>Wire</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0x47 (GYRO_ZOUT_H) &amp; 0x48 (GYRO_ZOUT_L)</w:t>
      </w:r>
    </w:p>
    <w:p w14:paraId="6495B01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5D90DD6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printInfo</w:t>
      </w:r>
      <w:proofErr w:type="spellEnd"/>
      <w:r w:rsidRPr="009C62CF">
        <w:rPr>
          <w:rFonts w:ascii="Consolas" w:eastAsia="Times New Roman" w:hAnsi="Consolas"/>
          <w:color w:val="434F54"/>
          <w:sz w:val="21"/>
          <w:szCs w:val="21"/>
        </w:rPr>
        <w:t>()</w:t>
      </w:r>
    </w:p>
    <w:p w14:paraId="198ADF70" w14:textId="1ED6F0ED" w:rsidR="009C62CF" w:rsidDel="00410857" w:rsidRDefault="009C62CF" w:rsidP="009C62CF">
      <w:pPr>
        <w:shd w:val="clear" w:color="auto" w:fill="FFFFFF"/>
        <w:spacing w:after="0" w:line="285" w:lineRule="atLeast"/>
        <w:rPr>
          <w:del w:id="1889" w:author="magdaline ndere" w:date="2022-11-17T15:20:00Z"/>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36E57762" w14:textId="77777777" w:rsidR="00410857" w:rsidRPr="009C62CF" w:rsidRDefault="00410857" w:rsidP="009C62CF">
      <w:pPr>
        <w:shd w:val="clear" w:color="auto" w:fill="FFFFFF"/>
        <w:spacing w:after="0" w:line="285" w:lineRule="atLeast"/>
        <w:rPr>
          <w:ins w:id="1890" w:author="magdaline ndere" w:date="2022-11-17T15:20:00Z"/>
          <w:rFonts w:ascii="Consolas" w:eastAsia="Times New Roman" w:hAnsi="Consolas"/>
          <w:color w:val="4E5B61"/>
          <w:sz w:val="21"/>
          <w:szCs w:val="21"/>
        </w:rPr>
      </w:pPr>
    </w:p>
    <w:p w14:paraId="7FAA7A70" w14:textId="77777777" w:rsidR="009C62CF" w:rsidRPr="009C62CF" w:rsidDel="00410857" w:rsidRDefault="009C62CF" w:rsidP="009C62CF">
      <w:pPr>
        <w:shd w:val="clear" w:color="auto" w:fill="FFFFFF"/>
        <w:spacing w:after="0" w:line="285" w:lineRule="atLeast"/>
        <w:rPr>
          <w:del w:id="1891" w:author="magdaline ndere" w:date="2022-11-17T15:20:00Z"/>
          <w:rFonts w:ascii="Consolas" w:eastAsia="Times New Roman" w:hAnsi="Consolas"/>
          <w:color w:val="4E5B61"/>
          <w:sz w:val="21"/>
          <w:szCs w:val="21"/>
        </w:rPr>
      </w:pPr>
      <w:del w:id="1892" w:author="magdaline ndere" w:date="2022-11-17T15:20:00Z">
        <w:r w:rsidRPr="009C62CF" w:rsidDel="00410857">
          <w:rPr>
            <w:rFonts w:ascii="Consolas" w:eastAsia="Times New Roman" w:hAnsi="Consolas"/>
            <w:color w:val="4E5B61"/>
            <w:sz w:val="21"/>
            <w:szCs w:val="21"/>
          </w:rPr>
          <w:lastRenderedPageBreak/>
          <w:delText xml:space="preserve">  </w:delText>
        </w:r>
      </w:del>
    </w:p>
    <w:p w14:paraId="4A28281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del w:id="1893" w:author="magdaline ndere" w:date="2022-11-17T15:20:00Z">
        <w:r w:rsidRPr="009C62CF" w:rsidDel="00410857">
          <w:rPr>
            <w:rFonts w:ascii="Consolas" w:eastAsia="Times New Roman" w:hAnsi="Consolas"/>
            <w:color w:val="4E5B61"/>
            <w:sz w:val="21"/>
            <w:szCs w:val="21"/>
          </w:rPr>
          <w:delText> </w:delText>
        </w:r>
      </w:del>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message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19657D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1000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7FB3AA83" w14:textId="77777777" w:rsidR="009C62CF" w:rsidRPr="009C62CF" w:rsidDel="00410857" w:rsidRDefault="009C62CF" w:rsidP="009C62CF">
      <w:pPr>
        <w:shd w:val="clear" w:color="auto" w:fill="FFFFFF"/>
        <w:spacing w:after="0" w:line="285" w:lineRule="atLeast"/>
        <w:rPr>
          <w:del w:id="1894" w:author="magdaline ndere" w:date="2022-11-17T15:20:00Z"/>
          <w:rFonts w:ascii="Consolas" w:eastAsia="Times New Roman" w:hAnsi="Consolas"/>
          <w:color w:val="4E5B61"/>
          <w:sz w:val="21"/>
          <w:szCs w:val="21"/>
        </w:rPr>
      </w:pPr>
    </w:p>
    <w:p w14:paraId="2AA16FA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del w:id="1895" w:author="magdaline ndere" w:date="2022-11-17T15:20:00Z">
        <w:r w:rsidRPr="009C62CF" w:rsidDel="00410857">
          <w:rPr>
            <w:rFonts w:ascii="Consolas" w:eastAsia="Times New Roman" w:hAnsi="Consolas"/>
            <w:color w:val="4E5B61"/>
            <w:sz w:val="21"/>
            <w:szCs w:val="21"/>
          </w:rPr>
          <w:delText xml:space="preserve">  </w:delText>
        </w:r>
      </w:del>
      <w:r w:rsidRPr="009C62CF">
        <w:rPr>
          <w:rFonts w:ascii="Consolas" w:eastAsia="Times New Roman" w:hAnsi="Consolas"/>
          <w:color w:val="434F54"/>
          <w:sz w:val="21"/>
          <w:szCs w:val="21"/>
        </w:rPr>
        <w:t>}</w:t>
      </w:r>
    </w:p>
    <w:p w14:paraId="0E446B9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alarm</w:t>
      </w:r>
      <w:r w:rsidRPr="009C62CF">
        <w:rPr>
          <w:rFonts w:ascii="Consolas" w:eastAsia="Times New Roman" w:hAnsi="Consolas"/>
          <w:color w:val="434F54"/>
          <w:sz w:val="21"/>
          <w:szCs w:val="21"/>
        </w:rPr>
        <w:t>()</w:t>
      </w:r>
    </w:p>
    <w:p w14:paraId="71E0ACF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35763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728E00"/>
          <w:sz w:val="21"/>
          <w:szCs w:val="21"/>
        </w:rPr>
        <w:t>for</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r w:rsidRPr="009C62CF">
        <w:rPr>
          <w:rFonts w:ascii="Consolas" w:eastAsia="Times New Roman" w:hAnsi="Consolas"/>
          <w:color w:val="00979D"/>
          <w:sz w:val="21"/>
          <w:szCs w:val="21"/>
        </w:rPr>
        <w:t>int</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4E5B61"/>
          <w:sz w:val="21"/>
          <w:szCs w:val="21"/>
        </w:rPr>
        <w:t>i</w:t>
      </w:r>
      <w:proofErr w:type="spellEnd"/>
      <w:r w:rsidRPr="009C62CF">
        <w:rPr>
          <w:rFonts w:ascii="Consolas" w:eastAsia="Times New Roman" w:hAnsi="Consolas"/>
          <w:color w:val="4E5B61"/>
          <w:sz w:val="21"/>
          <w:szCs w:val="21"/>
        </w:rPr>
        <w:t>=</w:t>
      </w:r>
      <w:r w:rsidRPr="009C62CF">
        <w:rPr>
          <w:rFonts w:ascii="Consolas" w:eastAsia="Times New Roman" w:hAnsi="Consolas"/>
          <w:color w:val="005C5F"/>
          <w:sz w:val="21"/>
          <w:szCs w:val="21"/>
        </w:rPr>
        <w:t>0</w:t>
      </w:r>
      <w:r w:rsidRPr="009C62CF">
        <w:rPr>
          <w:rFonts w:ascii="Consolas" w:eastAsia="Times New Roman" w:hAnsi="Consolas"/>
          <w:color w:val="4E5B61"/>
          <w:sz w:val="21"/>
          <w:szCs w:val="21"/>
        </w:rPr>
        <w:t>;i&lt;=</w:t>
      </w:r>
      <w:r w:rsidRPr="009C62CF">
        <w:rPr>
          <w:rFonts w:ascii="Consolas" w:eastAsia="Times New Roman" w:hAnsi="Consolas"/>
          <w:color w:val="005C5F"/>
          <w:sz w:val="21"/>
          <w:szCs w:val="21"/>
        </w:rPr>
        <w:t>10</w:t>
      </w:r>
      <w:r w:rsidRPr="009C62CF">
        <w:rPr>
          <w:rFonts w:ascii="Consolas" w:eastAsia="Times New Roman" w:hAnsi="Consolas"/>
          <w:color w:val="4E5B61"/>
          <w:sz w:val="21"/>
          <w:szCs w:val="21"/>
        </w:rPr>
        <w:t>;i++</w:t>
      </w:r>
      <w:r w:rsidRPr="009C62CF">
        <w:rPr>
          <w:rFonts w:ascii="Consolas" w:eastAsia="Times New Roman" w:hAnsi="Consolas"/>
          <w:color w:val="434F54"/>
          <w:sz w:val="21"/>
          <w:szCs w:val="21"/>
        </w:rPr>
        <w:t>){</w:t>
      </w:r>
    </w:p>
    <w:p w14:paraId="5A96F03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tone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buzzer, </w:t>
      </w:r>
      <w:r w:rsidRPr="009C62CF">
        <w:rPr>
          <w:rFonts w:ascii="Consolas" w:eastAsia="Times New Roman" w:hAnsi="Consolas"/>
          <w:color w:val="005C5F"/>
          <w:sz w:val="21"/>
          <w:szCs w:val="21"/>
        </w:rPr>
        <w:t>1000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Send 1KHz sound signal...</w:t>
      </w:r>
    </w:p>
    <w:p w14:paraId="6B8AFD3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500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...for 1 sec</w:t>
      </w:r>
    </w:p>
    <w:p w14:paraId="4E213BDD"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noTone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buzzer</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Stop sound...</w:t>
      </w:r>
    </w:p>
    <w:p w14:paraId="6C02642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...for 1sec</w:t>
      </w:r>
    </w:p>
    <w:p w14:paraId="32C80D7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3FB9998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4E4376D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0D338CD9"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sendMessage</w:t>
      </w:r>
      <w:proofErr w:type="spellEnd"/>
      <w:r w:rsidRPr="009C62CF">
        <w:rPr>
          <w:rFonts w:ascii="Consolas" w:eastAsia="Times New Roman" w:hAnsi="Consolas"/>
          <w:color w:val="434F54"/>
          <w:sz w:val="21"/>
          <w:szCs w:val="21"/>
        </w:rPr>
        <w:t>()</w:t>
      </w:r>
    </w:p>
    <w:p w14:paraId="0DAF19C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117CC2E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95A5A6"/>
          <w:sz w:val="21"/>
          <w:szCs w:val="21"/>
        </w:rPr>
        <w:t>   //Begin serial communication with Arduino and SIM800L</w:t>
      </w:r>
    </w:p>
    <w:p w14:paraId="7A4F03EB"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begin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9600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445637F2"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"Initializing..."</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3AAD163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1000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1D39BA2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//Once the handshake test is successful, it will back to OK</w:t>
      </w:r>
    </w:p>
    <w:p w14:paraId="4AA86920"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9D5D87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"AT+CMGF=1"</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 Configuring TEXT mode</w:t>
      </w:r>
    </w:p>
    <w:p w14:paraId="5BDE90B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0462B8D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println</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"AT+CMGS=\"+254748493438\""</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//change ZZ with country code and </w:t>
      </w:r>
      <w:proofErr w:type="spellStart"/>
      <w:r w:rsidRPr="009C62CF">
        <w:rPr>
          <w:rFonts w:ascii="Consolas" w:eastAsia="Times New Roman" w:hAnsi="Consolas"/>
          <w:color w:val="95A5A6"/>
          <w:sz w:val="21"/>
          <w:szCs w:val="21"/>
        </w:rPr>
        <w:t>xxxxxxxxxxx</w:t>
      </w:r>
      <w:proofErr w:type="spellEnd"/>
      <w:r w:rsidRPr="009C62CF">
        <w:rPr>
          <w:rFonts w:ascii="Consolas" w:eastAsia="Times New Roman" w:hAnsi="Consolas"/>
          <w:color w:val="95A5A6"/>
          <w:sz w:val="21"/>
          <w:szCs w:val="21"/>
        </w:rPr>
        <w:t xml:space="preserve"> with phone number to </w:t>
      </w:r>
      <w:proofErr w:type="spellStart"/>
      <w:r w:rsidRPr="009C62CF">
        <w:rPr>
          <w:rFonts w:ascii="Consolas" w:eastAsia="Times New Roman" w:hAnsi="Consolas"/>
          <w:color w:val="95A5A6"/>
          <w:sz w:val="21"/>
          <w:szCs w:val="21"/>
        </w:rPr>
        <w:t>sms</w:t>
      </w:r>
      <w:proofErr w:type="spellEnd"/>
    </w:p>
    <w:p w14:paraId="5A5ABDD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6631CCDA" w14:textId="77777777" w:rsidR="009C62CF" w:rsidRPr="009C62CF" w:rsidDel="00410857" w:rsidRDefault="009C62CF" w:rsidP="009C62CF">
      <w:pPr>
        <w:shd w:val="clear" w:color="auto" w:fill="FFFFFF"/>
        <w:spacing w:after="0" w:line="285" w:lineRule="atLeast"/>
        <w:rPr>
          <w:del w:id="1896" w:author="magdaline ndere" w:date="2022-11-17T15:21:00Z"/>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1F8CA8AE" w14:textId="0D8F5996" w:rsidR="009C62CF" w:rsidRPr="009C62CF" w:rsidRDefault="009C62CF" w:rsidP="009C62CF">
      <w:pPr>
        <w:shd w:val="clear" w:color="auto" w:fill="FFFFFF"/>
        <w:spacing w:after="0" w:line="285" w:lineRule="atLeast"/>
        <w:rPr>
          <w:rFonts w:ascii="Consolas" w:eastAsia="Times New Roman" w:hAnsi="Consolas"/>
          <w:color w:val="4E5B61"/>
          <w:sz w:val="21"/>
          <w:szCs w:val="21"/>
        </w:rPr>
      </w:pPr>
      <w:del w:id="1897" w:author="magdaline ndere" w:date="2022-11-17T15:21:00Z">
        <w:r w:rsidRPr="009C62CF" w:rsidDel="00410857">
          <w:rPr>
            <w:rFonts w:ascii="Consolas" w:eastAsia="Times New Roman" w:hAnsi="Consolas"/>
            <w:color w:val="4E5B61"/>
            <w:sz w:val="21"/>
            <w:szCs w:val="21"/>
          </w:rPr>
          <w:delText xml:space="preserve">  </w:delText>
        </w:r>
      </w:del>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print</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message</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 xml:space="preserve"> //text content</w:t>
      </w:r>
    </w:p>
    <w:p w14:paraId="722FDAB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0E7D2CA"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26</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488E5D8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434F54"/>
          <w:sz w:val="21"/>
          <w:szCs w:val="21"/>
        </w:rPr>
        <w:t>}</w:t>
      </w:r>
    </w:p>
    <w:p w14:paraId="18A7158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w:t>
      </w:r>
      <w:r w:rsidRPr="009C62CF">
        <w:rPr>
          <w:rFonts w:ascii="Consolas" w:eastAsia="Times New Roman" w:hAnsi="Consolas"/>
          <w:color w:val="00979D"/>
          <w:sz w:val="21"/>
          <w:szCs w:val="21"/>
        </w:rPr>
        <w:t>void</w:t>
      </w: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updateSerial</w:t>
      </w:r>
      <w:proofErr w:type="spellEnd"/>
      <w:r w:rsidRPr="009C62CF">
        <w:rPr>
          <w:rFonts w:ascii="Consolas" w:eastAsia="Times New Roman" w:hAnsi="Consolas"/>
          <w:color w:val="434F54"/>
          <w:sz w:val="21"/>
          <w:szCs w:val="21"/>
        </w:rPr>
        <w:t>()</w:t>
      </w:r>
    </w:p>
    <w:p w14:paraId="5CF2B8AF"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66A3F21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D35400"/>
          <w:sz w:val="21"/>
          <w:szCs w:val="21"/>
        </w:rPr>
        <w:t>delay</w:t>
      </w:r>
      <w:r w:rsidRPr="009C62CF">
        <w:rPr>
          <w:rFonts w:ascii="Consolas" w:eastAsia="Times New Roman" w:hAnsi="Consolas"/>
          <w:color w:val="434F54"/>
          <w:sz w:val="21"/>
          <w:szCs w:val="21"/>
        </w:rPr>
        <w:t>(</w:t>
      </w:r>
      <w:r w:rsidRPr="009C62CF">
        <w:rPr>
          <w:rFonts w:ascii="Consolas" w:eastAsia="Times New Roman" w:hAnsi="Consolas"/>
          <w:color w:val="005C5F"/>
          <w:sz w:val="21"/>
          <w:szCs w:val="21"/>
        </w:rPr>
        <w:t>500</w:t>
      </w:r>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p>
    <w:p w14:paraId="3A8AE7A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while</w:t>
      </w: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available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7DE6755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0D3186B8"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//Forward what Serial received to Software Serial Port</w:t>
      </w:r>
    </w:p>
    <w:p w14:paraId="400A062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5B9AE0AE"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728E00"/>
          <w:sz w:val="21"/>
          <w:szCs w:val="21"/>
        </w:rPr>
        <w:t>while</w:t>
      </w:r>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available</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 xml:space="preserve"> </w:t>
      </w:r>
    </w:p>
    <w:p w14:paraId="5FAA5D3C"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5C7A17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roofErr w:type="spellStart"/>
      <w:r w:rsidRPr="009C62CF">
        <w:rPr>
          <w:rFonts w:ascii="Consolas" w:eastAsia="Times New Roman" w:hAnsi="Consolas"/>
          <w:color w:val="D35400"/>
          <w:sz w:val="21"/>
          <w:szCs w:val="21"/>
        </w:rPr>
        <w:t>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write</w:t>
      </w:r>
      <w:proofErr w:type="spellEnd"/>
      <w:r w:rsidRPr="009C62CF">
        <w:rPr>
          <w:rFonts w:ascii="Consolas" w:eastAsia="Times New Roman" w:hAnsi="Consolas"/>
          <w:color w:val="434F54"/>
          <w:sz w:val="21"/>
          <w:szCs w:val="21"/>
        </w:rPr>
        <w:t>(</w:t>
      </w:r>
      <w:proofErr w:type="spellStart"/>
      <w:r w:rsidRPr="009C62CF">
        <w:rPr>
          <w:rFonts w:ascii="Consolas" w:eastAsia="Times New Roman" w:hAnsi="Consolas"/>
          <w:color w:val="D35400"/>
          <w:sz w:val="21"/>
          <w:szCs w:val="21"/>
        </w:rPr>
        <w:t>mySerial</w:t>
      </w:r>
      <w:r w:rsidRPr="009C62CF">
        <w:rPr>
          <w:rFonts w:ascii="Consolas" w:eastAsia="Times New Roman" w:hAnsi="Consolas"/>
          <w:color w:val="4E5B61"/>
          <w:sz w:val="21"/>
          <w:szCs w:val="21"/>
        </w:rPr>
        <w:t>.</w:t>
      </w:r>
      <w:r w:rsidRPr="009C62CF">
        <w:rPr>
          <w:rFonts w:ascii="Consolas" w:eastAsia="Times New Roman" w:hAnsi="Consolas"/>
          <w:color w:val="D35400"/>
          <w:sz w:val="21"/>
          <w:szCs w:val="21"/>
        </w:rPr>
        <w:t>read</w:t>
      </w:r>
      <w:proofErr w:type="spellEnd"/>
      <w:r w:rsidRPr="009C62CF">
        <w:rPr>
          <w:rFonts w:ascii="Consolas" w:eastAsia="Times New Roman" w:hAnsi="Consolas"/>
          <w:color w:val="434F54"/>
          <w:sz w:val="21"/>
          <w:szCs w:val="21"/>
        </w:rPr>
        <w:t>())</w:t>
      </w:r>
      <w:r w:rsidRPr="009C62CF">
        <w:rPr>
          <w:rFonts w:ascii="Consolas" w:eastAsia="Times New Roman" w:hAnsi="Consolas"/>
          <w:color w:val="4E5B61"/>
          <w:sz w:val="21"/>
          <w:szCs w:val="21"/>
        </w:rPr>
        <w:t>;</w:t>
      </w:r>
      <w:r w:rsidRPr="009C62CF">
        <w:rPr>
          <w:rFonts w:ascii="Consolas" w:eastAsia="Times New Roman" w:hAnsi="Consolas"/>
          <w:color w:val="95A5A6"/>
          <w:sz w:val="21"/>
          <w:szCs w:val="21"/>
        </w:rPr>
        <w:t>//Forward what Software Serial received to Serial Port</w:t>
      </w:r>
    </w:p>
    <w:p w14:paraId="7689FD76"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r w:rsidRPr="009C62CF">
        <w:rPr>
          <w:rFonts w:ascii="Consolas" w:eastAsia="Times New Roman" w:hAnsi="Consolas"/>
          <w:color w:val="434F54"/>
          <w:sz w:val="21"/>
          <w:szCs w:val="21"/>
        </w:rPr>
        <w:t>}</w:t>
      </w:r>
    </w:p>
    <w:p w14:paraId="26CD90A7"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34F54"/>
          <w:sz w:val="21"/>
          <w:szCs w:val="21"/>
        </w:rPr>
        <w:t>}</w:t>
      </w:r>
    </w:p>
    <w:p w14:paraId="37332904"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lastRenderedPageBreak/>
        <w:t> </w:t>
      </w:r>
    </w:p>
    <w:p w14:paraId="40B949D5"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r w:rsidRPr="009C62CF">
        <w:rPr>
          <w:rFonts w:ascii="Consolas" w:eastAsia="Times New Roman" w:hAnsi="Consolas"/>
          <w:color w:val="4E5B61"/>
          <w:sz w:val="21"/>
          <w:szCs w:val="21"/>
        </w:rPr>
        <w:t xml:space="preserve">  </w:t>
      </w:r>
    </w:p>
    <w:p w14:paraId="1F523FE1" w14:textId="77777777" w:rsidR="009C62CF" w:rsidRPr="009C62CF" w:rsidRDefault="009C62CF" w:rsidP="009C62CF">
      <w:pPr>
        <w:shd w:val="clear" w:color="auto" w:fill="FFFFFF"/>
        <w:spacing w:after="0" w:line="285" w:lineRule="atLeast"/>
        <w:rPr>
          <w:rFonts w:ascii="Consolas" w:eastAsia="Times New Roman" w:hAnsi="Consolas"/>
          <w:color w:val="4E5B61"/>
          <w:sz w:val="21"/>
          <w:szCs w:val="21"/>
        </w:rPr>
      </w:pPr>
    </w:p>
    <w:p w14:paraId="65D4CDDF" w14:textId="77777777" w:rsidR="006E4BF1" w:rsidRPr="006E4BF1" w:rsidRDefault="006E4BF1" w:rsidP="006E4BF1"/>
    <w:sectPr w:rsidR="006E4BF1" w:rsidRPr="006E4BF1" w:rsidSect="0075568D">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66" w:author="Admin" w:date="2022-11-14T10:45:00Z" w:initials="A">
    <w:p w14:paraId="5D452245" w14:textId="1F646D1D" w:rsidR="004A218C" w:rsidRDefault="004A218C">
      <w:pPr>
        <w:pStyle w:val="CommentText"/>
      </w:pPr>
      <w:r>
        <w:rPr>
          <w:rStyle w:val="CommentReference"/>
        </w:rPr>
        <w:annotationRef/>
      </w:r>
      <w:r>
        <w:t>This sentence is opaque and misplaced</w:t>
      </w:r>
    </w:p>
  </w:comment>
  <w:comment w:id="834" w:author="Admin" w:date="2022-11-14T11:28:00Z" w:initials="A">
    <w:p w14:paraId="145E43CB" w14:textId="7FD24200" w:rsidR="00B63C95" w:rsidRDefault="00B63C95">
      <w:pPr>
        <w:pStyle w:val="CommentText"/>
      </w:pPr>
      <w:r>
        <w:rPr>
          <w:rStyle w:val="CommentReference"/>
        </w:rPr>
        <w:annotationRef/>
      </w:r>
      <w:r>
        <w:t>Provide the operating frequency (Spectrum) , power requirement and communication distance for each</w:t>
      </w:r>
    </w:p>
  </w:comment>
  <w:comment w:id="908" w:author="Admin" w:date="2022-11-14T11:28:00Z" w:initials="A">
    <w:p w14:paraId="51F3CD41" w14:textId="2AA8B327" w:rsidR="00B63C95" w:rsidRDefault="00B63C95">
      <w:pPr>
        <w:pStyle w:val="CommentText"/>
      </w:pPr>
      <w:r>
        <w:rPr>
          <w:rStyle w:val="CommentReference"/>
        </w:rPr>
        <w:annotationRef/>
      </w:r>
      <w:r>
        <w:t>Should be automated</w:t>
      </w:r>
    </w:p>
  </w:comment>
  <w:comment w:id="916" w:author="Admin" w:date="2022-11-14T11:04:00Z" w:initials="A">
    <w:p w14:paraId="66B31871" w14:textId="7D655D03" w:rsidR="00E24187" w:rsidRDefault="00E24187">
      <w:pPr>
        <w:pStyle w:val="CommentText"/>
      </w:pPr>
      <w:r>
        <w:rPr>
          <w:rStyle w:val="CommentReference"/>
        </w:rPr>
        <w:annotationRef/>
      </w:r>
      <w:r>
        <w:t>This diagram is not necessary and if you have to keep it ensure the labels are matching the background text</w:t>
      </w:r>
    </w:p>
  </w:comment>
  <w:comment w:id="926" w:author="Admin" w:date="2022-11-14T11:21:00Z" w:initials="A">
    <w:p w14:paraId="2F8606BD" w14:textId="5174C928" w:rsidR="00B63C95" w:rsidRDefault="00B63C95">
      <w:pPr>
        <w:pStyle w:val="CommentText"/>
      </w:pPr>
      <w:r>
        <w:rPr>
          <w:rStyle w:val="CommentReference"/>
        </w:rPr>
        <w:annotationRef/>
      </w:r>
      <w:r>
        <w:t xml:space="preserve">Cite in the prior paragraph. Not per sentence since all are coming from the same </w:t>
      </w:r>
      <w:proofErr w:type="spellStart"/>
      <w:r>
        <w:t>soure</w:t>
      </w:r>
      <w:proofErr w:type="spellEnd"/>
    </w:p>
  </w:comment>
  <w:comment w:id="952" w:author="Admin" w:date="2022-11-14T11:22:00Z" w:initials="A">
    <w:p w14:paraId="3AFA5C46" w14:textId="37A9A3D9" w:rsidR="00B63C95" w:rsidRDefault="00B63C95">
      <w:pPr>
        <w:pStyle w:val="CommentText"/>
      </w:pPr>
      <w:r>
        <w:rPr>
          <w:rStyle w:val="CommentReference"/>
        </w:rPr>
        <w:annotationRef/>
      </w:r>
      <w:r>
        <w:t>Very little information is provided here</w:t>
      </w:r>
    </w:p>
  </w:comment>
  <w:comment w:id="1299" w:author="Admin" w:date="2022-11-14T11:25:00Z" w:initials="A">
    <w:p w14:paraId="2F22BF90" w14:textId="75B6DD6F" w:rsidR="00B63C95" w:rsidRDefault="00B63C95">
      <w:pPr>
        <w:pStyle w:val="CommentText"/>
      </w:pPr>
      <w:r>
        <w:rPr>
          <w:rStyle w:val="CommentReference"/>
        </w:rPr>
        <w:annotationRef/>
      </w:r>
      <w:r>
        <w:t xml:space="preserve">Don’t use this </w:t>
      </w:r>
    </w:p>
  </w:comment>
  <w:comment w:id="1301" w:author="Admin" w:date="2022-11-14T11:26:00Z" w:initials="A">
    <w:p w14:paraId="3BCE8060" w14:textId="0C6184A6" w:rsidR="00B63C95" w:rsidRDefault="00B63C95">
      <w:pPr>
        <w:pStyle w:val="CommentText"/>
      </w:pPr>
      <w:r>
        <w:rPr>
          <w:rStyle w:val="CommentReference"/>
        </w:rPr>
        <w:annotationRef/>
      </w:r>
      <w:r>
        <w:t>Use meters</w:t>
      </w:r>
    </w:p>
  </w:comment>
  <w:comment w:id="1315" w:author="Admin" w:date="2022-11-14T11:29:00Z" w:initials="A">
    <w:p w14:paraId="10ED7D21" w14:textId="626F2FEA" w:rsidR="00B63C95" w:rsidRDefault="00B63C95">
      <w:pPr>
        <w:pStyle w:val="CommentText"/>
      </w:pPr>
      <w:r>
        <w:rPr>
          <w:rStyle w:val="CommentReference"/>
        </w:rPr>
        <w:annotationRef/>
      </w:r>
      <w:r>
        <w:t>Still showing evidence of copy and paste</w:t>
      </w:r>
    </w:p>
  </w:comment>
  <w:comment w:id="1484" w:author="Admin" w:date="2022-11-14T11:33:00Z" w:initials="A">
    <w:p w14:paraId="697AEA0D" w14:textId="77777777" w:rsidR="004E4893" w:rsidRDefault="004E4893">
      <w:pPr>
        <w:pStyle w:val="CommentText"/>
      </w:pPr>
      <w:r>
        <w:rPr>
          <w:rStyle w:val="CommentReference"/>
        </w:rPr>
        <w:annotationRef/>
      </w:r>
      <w:r>
        <w:t>GSM and GPS are different technologies</w:t>
      </w:r>
    </w:p>
    <w:p w14:paraId="43D5C11E" w14:textId="7A1BBFDD" w:rsidR="004E4893" w:rsidRDefault="004E4893">
      <w:pPr>
        <w:pStyle w:val="CommentText"/>
      </w:pPr>
      <w:r>
        <w:t>The arrow should be from GPS but for GSM is to</w:t>
      </w:r>
    </w:p>
  </w:comment>
  <w:comment w:id="1489" w:author="Admin" w:date="2022-11-14T11:37:00Z" w:initials="A">
    <w:p w14:paraId="347E7EEC" w14:textId="76738B17" w:rsidR="004E4893" w:rsidRDefault="004E4893">
      <w:pPr>
        <w:pStyle w:val="CommentText"/>
      </w:pPr>
      <w:r>
        <w:rPr>
          <w:rStyle w:val="CommentReference"/>
        </w:rPr>
        <w:annotationRef/>
      </w:r>
      <w:r>
        <w:t>Refer to diagrams as indicated. don’t use above or below</w:t>
      </w:r>
    </w:p>
  </w:comment>
  <w:comment w:id="1494" w:author="Admin" w:date="2022-11-14T11:38:00Z" w:initials="A">
    <w:p w14:paraId="0FCAAE24" w14:textId="46B66ECC" w:rsidR="004E4893" w:rsidRDefault="004E4893">
      <w:pPr>
        <w:pStyle w:val="CommentText"/>
      </w:pPr>
      <w:r>
        <w:rPr>
          <w:rStyle w:val="CommentReference"/>
        </w:rPr>
        <w:annotationRef/>
      </w:r>
      <w:r>
        <w:t>See above comment</w:t>
      </w:r>
    </w:p>
  </w:comment>
  <w:comment w:id="1502" w:author="Admin" w:date="2022-11-14T11:43:00Z" w:initials="A">
    <w:p w14:paraId="6C47F281" w14:textId="15676428" w:rsidR="00482E5F" w:rsidRDefault="00482E5F">
      <w:pPr>
        <w:pStyle w:val="CommentText"/>
      </w:pPr>
      <w:r>
        <w:rPr>
          <w:rStyle w:val="CommentReference"/>
        </w:rPr>
        <w:annotationRef/>
      </w:r>
      <w:r>
        <w:t>Lacks the END</w:t>
      </w:r>
    </w:p>
    <w:p w14:paraId="3A7A1DE9" w14:textId="0A50FAA4" w:rsidR="00482E5F" w:rsidRDefault="00482E5F">
      <w:pPr>
        <w:pStyle w:val="CommentText"/>
      </w:pPr>
      <w:r>
        <w:t>I am not sure the arrow can go back to start</w:t>
      </w:r>
    </w:p>
  </w:comment>
  <w:comment w:id="1505" w:author="Admin" w:date="2022-11-14T11:42:00Z" w:initials="A">
    <w:p w14:paraId="64A0134A" w14:textId="7B92EF57" w:rsidR="00482E5F" w:rsidRDefault="00482E5F">
      <w:pPr>
        <w:pStyle w:val="CommentText"/>
      </w:pPr>
      <w:r>
        <w:rPr>
          <w:rStyle w:val="CommentReference"/>
        </w:rPr>
        <w:annotationRef/>
      </w:r>
      <w:r>
        <w:t>What is the story of smartphone doing here</w:t>
      </w:r>
    </w:p>
  </w:comment>
  <w:comment w:id="1507" w:author="Admin" w:date="2022-11-14T11:45:00Z" w:initials="A">
    <w:p w14:paraId="5AADC7D3" w14:textId="216211AF" w:rsidR="00482E5F" w:rsidRDefault="00482E5F">
      <w:pPr>
        <w:pStyle w:val="CommentText"/>
      </w:pPr>
      <w:r>
        <w:rPr>
          <w:rStyle w:val="CommentReference"/>
        </w:rPr>
        <w:annotationRef/>
      </w:r>
      <w:r>
        <w:t>Lacks START</w:t>
      </w:r>
    </w:p>
  </w:comment>
  <w:comment w:id="1515" w:author="Admin" w:date="2022-11-14T11:46:00Z" w:initials="A">
    <w:p w14:paraId="39874924" w14:textId="77777777" w:rsidR="00482E5F" w:rsidRDefault="00482E5F">
      <w:pPr>
        <w:pStyle w:val="CommentText"/>
      </w:pPr>
      <w:r>
        <w:rPr>
          <w:rStyle w:val="CommentReference"/>
        </w:rPr>
        <w:annotationRef/>
      </w:r>
      <w:r>
        <w:t>The citing here is correct but should be automated</w:t>
      </w:r>
    </w:p>
    <w:p w14:paraId="53D76D33" w14:textId="31F4F48B" w:rsidR="007A3551" w:rsidRDefault="007A3551">
      <w:pPr>
        <w:pStyle w:val="CommentText"/>
      </w:pPr>
      <w:r>
        <w:t xml:space="preserve">Also note that we only have one appendix with Appendices which are numbered as appendix 1, 2 </w:t>
      </w:r>
      <w:proofErr w:type="spellStart"/>
      <w:r>
        <w:t>etc</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452245" w15:done="0"/>
  <w15:commentEx w15:paraId="145E43CB" w15:done="0"/>
  <w15:commentEx w15:paraId="51F3CD41" w15:done="0"/>
  <w15:commentEx w15:paraId="66B31871" w15:done="0"/>
  <w15:commentEx w15:paraId="2F8606BD" w15:done="0"/>
  <w15:commentEx w15:paraId="3AFA5C46" w15:done="0"/>
  <w15:commentEx w15:paraId="2F22BF90" w15:done="0"/>
  <w15:commentEx w15:paraId="3BCE8060" w15:done="0"/>
  <w15:commentEx w15:paraId="10ED7D21" w15:done="0"/>
  <w15:commentEx w15:paraId="43D5C11E" w15:done="0"/>
  <w15:commentEx w15:paraId="347E7EEC" w15:done="0"/>
  <w15:commentEx w15:paraId="0FCAAE24" w15:done="0"/>
  <w15:commentEx w15:paraId="3A7A1DE9" w15:done="0"/>
  <w15:commentEx w15:paraId="64A0134A" w15:done="0"/>
  <w15:commentEx w15:paraId="5AADC7D3" w15:done="0"/>
  <w15:commentEx w15:paraId="53D76D3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452245" w16cid:durableId="2720AEEE"/>
  <w16cid:commentId w16cid:paraId="145E43CB" w16cid:durableId="2720AEEF"/>
  <w16cid:commentId w16cid:paraId="51F3CD41" w16cid:durableId="2720AEF0"/>
  <w16cid:commentId w16cid:paraId="66B31871" w16cid:durableId="2720AEF1"/>
  <w16cid:commentId w16cid:paraId="2F8606BD" w16cid:durableId="2720AEF2"/>
  <w16cid:commentId w16cid:paraId="3AFA5C46" w16cid:durableId="2720AEF3"/>
  <w16cid:commentId w16cid:paraId="2F22BF90" w16cid:durableId="2720AEF4"/>
  <w16cid:commentId w16cid:paraId="3BCE8060" w16cid:durableId="2720AEF5"/>
  <w16cid:commentId w16cid:paraId="10ED7D21" w16cid:durableId="2720AEF6"/>
  <w16cid:commentId w16cid:paraId="43D5C11E" w16cid:durableId="2720AEF7"/>
  <w16cid:commentId w16cid:paraId="347E7EEC" w16cid:durableId="2720AEF8"/>
  <w16cid:commentId w16cid:paraId="0FCAAE24" w16cid:durableId="2720AEF9"/>
  <w16cid:commentId w16cid:paraId="3A7A1DE9" w16cid:durableId="2720AEFA"/>
  <w16cid:commentId w16cid:paraId="64A0134A" w16cid:durableId="2720AEFB"/>
  <w16cid:commentId w16cid:paraId="5AADC7D3" w16cid:durableId="2720AEFC"/>
  <w16cid:commentId w16cid:paraId="53D76D33" w16cid:durableId="2720AE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0246A" w14:textId="77777777" w:rsidR="00F502BD" w:rsidRDefault="00F502BD" w:rsidP="0097267F">
      <w:pPr>
        <w:spacing w:after="0" w:line="240" w:lineRule="auto"/>
      </w:pPr>
      <w:r>
        <w:separator/>
      </w:r>
    </w:p>
  </w:endnote>
  <w:endnote w:type="continuationSeparator" w:id="0">
    <w:p w14:paraId="1FC2C378" w14:textId="77777777" w:rsidR="00F502BD" w:rsidRDefault="00F502BD" w:rsidP="00972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 w:name="Open Sans">
    <w:altName w:val="Arial"/>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601743"/>
      <w:docPartObj>
        <w:docPartGallery w:val="Page Numbers (Bottom of Page)"/>
        <w:docPartUnique/>
      </w:docPartObj>
    </w:sdtPr>
    <w:sdtEndPr>
      <w:rPr>
        <w:noProof/>
      </w:rPr>
    </w:sdtEndPr>
    <w:sdtContent>
      <w:p w14:paraId="5FCBE234" w14:textId="29B5570E" w:rsidR="004A218C" w:rsidRDefault="004A218C">
        <w:pPr>
          <w:pStyle w:val="Footer"/>
          <w:jc w:val="right"/>
        </w:pPr>
        <w:r>
          <w:fldChar w:fldCharType="begin"/>
        </w:r>
        <w:r>
          <w:instrText xml:space="preserve"> PAGE   \* MERGEFORMAT </w:instrText>
        </w:r>
        <w:r>
          <w:fldChar w:fldCharType="separate"/>
        </w:r>
        <w:r w:rsidR="009A342F">
          <w:rPr>
            <w:noProof/>
          </w:rPr>
          <w:t>i</w:t>
        </w:r>
        <w:r>
          <w:rPr>
            <w:noProof/>
          </w:rPr>
          <w:fldChar w:fldCharType="end"/>
        </w:r>
      </w:p>
    </w:sdtContent>
  </w:sdt>
  <w:p w14:paraId="398D1C90" w14:textId="77777777" w:rsidR="004A218C" w:rsidRDefault="004A2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99347" w14:textId="77777777" w:rsidR="00F502BD" w:rsidRDefault="00F502BD" w:rsidP="0097267F">
      <w:pPr>
        <w:spacing w:after="0" w:line="240" w:lineRule="auto"/>
      </w:pPr>
      <w:r>
        <w:separator/>
      </w:r>
    </w:p>
  </w:footnote>
  <w:footnote w:type="continuationSeparator" w:id="0">
    <w:p w14:paraId="3B387ED1" w14:textId="77777777" w:rsidR="00F502BD" w:rsidRDefault="00F502BD" w:rsidP="009726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417B"/>
    <w:multiLevelType w:val="multilevel"/>
    <w:tmpl w:val="29AAAAEC"/>
    <w:styleLink w:val="Style4"/>
    <w:lvl w:ilvl="0">
      <w:start w:val="2"/>
      <w:numFmt w:val="decimal"/>
      <w:lvlText w:val="%1"/>
      <w:lvlJc w:val="left"/>
      <w:pPr>
        <w:ind w:left="432" w:hanging="432"/>
      </w:pPr>
      <w:rPr>
        <w:rFonts w:hint="default"/>
        <w:b w:val="0"/>
        <w:color w:val="2F5496" w:themeColor="accent1" w:themeShade="BF"/>
        <w:sz w:val="26"/>
      </w:rPr>
    </w:lvl>
    <w:lvl w:ilvl="1">
      <w:start w:val="1"/>
      <w:numFmt w:val="decimal"/>
      <w:lvlText w:val="%1.3"/>
      <w:lvlJc w:val="left"/>
      <w:pPr>
        <w:ind w:left="576" w:hanging="576"/>
      </w:pPr>
      <w:rPr>
        <w:rFonts w:hint="default"/>
        <w:b w:val="0"/>
        <w:color w:val="2F5496" w:themeColor="accent1" w:themeShade="BF"/>
        <w:sz w:val="26"/>
      </w:rPr>
    </w:lvl>
    <w:lvl w:ilvl="2">
      <w:start w:val="1"/>
      <w:numFmt w:val="none"/>
      <w:lvlText w:val="%3%1.3.1"/>
      <w:lvlJc w:val="left"/>
      <w:pPr>
        <w:ind w:left="720" w:hanging="720"/>
      </w:pPr>
      <w:rPr>
        <w:rFonts w:hint="default"/>
        <w:b/>
        <w:bCs w:val="0"/>
        <w:color w:val="auto"/>
        <w:sz w:val="24"/>
        <w:szCs w:val="24"/>
      </w:rPr>
    </w:lvl>
    <w:lvl w:ilvl="3">
      <w:start w:val="1"/>
      <w:numFmt w:val="decimal"/>
      <w:lvlText w:val="%1.%2.%3.%4"/>
      <w:lvlJc w:val="left"/>
      <w:pPr>
        <w:ind w:left="864" w:hanging="864"/>
      </w:pPr>
      <w:rPr>
        <w:rFonts w:hint="default"/>
        <w:b w:val="0"/>
        <w:color w:val="2F5496" w:themeColor="accent1" w:themeShade="BF"/>
        <w:sz w:val="26"/>
      </w:rPr>
    </w:lvl>
    <w:lvl w:ilvl="4">
      <w:start w:val="1"/>
      <w:numFmt w:val="decimal"/>
      <w:lvlText w:val="%1.%2.%3.%4.%5"/>
      <w:lvlJc w:val="left"/>
      <w:pPr>
        <w:ind w:left="1008" w:hanging="1008"/>
      </w:pPr>
      <w:rPr>
        <w:rFonts w:hint="default"/>
        <w:b w:val="0"/>
        <w:color w:val="2F5496" w:themeColor="accent1" w:themeShade="BF"/>
        <w:sz w:val="26"/>
      </w:rPr>
    </w:lvl>
    <w:lvl w:ilvl="5">
      <w:start w:val="1"/>
      <w:numFmt w:val="decimal"/>
      <w:lvlText w:val="%1.%2.%3.%4.%5.%6"/>
      <w:lvlJc w:val="left"/>
      <w:pPr>
        <w:ind w:left="1152" w:hanging="1152"/>
      </w:pPr>
      <w:rPr>
        <w:rFonts w:hint="default"/>
        <w:b w:val="0"/>
        <w:color w:val="2F5496" w:themeColor="accent1" w:themeShade="BF"/>
        <w:sz w:val="26"/>
      </w:rPr>
    </w:lvl>
    <w:lvl w:ilvl="6">
      <w:start w:val="1"/>
      <w:numFmt w:val="decimal"/>
      <w:lvlText w:val="%1.%2.%3.%4.%5.%6.%7"/>
      <w:lvlJc w:val="left"/>
      <w:pPr>
        <w:ind w:left="1296" w:hanging="1296"/>
      </w:pPr>
      <w:rPr>
        <w:rFonts w:hint="default"/>
        <w:b w:val="0"/>
        <w:color w:val="2F5496" w:themeColor="accent1" w:themeShade="BF"/>
        <w:sz w:val="26"/>
      </w:rPr>
    </w:lvl>
    <w:lvl w:ilvl="7">
      <w:start w:val="1"/>
      <w:numFmt w:val="decimal"/>
      <w:lvlText w:val="%1.%2.%3.%4.%5.%6.%7.%8"/>
      <w:lvlJc w:val="left"/>
      <w:pPr>
        <w:ind w:left="1440" w:hanging="1440"/>
      </w:pPr>
      <w:rPr>
        <w:rFonts w:hint="default"/>
        <w:b w:val="0"/>
        <w:color w:val="2F5496" w:themeColor="accent1" w:themeShade="BF"/>
        <w:sz w:val="26"/>
      </w:rPr>
    </w:lvl>
    <w:lvl w:ilvl="8">
      <w:start w:val="1"/>
      <w:numFmt w:val="decimal"/>
      <w:lvlText w:val="%1.%2.%3.%4.%5.%6.%7.%8.%9"/>
      <w:lvlJc w:val="left"/>
      <w:pPr>
        <w:ind w:left="1584" w:hanging="1584"/>
      </w:pPr>
      <w:rPr>
        <w:rFonts w:hint="default"/>
        <w:b w:val="0"/>
        <w:color w:val="2F5496" w:themeColor="accent1" w:themeShade="BF"/>
        <w:sz w:val="26"/>
      </w:rPr>
    </w:lvl>
  </w:abstractNum>
  <w:abstractNum w:abstractNumId="1" w15:restartNumberingAfterBreak="0">
    <w:nsid w:val="042069E2"/>
    <w:multiLevelType w:val="hybridMultilevel"/>
    <w:tmpl w:val="829E8F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56713"/>
    <w:multiLevelType w:val="multilevel"/>
    <w:tmpl w:val="04090025"/>
    <w:styleLink w:val="Style2"/>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22485D"/>
    <w:multiLevelType w:val="multilevel"/>
    <w:tmpl w:val="2B12DDB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ascii="Times New Roman" w:hAnsi="Times New Roman" w:cs="Times New Roman"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5E4D47"/>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1103B4A"/>
    <w:multiLevelType w:val="hybridMultilevel"/>
    <w:tmpl w:val="55E49AF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DA0EF0"/>
    <w:multiLevelType w:val="hybridMultilevel"/>
    <w:tmpl w:val="CE3EA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21B588F"/>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0030D7"/>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9C841EB"/>
    <w:multiLevelType w:val="hybridMultilevel"/>
    <w:tmpl w:val="48A8BD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35485"/>
    <w:multiLevelType w:val="hybridMultilevel"/>
    <w:tmpl w:val="5810B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44C6C"/>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DD41272"/>
    <w:multiLevelType w:val="hybridMultilevel"/>
    <w:tmpl w:val="C7D00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022EFA"/>
    <w:multiLevelType w:val="multilevel"/>
    <w:tmpl w:val="04090025"/>
    <w:styleLink w:val="Style1"/>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86F6877"/>
    <w:multiLevelType w:val="hybridMultilevel"/>
    <w:tmpl w:val="9DDEF4C8"/>
    <w:lvl w:ilvl="0" w:tplc="BEAA05C0">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2B42389B"/>
    <w:multiLevelType w:val="hybridMultilevel"/>
    <w:tmpl w:val="B266A3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5D2882"/>
    <w:multiLevelType w:val="hybridMultilevel"/>
    <w:tmpl w:val="95567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1525B"/>
    <w:multiLevelType w:val="hybridMultilevel"/>
    <w:tmpl w:val="67A0D5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C540E"/>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2F92C5F"/>
    <w:multiLevelType w:val="hybridMultilevel"/>
    <w:tmpl w:val="C8EEF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765103"/>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60818A8"/>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6871DCA"/>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7DD5049"/>
    <w:multiLevelType w:val="hybridMultilevel"/>
    <w:tmpl w:val="9A3EA3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0150FF"/>
    <w:multiLevelType w:val="hybridMultilevel"/>
    <w:tmpl w:val="34E49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E60F9A"/>
    <w:multiLevelType w:val="multilevel"/>
    <w:tmpl w:val="8DDC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CE162C"/>
    <w:multiLevelType w:val="hybridMultilevel"/>
    <w:tmpl w:val="8AE27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6D7948"/>
    <w:multiLevelType w:val="hybridMultilevel"/>
    <w:tmpl w:val="CD14167A"/>
    <w:lvl w:ilvl="0" w:tplc="DD20AB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4076D8"/>
    <w:multiLevelType w:val="hybridMultilevel"/>
    <w:tmpl w:val="3C26C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56546B"/>
    <w:multiLevelType w:val="multilevel"/>
    <w:tmpl w:val="744AC34E"/>
    <w:lvl w:ilvl="0">
      <w:start w:val="1"/>
      <w:numFmt w:val="decimal"/>
      <w:pStyle w:val="Heading1"/>
      <w:lvlText w:val="%1."/>
      <w:lvlJc w:val="left"/>
      <w:pPr>
        <w:ind w:left="360" w:hanging="360"/>
      </w:pPr>
    </w:lvl>
    <w:lvl w:ilvl="1">
      <w:start w:val="1"/>
      <w:numFmt w:val="decimal"/>
      <w:pStyle w:val="Heading2"/>
      <w:lvlText w:val="%1.%2."/>
      <w:lvlJc w:val="left"/>
      <w:pPr>
        <w:ind w:left="432" w:hanging="432"/>
      </w:pPr>
      <w:rPr>
        <w:rFonts w:ascii="Times New Roman" w:hAnsi="Times New Roman"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50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5E3B12"/>
    <w:multiLevelType w:val="multilevel"/>
    <w:tmpl w:val="2B12DDB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ascii="Times New Roman" w:hAnsi="Times New Roman" w:cs="Times New Roman"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37F01D9"/>
    <w:multiLevelType w:val="multilevel"/>
    <w:tmpl w:val="F9C6AEA2"/>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6CA39D2"/>
    <w:multiLevelType w:val="hybridMultilevel"/>
    <w:tmpl w:val="C548D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497C3F"/>
    <w:multiLevelType w:val="multilevel"/>
    <w:tmpl w:val="31784BD4"/>
    <w:lvl w:ilvl="0">
      <w:start w:val="1"/>
      <w:numFmt w:val="decimal"/>
      <w:lvlText w:val="%1."/>
      <w:lvlJc w:val="left"/>
      <w:pPr>
        <w:ind w:left="720" w:hanging="360"/>
      </w:pPr>
      <w:rPr>
        <w:sz w:val="20"/>
        <w:szCs w:val="20"/>
      </w:rPr>
    </w:lvl>
    <w:lvl w:ilvl="1">
      <w:start w:val="3"/>
      <w:numFmt w:val="decimal"/>
      <w:isLgl/>
      <w:lvlText w:val="%1.%2"/>
      <w:lvlJc w:val="left"/>
      <w:pPr>
        <w:ind w:left="720" w:hanging="360"/>
      </w:pPr>
      <w:rPr>
        <w:rFonts w:hint="default"/>
        <w:sz w:val="20"/>
        <w:szCs w:val="20"/>
      </w:rPr>
    </w:lvl>
    <w:lvl w:ilvl="2">
      <w:start w:val="1"/>
      <w:numFmt w:val="decimal"/>
      <w:isLgl/>
      <w:lvlText w:val="%1.%2.%3"/>
      <w:lvlJc w:val="left"/>
      <w:pPr>
        <w:ind w:left="1080" w:hanging="720"/>
      </w:pPr>
      <w:rPr>
        <w:rFonts w:hint="default"/>
        <w:sz w:val="20"/>
        <w:szCs w:val="20"/>
      </w:rPr>
    </w:lvl>
    <w:lvl w:ilvl="3">
      <w:start w:val="1"/>
      <w:numFmt w:val="decimal"/>
      <w:isLgl/>
      <w:lvlText w:val="%1.%2.%3.%4"/>
      <w:lvlJc w:val="left"/>
      <w:pPr>
        <w:ind w:left="1080" w:hanging="720"/>
      </w:pPr>
      <w:rPr>
        <w:rFonts w:hint="default"/>
        <w:sz w:val="20"/>
        <w:szCs w:val="20"/>
      </w:rPr>
    </w:lvl>
    <w:lvl w:ilvl="4">
      <w:start w:val="1"/>
      <w:numFmt w:val="decimal"/>
      <w:isLgl/>
      <w:lvlText w:val="%1.%2.%3.%4.%5"/>
      <w:lvlJc w:val="left"/>
      <w:pPr>
        <w:ind w:left="1440" w:hanging="1080"/>
      </w:pPr>
      <w:rPr>
        <w:rFonts w:hint="default"/>
        <w:sz w:val="20"/>
        <w:szCs w:val="20"/>
      </w:rPr>
    </w:lvl>
    <w:lvl w:ilvl="5">
      <w:start w:val="1"/>
      <w:numFmt w:val="decimal"/>
      <w:isLgl/>
      <w:lvlText w:val="%1.%2.%3.%4.%5.%6"/>
      <w:lvlJc w:val="left"/>
      <w:pPr>
        <w:ind w:left="1440" w:hanging="1080"/>
      </w:pPr>
      <w:rPr>
        <w:rFonts w:hint="default"/>
        <w:sz w:val="20"/>
        <w:szCs w:val="20"/>
      </w:rPr>
    </w:lvl>
    <w:lvl w:ilvl="6">
      <w:start w:val="1"/>
      <w:numFmt w:val="decimal"/>
      <w:isLgl/>
      <w:lvlText w:val="%1.%2.%3.%4.%5.%6.%7"/>
      <w:lvlJc w:val="left"/>
      <w:pPr>
        <w:ind w:left="1800" w:hanging="1440"/>
      </w:pPr>
      <w:rPr>
        <w:rFonts w:hint="default"/>
        <w:sz w:val="20"/>
        <w:szCs w:val="20"/>
      </w:rPr>
    </w:lvl>
    <w:lvl w:ilvl="7">
      <w:start w:val="1"/>
      <w:numFmt w:val="decimal"/>
      <w:isLgl/>
      <w:lvlText w:val="%1.%2.%3.%4.%5.%6.%7.%8"/>
      <w:lvlJc w:val="left"/>
      <w:pPr>
        <w:ind w:left="1800" w:hanging="1440"/>
      </w:pPr>
      <w:rPr>
        <w:rFonts w:hint="default"/>
        <w:sz w:val="20"/>
        <w:szCs w:val="20"/>
      </w:rPr>
    </w:lvl>
    <w:lvl w:ilvl="8">
      <w:start w:val="1"/>
      <w:numFmt w:val="decimal"/>
      <w:isLgl/>
      <w:lvlText w:val="%1.%2.%3.%4.%5.%6.%7.%8.%9"/>
      <w:lvlJc w:val="left"/>
      <w:pPr>
        <w:ind w:left="2160" w:hanging="1800"/>
      </w:pPr>
      <w:rPr>
        <w:rFonts w:hint="default"/>
        <w:sz w:val="20"/>
        <w:szCs w:val="20"/>
      </w:rPr>
    </w:lvl>
  </w:abstractNum>
  <w:abstractNum w:abstractNumId="34" w15:restartNumberingAfterBreak="0">
    <w:nsid w:val="5D8041D7"/>
    <w:multiLevelType w:val="multilevel"/>
    <w:tmpl w:val="29AAAAEC"/>
    <w:styleLink w:val="Style3"/>
    <w:lvl w:ilvl="0">
      <w:start w:val="2"/>
      <w:numFmt w:val="decimal"/>
      <w:lvlText w:val="%1"/>
      <w:lvlJc w:val="left"/>
      <w:pPr>
        <w:ind w:left="432" w:hanging="432"/>
      </w:pPr>
      <w:rPr>
        <w:rFonts w:hint="default"/>
        <w:b w:val="0"/>
        <w:color w:val="2F5496" w:themeColor="accent1" w:themeShade="BF"/>
        <w:sz w:val="26"/>
      </w:rPr>
    </w:lvl>
    <w:lvl w:ilvl="1">
      <w:start w:val="1"/>
      <w:numFmt w:val="decimal"/>
      <w:lvlText w:val="%1.3"/>
      <w:lvlJc w:val="left"/>
      <w:pPr>
        <w:ind w:left="576" w:hanging="576"/>
      </w:pPr>
      <w:rPr>
        <w:rFonts w:hint="default"/>
        <w:b w:val="0"/>
        <w:color w:val="2F5496" w:themeColor="accent1" w:themeShade="BF"/>
        <w:sz w:val="26"/>
      </w:rPr>
    </w:lvl>
    <w:lvl w:ilvl="2">
      <w:start w:val="1"/>
      <w:numFmt w:val="none"/>
      <w:lvlText w:val="%3%1.3.1"/>
      <w:lvlJc w:val="left"/>
      <w:pPr>
        <w:ind w:left="720" w:hanging="720"/>
      </w:pPr>
      <w:rPr>
        <w:rFonts w:hint="default"/>
        <w:b/>
        <w:bCs w:val="0"/>
        <w:color w:val="auto"/>
        <w:sz w:val="24"/>
        <w:szCs w:val="24"/>
      </w:rPr>
    </w:lvl>
    <w:lvl w:ilvl="3">
      <w:start w:val="1"/>
      <w:numFmt w:val="decimal"/>
      <w:lvlText w:val="%1.%2.%3.%4"/>
      <w:lvlJc w:val="left"/>
      <w:pPr>
        <w:ind w:left="864" w:hanging="864"/>
      </w:pPr>
      <w:rPr>
        <w:rFonts w:hint="default"/>
        <w:b w:val="0"/>
        <w:color w:val="2F5496" w:themeColor="accent1" w:themeShade="BF"/>
        <w:sz w:val="26"/>
      </w:rPr>
    </w:lvl>
    <w:lvl w:ilvl="4">
      <w:start w:val="1"/>
      <w:numFmt w:val="decimal"/>
      <w:lvlText w:val="%1.%2.%3.%4.%5"/>
      <w:lvlJc w:val="left"/>
      <w:pPr>
        <w:ind w:left="1008" w:hanging="1008"/>
      </w:pPr>
      <w:rPr>
        <w:rFonts w:hint="default"/>
        <w:b w:val="0"/>
        <w:color w:val="2F5496" w:themeColor="accent1" w:themeShade="BF"/>
        <w:sz w:val="26"/>
      </w:rPr>
    </w:lvl>
    <w:lvl w:ilvl="5">
      <w:start w:val="1"/>
      <w:numFmt w:val="decimal"/>
      <w:lvlText w:val="%1.%2.%3.%4.%5.%6"/>
      <w:lvlJc w:val="left"/>
      <w:pPr>
        <w:ind w:left="1152" w:hanging="1152"/>
      </w:pPr>
      <w:rPr>
        <w:rFonts w:hint="default"/>
        <w:b w:val="0"/>
        <w:color w:val="2F5496" w:themeColor="accent1" w:themeShade="BF"/>
        <w:sz w:val="26"/>
      </w:rPr>
    </w:lvl>
    <w:lvl w:ilvl="6">
      <w:start w:val="1"/>
      <w:numFmt w:val="decimal"/>
      <w:lvlText w:val="%1.%2.%3.%4.%5.%6.%7"/>
      <w:lvlJc w:val="left"/>
      <w:pPr>
        <w:ind w:left="1296" w:hanging="1296"/>
      </w:pPr>
      <w:rPr>
        <w:rFonts w:hint="default"/>
        <w:b w:val="0"/>
        <w:color w:val="2F5496" w:themeColor="accent1" w:themeShade="BF"/>
        <w:sz w:val="26"/>
      </w:rPr>
    </w:lvl>
    <w:lvl w:ilvl="7">
      <w:start w:val="1"/>
      <w:numFmt w:val="decimal"/>
      <w:lvlText w:val="%1.%2.%3.%4.%5.%6.%7.%8"/>
      <w:lvlJc w:val="left"/>
      <w:pPr>
        <w:ind w:left="1440" w:hanging="1440"/>
      </w:pPr>
      <w:rPr>
        <w:rFonts w:hint="default"/>
        <w:b w:val="0"/>
        <w:color w:val="2F5496" w:themeColor="accent1" w:themeShade="BF"/>
        <w:sz w:val="26"/>
      </w:rPr>
    </w:lvl>
    <w:lvl w:ilvl="8">
      <w:start w:val="1"/>
      <w:numFmt w:val="decimal"/>
      <w:lvlText w:val="%1.%2.%3.%4.%5.%6.%7.%8.%9"/>
      <w:lvlJc w:val="left"/>
      <w:pPr>
        <w:ind w:left="1584" w:hanging="1584"/>
      </w:pPr>
      <w:rPr>
        <w:rFonts w:hint="default"/>
        <w:b w:val="0"/>
        <w:color w:val="2F5496" w:themeColor="accent1" w:themeShade="BF"/>
        <w:sz w:val="26"/>
      </w:rPr>
    </w:lvl>
  </w:abstractNum>
  <w:abstractNum w:abstractNumId="35" w15:restartNumberingAfterBreak="0">
    <w:nsid w:val="5F905C95"/>
    <w:multiLevelType w:val="multilevel"/>
    <w:tmpl w:val="9CC25858"/>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9890AD8"/>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D5C359D"/>
    <w:multiLevelType w:val="hybridMultilevel"/>
    <w:tmpl w:val="07304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F51943"/>
    <w:multiLevelType w:val="hybridMultilevel"/>
    <w:tmpl w:val="B0786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43246D"/>
    <w:multiLevelType w:val="hybridMultilevel"/>
    <w:tmpl w:val="3DEA9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D20C19"/>
    <w:multiLevelType w:val="multilevel"/>
    <w:tmpl w:val="1626079E"/>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6E05304"/>
    <w:multiLevelType w:val="hybridMultilevel"/>
    <w:tmpl w:val="128CE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2F0588"/>
    <w:multiLevelType w:val="hybridMultilevel"/>
    <w:tmpl w:val="D6AC1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0415A"/>
    <w:multiLevelType w:val="multilevel"/>
    <w:tmpl w:val="31784BD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95274248">
    <w:abstractNumId w:val="15"/>
  </w:num>
  <w:num w:numId="2" w16cid:durableId="2138378734">
    <w:abstractNumId w:val="35"/>
  </w:num>
  <w:num w:numId="3" w16cid:durableId="380716370">
    <w:abstractNumId w:val="16"/>
  </w:num>
  <w:num w:numId="4" w16cid:durableId="1561943521">
    <w:abstractNumId w:val="21"/>
  </w:num>
  <w:num w:numId="5" w16cid:durableId="735280876">
    <w:abstractNumId w:val="40"/>
  </w:num>
  <w:num w:numId="6" w16cid:durableId="831413466">
    <w:abstractNumId w:val="42"/>
  </w:num>
  <w:num w:numId="7" w16cid:durableId="1530409296">
    <w:abstractNumId w:val="41"/>
  </w:num>
  <w:num w:numId="8" w16cid:durableId="1245380814">
    <w:abstractNumId w:val="24"/>
  </w:num>
  <w:num w:numId="9" w16cid:durableId="11304070">
    <w:abstractNumId w:val="28"/>
  </w:num>
  <w:num w:numId="10" w16cid:durableId="2037612139">
    <w:abstractNumId w:val="38"/>
  </w:num>
  <w:num w:numId="11" w16cid:durableId="434635552">
    <w:abstractNumId w:val="19"/>
  </w:num>
  <w:num w:numId="12" w16cid:durableId="1403676022">
    <w:abstractNumId w:val="8"/>
  </w:num>
  <w:num w:numId="13" w16cid:durableId="1514881199">
    <w:abstractNumId w:val="20"/>
  </w:num>
  <w:num w:numId="14" w16cid:durableId="1993289051">
    <w:abstractNumId w:val="22"/>
  </w:num>
  <w:num w:numId="15" w16cid:durableId="784350487">
    <w:abstractNumId w:val="33"/>
  </w:num>
  <w:num w:numId="16" w16cid:durableId="768888359">
    <w:abstractNumId w:val="7"/>
  </w:num>
  <w:num w:numId="17" w16cid:durableId="1023896419">
    <w:abstractNumId w:val="18"/>
  </w:num>
  <w:num w:numId="18" w16cid:durableId="31660469">
    <w:abstractNumId w:val="36"/>
  </w:num>
  <w:num w:numId="19" w16cid:durableId="582760965">
    <w:abstractNumId w:val="43"/>
  </w:num>
  <w:num w:numId="20" w16cid:durableId="1087724498">
    <w:abstractNumId w:val="4"/>
  </w:num>
  <w:num w:numId="21" w16cid:durableId="219679338">
    <w:abstractNumId w:val="11"/>
  </w:num>
  <w:num w:numId="22" w16cid:durableId="1435515173">
    <w:abstractNumId w:val="13"/>
  </w:num>
  <w:num w:numId="23" w16cid:durableId="140388490">
    <w:abstractNumId w:val="2"/>
  </w:num>
  <w:num w:numId="24" w16cid:durableId="2021201086">
    <w:abstractNumId w:val="34"/>
  </w:num>
  <w:num w:numId="25" w16cid:durableId="1104111445">
    <w:abstractNumId w:val="0"/>
  </w:num>
  <w:num w:numId="26" w16cid:durableId="641085770">
    <w:abstractNumId w:val="10"/>
  </w:num>
  <w:num w:numId="27" w16cid:durableId="788086917">
    <w:abstractNumId w:val="14"/>
  </w:num>
  <w:num w:numId="28" w16cid:durableId="1479806158">
    <w:abstractNumId w:val="25"/>
  </w:num>
  <w:num w:numId="29" w16cid:durableId="939072189">
    <w:abstractNumId w:val="3"/>
  </w:num>
  <w:num w:numId="30" w16cid:durableId="1393503843">
    <w:abstractNumId w:val="30"/>
  </w:num>
  <w:num w:numId="31" w16cid:durableId="1253245331">
    <w:abstractNumId w:val="31"/>
  </w:num>
  <w:num w:numId="32" w16cid:durableId="875894888">
    <w:abstractNumId w:val="39"/>
  </w:num>
  <w:num w:numId="33" w16cid:durableId="671832634">
    <w:abstractNumId w:val="1"/>
  </w:num>
  <w:num w:numId="34" w16cid:durableId="854733053">
    <w:abstractNumId w:val="23"/>
  </w:num>
  <w:num w:numId="35" w16cid:durableId="538444589">
    <w:abstractNumId w:val="9"/>
  </w:num>
  <w:num w:numId="36" w16cid:durableId="1726371043">
    <w:abstractNumId w:val="26"/>
  </w:num>
  <w:num w:numId="37" w16cid:durableId="1851022061">
    <w:abstractNumId w:val="27"/>
  </w:num>
  <w:num w:numId="38" w16cid:durableId="137772584">
    <w:abstractNumId w:val="29"/>
  </w:num>
  <w:num w:numId="39" w16cid:durableId="1823041227">
    <w:abstractNumId w:val="32"/>
  </w:num>
  <w:num w:numId="40" w16cid:durableId="782921921">
    <w:abstractNumId w:val="5"/>
  </w:num>
  <w:num w:numId="41" w16cid:durableId="889730973">
    <w:abstractNumId w:val="17"/>
  </w:num>
  <w:num w:numId="42" w16cid:durableId="1668171624">
    <w:abstractNumId w:val="37"/>
  </w:num>
  <w:num w:numId="43" w16cid:durableId="629171946">
    <w:abstractNumId w:val="12"/>
  </w:num>
  <w:num w:numId="44" w16cid:durableId="49770958">
    <w:abstractNumId w:val="6"/>
    <w:lvlOverride w:ilvl="0"/>
    <w:lvlOverride w:ilvl="1"/>
    <w:lvlOverride w:ilvl="2"/>
    <w:lvlOverride w:ilvl="3"/>
    <w:lvlOverride w:ilvl="4"/>
    <w:lvlOverride w:ilvl="5"/>
    <w:lvlOverride w:ilvl="6"/>
    <w:lvlOverride w:ilvl="7"/>
    <w:lvlOverride w:ilvl="8"/>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gdaline ndere">
    <w15:presenceInfo w15:providerId="Windows Live" w15:userId="7d47496296d737bf"/>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D1"/>
    <w:rsid w:val="00007ED7"/>
    <w:rsid w:val="00015171"/>
    <w:rsid w:val="00022B1F"/>
    <w:rsid w:val="00026B29"/>
    <w:rsid w:val="00030E48"/>
    <w:rsid w:val="00035F44"/>
    <w:rsid w:val="000410A8"/>
    <w:rsid w:val="00050446"/>
    <w:rsid w:val="000506EF"/>
    <w:rsid w:val="000526C8"/>
    <w:rsid w:val="00052AA0"/>
    <w:rsid w:val="00053AA5"/>
    <w:rsid w:val="000652CA"/>
    <w:rsid w:val="00071AE5"/>
    <w:rsid w:val="00080507"/>
    <w:rsid w:val="00084292"/>
    <w:rsid w:val="000A1169"/>
    <w:rsid w:val="000B2F1C"/>
    <w:rsid w:val="000C24F4"/>
    <w:rsid w:val="000C6424"/>
    <w:rsid w:val="000F6F02"/>
    <w:rsid w:val="00103990"/>
    <w:rsid w:val="00105DDF"/>
    <w:rsid w:val="001149C6"/>
    <w:rsid w:val="00117CB3"/>
    <w:rsid w:val="00121EBB"/>
    <w:rsid w:val="001251EC"/>
    <w:rsid w:val="00125F6C"/>
    <w:rsid w:val="00126646"/>
    <w:rsid w:val="0014690C"/>
    <w:rsid w:val="0015633F"/>
    <w:rsid w:val="00156426"/>
    <w:rsid w:val="00175847"/>
    <w:rsid w:val="0018392B"/>
    <w:rsid w:val="0018486C"/>
    <w:rsid w:val="00187F6C"/>
    <w:rsid w:val="001B3E34"/>
    <w:rsid w:val="001B6DF7"/>
    <w:rsid w:val="001C2269"/>
    <w:rsid w:val="001D67C2"/>
    <w:rsid w:val="001D6FED"/>
    <w:rsid w:val="001E2AB5"/>
    <w:rsid w:val="001F6265"/>
    <w:rsid w:val="002120DD"/>
    <w:rsid w:val="00226682"/>
    <w:rsid w:val="00231736"/>
    <w:rsid w:val="00231B80"/>
    <w:rsid w:val="00252F6F"/>
    <w:rsid w:val="0025465C"/>
    <w:rsid w:val="00257C53"/>
    <w:rsid w:val="00276C4B"/>
    <w:rsid w:val="00290CDE"/>
    <w:rsid w:val="002966E4"/>
    <w:rsid w:val="002A5FDE"/>
    <w:rsid w:val="002B246D"/>
    <w:rsid w:val="002C5F9A"/>
    <w:rsid w:val="002D0CD3"/>
    <w:rsid w:val="002D74D4"/>
    <w:rsid w:val="002E026A"/>
    <w:rsid w:val="002E3D24"/>
    <w:rsid w:val="002F1B1D"/>
    <w:rsid w:val="002F5B8F"/>
    <w:rsid w:val="003034BD"/>
    <w:rsid w:val="00310D09"/>
    <w:rsid w:val="00312584"/>
    <w:rsid w:val="00327051"/>
    <w:rsid w:val="00341B8F"/>
    <w:rsid w:val="00343FC0"/>
    <w:rsid w:val="00366C0F"/>
    <w:rsid w:val="0036704A"/>
    <w:rsid w:val="00385CAD"/>
    <w:rsid w:val="00387D93"/>
    <w:rsid w:val="003907A4"/>
    <w:rsid w:val="00391ECA"/>
    <w:rsid w:val="0039469B"/>
    <w:rsid w:val="003A6435"/>
    <w:rsid w:val="003B6861"/>
    <w:rsid w:val="003D2D42"/>
    <w:rsid w:val="003F24CB"/>
    <w:rsid w:val="003F5411"/>
    <w:rsid w:val="003F5F46"/>
    <w:rsid w:val="0040355B"/>
    <w:rsid w:val="004045B6"/>
    <w:rsid w:val="00410857"/>
    <w:rsid w:val="0041222E"/>
    <w:rsid w:val="004131E3"/>
    <w:rsid w:val="00413496"/>
    <w:rsid w:val="004253CA"/>
    <w:rsid w:val="00443919"/>
    <w:rsid w:val="004473D7"/>
    <w:rsid w:val="004577E3"/>
    <w:rsid w:val="00462CA7"/>
    <w:rsid w:val="004665E0"/>
    <w:rsid w:val="0047037A"/>
    <w:rsid w:val="00477538"/>
    <w:rsid w:val="00480267"/>
    <w:rsid w:val="00482E5F"/>
    <w:rsid w:val="00490EE3"/>
    <w:rsid w:val="00491835"/>
    <w:rsid w:val="004A218C"/>
    <w:rsid w:val="004D535E"/>
    <w:rsid w:val="004E2029"/>
    <w:rsid w:val="004E2BEB"/>
    <w:rsid w:val="004E3532"/>
    <w:rsid w:val="004E4893"/>
    <w:rsid w:val="004F6CCA"/>
    <w:rsid w:val="005106B9"/>
    <w:rsid w:val="00517F83"/>
    <w:rsid w:val="00527528"/>
    <w:rsid w:val="00550D83"/>
    <w:rsid w:val="00557D02"/>
    <w:rsid w:val="00571AF1"/>
    <w:rsid w:val="00572BA0"/>
    <w:rsid w:val="00573D6A"/>
    <w:rsid w:val="0057535B"/>
    <w:rsid w:val="00594436"/>
    <w:rsid w:val="00595B64"/>
    <w:rsid w:val="005A393F"/>
    <w:rsid w:val="005A3F44"/>
    <w:rsid w:val="005A6746"/>
    <w:rsid w:val="005B29F0"/>
    <w:rsid w:val="005B2A41"/>
    <w:rsid w:val="005B34E7"/>
    <w:rsid w:val="005B6204"/>
    <w:rsid w:val="005B69D8"/>
    <w:rsid w:val="005C5DCB"/>
    <w:rsid w:val="005C69BB"/>
    <w:rsid w:val="005D0A63"/>
    <w:rsid w:val="005E0F50"/>
    <w:rsid w:val="005E12A5"/>
    <w:rsid w:val="005F1A1D"/>
    <w:rsid w:val="005F7011"/>
    <w:rsid w:val="00617017"/>
    <w:rsid w:val="00617886"/>
    <w:rsid w:val="00624E5F"/>
    <w:rsid w:val="0064056F"/>
    <w:rsid w:val="00674551"/>
    <w:rsid w:val="00684957"/>
    <w:rsid w:val="00690583"/>
    <w:rsid w:val="00696CAC"/>
    <w:rsid w:val="006A0CF3"/>
    <w:rsid w:val="006C4A42"/>
    <w:rsid w:val="006D456C"/>
    <w:rsid w:val="006D714E"/>
    <w:rsid w:val="006E4BF1"/>
    <w:rsid w:val="006E4E32"/>
    <w:rsid w:val="006E5826"/>
    <w:rsid w:val="006F5AAE"/>
    <w:rsid w:val="00701B0D"/>
    <w:rsid w:val="007171F6"/>
    <w:rsid w:val="00734769"/>
    <w:rsid w:val="00740F8D"/>
    <w:rsid w:val="0075568D"/>
    <w:rsid w:val="00762554"/>
    <w:rsid w:val="0079518D"/>
    <w:rsid w:val="007A256D"/>
    <w:rsid w:val="007A3551"/>
    <w:rsid w:val="007A6AE5"/>
    <w:rsid w:val="007B36F6"/>
    <w:rsid w:val="007B3710"/>
    <w:rsid w:val="007D2312"/>
    <w:rsid w:val="007D2AB1"/>
    <w:rsid w:val="007D5FC6"/>
    <w:rsid w:val="007E4FD0"/>
    <w:rsid w:val="007F6630"/>
    <w:rsid w:val="00803DA4"/>
    <w:rsid w:val="008046CD"/>
    <w:rsid w:val="00805DE6"/>
    <w:rsid w:val="00806B5F"/>
    <w:rsid w:val="00812709"/>
    <w:rsid w:val="008141D5"/>
    <w:rsid w:val="008144EB"/>
    <w:rsid w:val="0082251E"/>
    <w:rsid w:val="0083101B"/>
    <w:rsid w:val="00831CDE"/>
    <w:rsid w:val="008336A0"/>
    <w:rsid w:val="00834ECD"/>
    <w:rsid w:val="00842E67"/>
    <w:rsid w:val="00843FDC"/>
    <w:rsid w:val="00847272"/>
    <w:rsid w:val="0086021B"/>
    <w:rsid w:val="00862084"/>
    <w:rsid w:val="0088042F"/>
    <w:rsid w:val="00884576"/>
    <w:rsid w:val="0088677F"/>
    <w:rsid w:val="00890201"/>
    <w:rsid w:val="008B2E16"/>
    <w:rsid w:val="008C00B1"/>
    <w:rsid w:val="008C3AF3"/>
    <w:rsid w:val="008D273E"/>
    <w:rsid w:val="008F52C9"/>
    <w:rsid w:val="008F79EF"/>
    <w:rsid w:val="00927C6B"/>
    <w:rsid w:val="0094130B"/>
    <w:rsid w:val="009421EF"/>
    <w:rsid w:val="00945BA0"/>
    <w:rsid w:val="00953649"/>
    <w:rsid w:val="00953DA4"/>
    <w:rsid w:val="0097267F"/>
    <w:rsid w:val="00973C78"/>
    <w:rsid w:val="00977780"/>
    <w:rsid w:val="009827C0"/>
    <w:rsid w:val="0098774B"/>
    <w:rsid w:val="0099092A"/>
    <w:rsid w:val="00992B48"/>
    <w:rsid w:val="009A12AB"/>
    <w:rsid w:val="009A342F"/>
    <w:rsid w:val="009B56C6"/>
    <w:rsid w:val="009C62CF"/>
    <w:rsid w:val="009C7ABC"/>
    <w:rsid w:val="009C7AC6"/>
    <w:rsid w:val="009D5684"/>
    <w:rsid w:val="009D5FE6"/>
    <w:rsid w:val="009D75F1"/>
    <w:rsid w:val="009E2511"/>
    <w:rsid w:val="009E3709"/>
    <w:rsid w:val="00A002CF"/>
    <w:rsid w:val="00A013DE"/>
    <w:rsid w:val="00A10836"/>
    <w:rsid w:val="00A16FD7"/>
    <w:rsid w:val="00A24F1A"/>
    <w:rsid w:val="00A35C55"/>
    <w:rsid w:val="00A369A2"/>
    <w:rsid w:val="00A3761C"/>
    <w:rsid w:val="00A37C01"/>
    <w:rsid w:val="00A53E89"/>
    <w:rsid w:val="00A60F88"/>
    <w:rsid w:val="00A66B83"/>
    <w:rsid w:val="00A71338"/>
    <w:rsid w:val="00A87999"/>
    <w:rsid w:val="00A9684E"/>
    <w:rsid w:val="00AA061C"/>
    <w:rsid w:val="00AA1CB0"/>
    <w:rsid w:val="00AA3F4C"/>
    <w:rsid w:val="00AB0AC8"/>
    <w:rsid w:val="00AB2FF0"/>
    <w:rsid w:val="00AD535C"/>
    <w:rsid w:val="00AF006E"/>
    <w:rsid w:val="00AF255E"/>
    <w:rsid w:val="00B15985"/>
    <w:rsid w:val="00B22372"/>
    <w:rsid w:val="00B27F87"/>
    <w:rsid w:val="00B34377"/>
    <w:rsid w:val="00B43345"/>
    <w:rsid w:val="00B45EA3"/>
    <w:rsid w:val="00B50FD8"/>
    <w:rsid w:val="00B63C95"/>
    <w:rsid w:val="00B64903"/>
    <w:rsid w:val="00B74157"/>
    <w:rsid w:val="00B82236"/>
    <w:rsid w:val="00B9267A"/>
    <w:rsid w:val="00B95445"/>
    <w:rsid w:val="00BA0B13"/>
    <w:rsid w:val="00BA0E5A"/>
    <w:rsid w:val="00BB639E"/>
    <w:rsid w:val="00BC20E7"/>
    <w:rsid w:val="00BD51DC"/>
    <w:rsid w:val="00BE10B4"/>
    <w:rsid w:val="00BE1C8E"/>
    <w:rsid w:val="00BE298A"/>
    <w:rsid w:val="00BE50C2"/>
    <w:rsid w:val="00BF02FD"/>
    <w:rsid w:val="00BF1465"/>
    <w:rsid w:val="00BF2B04"/>
    <w:rsid w:val="00BF2E30"/>
    <w:rsid w:val="00BF42C2"/>
    <w:rsid w:val="00C01D38"/>
    <w:rsid w:val="00C36BBF"/>
    <w:rsid w:val="00C42F23"/>
    <w:rsid w:val="00C474FF"/>
    <w:rsid w:val="00C53799"/>
    <w:rsid w:val="00C66200"/>
    <w:rsid w:val="00C719C1"/>
    <w:rsid w:val="00C74BD4"/>
    <w:rsid w:val="00C87019"/>
    <w:rsid w:val="00CA533A"/>
    <w:rsid w:val="00CC3C69"/>
    <w:rsid w:val="00CC4597"/>
    <w:rsid w:val="00CC71FE"/>
    <w:rsid w:val="00CD50D5"/>
    <w:rsid w:val="00CE277B"/>
    <w:rsid w:val="00D22D88"/>
    <w:rsid w:val="00D235B0"/>
    <w:rsid w:val="00D44857"/>
    <w:rsid w:val="00D448BC"/>
    <w:rsid w:val="00D50EB7"/>
    <w:rsid w:val="00D52967"/>
    <w:rsid w:val="00D64065"/>
    <w:rsid w:val="00D70B72"/>
    <w:rsid w:val="00D83891"/>
    <w:rsid w:val="00D86EF3"/>
    <w:rsid w:val="00D916F0"/>
    <w:rsid w:val="00D9399A"/>
    <w:rsid w:val="00D952C5"/>
    <w:rsid w:val="00D9730D"/>
    <w:rsid w:val="00DA4C9C"/>
    <w:rsid w:val="00DA575F"/>
    <w:rsid w:val="00DD0A91"/>
    <w:rsid w:val="00DD35F9"/>
    <w:rsid w:val="00DD4FE5"/>
    <w:rsid w:val="00DE167E"/>
    <w:rsid w:val="00DE465F"/>
    <w:rsid w:val="00DF42D6"/>
    <w:rsid w:val="00E012D6"/>
    <w:rsid w:val="00E07632"/>
    <w:rsid w:val="00E1474A"/>
    <w:rsid w:val="00E23C59"/>
    <w:rsid w:val="00E24187"/>
    <w:rsid w:val="00E31EB0"/>
    <w:rsid w:val="00E40BBE"/>
    <w:rsid w:val="00E501E7"/>
    <w:rsid w:val="00E502EC"/>
    <w:rsid w:val="00E52307"/>
    <w:rsid w:val="00E535DF"/>
    <w:rsid w:val="00E62F94"/>
    <w:rsid w:val="00E66762"/>
    <w:rsid w:val="00E81790"/>
    <w:rsid w:val="00E9009D"/>
    <w:rsid w:val="00E962BA"/>
    <w:rsid w:val="00EA5530"/>
    <w:rsid w:val="00EC37B2"/>
    <w:rsid w:val="00EC6264"/>
    <w:rsid w:val="00EC67DC"/>
    <w:rsid w:val="00ED08D1"/>
    <w:rsid w:val="00ED2A22"/>
    <w:rsid w:val="00EF18A5"/>
    <w:rsid w:val="00F00DBA"/>
    <w:rsid w:val="00F03C44"/>
    <w:rsid w:val="00F06EC2"/>
    <w:rsid w:val="00F15DBF"/>
    <w:rsid w:val="00F21036"/>
    <w:rsid w:val="00F236F9"/>
    <w:rsid w:val="00F45176"/>
    <w:rsid w:val="00F45BE6"/>
    <w:rsid w:val="00F502BD"/>
    <w:rsid w:val="00F5363F"/>
    <w:rsid w:val="00F66B48"/>
    <w:rsid w:val="00F66D64"/>
    <w:rsid w:val="00F73868"/>
    <w:rsid w:val="00F901CE"/>
    <w:rsid w:val="00FA2752"/>
    <w:rsid w:val="00FB03B7"/>
    <w:rsid w:val="00FB28FE"/>
    <w:rsid w:val="00FB581B"/>
    <w:rsid w:val="00FB5CFA"/>
    <w:rsid w:val="00FC2FE1"/>
    <w:rsid w:val="00FC6388"/>
    <w:rsid w:val="00FD050B"/>
    <w:rsid w:val="00FD41E2"/>
    <w:rsid w:val="00FD5B01"/>
    <w:rsid w:val="00FE0051"/>
    <w:rsid w:val="00FE756C"/>
    <w:rsid w:val="00FF0836"/>
    <w:rsid w:val="00FF6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7D64B"/>
  <w15:chartTrackingRefBased/>
  <w15:docId w15:val="{9BF922C5-4113-4682-9852-4AD8B672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34BD"/>
    <w:pPr>
      <w:keepNext/>
      <w:keepLines/>
      <w:numPr>
        <w:numId w:val="38"/>
      </w:numPr>
      <w:spacing w:before="240" w:after="240"/>
      <w:jc w:val="both"/>
      <w:outlineLvl w:val="0"/>
    </w:pPr>
    <w:rPr>
      <w:rFonts w:eastAsiaTheme="majorEastAsia"/>
      <w:b/>
      <w:bCs/>
      <w:szCs w:val="24"/>
    </w:rPr>
  </w:style>
  <w:style w:type="paragraph" w:styleId="Heading2">
    <w:name w:val="heading 2"/>
    <w:basedOn w:val="Heading1"/>
    <w:next w:val="Normal"/>
    <w:link w:val="Heading2Char"/>
    <w:uiPriority w:val="9"/>
    <w:unhideWhenUsed/>
    <w:qFormat/>
    <w:rsid w:val="0075568D"/>
    <w:pPr>
      <w:numPr>
        <w:ilvl w:val="1"/>
      </w:numPr>
      <w:ind w:left="426"/>
      <w:outlineLvl w:val="1"/>
    </w:pPr>
  </w:style>
  <w:style w:type="paragraph" w:styleId="Heading3">
    <w:name w:val="heading 3"/>
    <w:basedOn w:val="Heading2"/>
    <w:next w:val="Normal"/>
    <w:link w:val="Heading3Char"/>
    <w:uiPriority w:val="9"/>
    <w:unhideWhenUsed/>
    <w:qFormat/>
    <w:rsid w:val="0088677F"/>
    <w:pPr>
      <w:numPr>
        <w:ilvl w:val="2"/>
      </w:numPr>
      <w:ind w:left="567"/>
      <w:outlineLvl w:val="2"/>
    </w:pPr>
  </w:style>
  <w:style w:type="paragraph" w:styleId="Heading4">
    <w:name w:val="heading 4"/>
    <w:basedOn w:val="Normal"/>
    <w:link w:val="Heading4Char"/>
    <w:uiPriority w:val="9"/>
    <w:qFormat/>
    <w:rsid w:val="00F21036"/>
    <w:pPr>
      <w:spacing w:before="100" w:beforeAutospacing="1" w:after="100" w:afterAutospacing="1" w:line="240" w:lineRule="auto"/>
      <w:outlineLvl w:val="3"/>
    </w:pPr>
    <w:rPr>
      <w:rFonts w:eastAsia="Times New Roman"/>
      <w:b/>
      <w:bCs/>
      <w:szCs w:val="24"/>
    </w:rPr>
  </w:style>
  <w:style w:type="paragraph" w:styleId="Heading5">
    <w:name w:val="heading 5"/>
    <w:basedOn w:val="Normal"/>
    <w:next w:val="Normal"/>
    <w:link w:val="Heading5Char"/>
    <w:uiPriority w:val="9"/>
    <w:semiHidden/>
    <w:unhideWhenUsed/>
    <w:qFormat/>
    <w:rsid w:val="00FA275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275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275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275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275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85CAD"/>
    <w:pPr>
      <w:ind w:left="720"/>
      <w:contextualSpacing/>
    </w:pPr>
  </w:style>
  <w:style w:type="character" w:styleId="Hyperlink">
    <w:name w:val="Hyperlink"/>
    <w:basedOn w:val="DefaultParagraphFont"/>
    <w:uiPriority w:val="99"/>
    <w:unhideWhenUsed/>
    <w:rsid w:val="00D9730D"/>
    <w:rPr>
      <w:color w:val="0000FF"/>
      <w:u w:val="single"/>
    </w:rPr>
  </w:style>
  <w:style w:type="paragraph" w:styleId="NormalWeb">
    <w:name w:val="Normal (Web)"/>
    <w:basedOn w:val="Normal"/>
    <w:uiPriority w:val="99"/>
    <w:unhideWhenUsed/>
    <w:rsid w:val="00D9730D"/>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sid w:val="00D9730D"/>
    <w:rPr>
      <w:b/>
      <w:bCs/>
    </w:rPr>
  </w:style>
  <w:style w:type="character" w:customStyle="1" w:styleId="Heading4Char">
    <w:name w:val="Heading 4 Char"/>
    <w:basedOn w:val="DefaultParagraphFont"/>
    <w:link w:val="Heading4"/>
    <w:uiPriority w:val="9"/>
    <w:rsid w:val="00F21036"/>
    <w:rPr>
      <w:rFonts w:eastAsia="Times New Roman"/>
      <w:b/>
      <w:bCs/>
      <w:szCs w:val="24"/>
    </w:rPr>
  </w:style>
  <w:style w:type="character" w:customStyle="1" w:styleId="Heading1Char">
    <w:name w:val="Heading 1 Char"/>
    <w:basedOn w:val="DefaultParagraphFont"/>
    <w:link w:val="Heading1"/>
    <w:uiPriority w:val="9"/>
    <w:rsid w:val="003034BD"/>
    <w:rPr>
      <w:rFonts w:eastAsiaTheme="majorEastAsia"/>
      <w:b/>
      <w:bCs/>
      <w:szCs w:val="24"/>
    </w:rPr>
  </w:style>
  <w:style w:type="paragraph" w:styleId="Bibliography">
    <w:name w:val="Bibliography"/>
    <w:basedOn w:val="Normal"/>
    <w:next w:val="Normal"/>
    <w:uiPriority w:val="37"/>
    <w:unhideWhenUsed/>
    <w:rsid w:val="005D0A63"/>
  </w:style>
  <w:style w:type="character" w:customStyle="1" w:styleId="Heading2Char">
    <w:name w:val="Heading 2 Char"/>
    <w:basedOn w:val="DefaultParagraphFont"/>
    <w:link w:val="Heading2"/>
    <w:uiPriority w:val="9"/>
    <w:rsid w:val="0075568D"/>
    <w:rPr>
      <w:rFonts w:eastAsiaTheme="majorEastAsia"/>
      <w:b/>
      <w:bCs/>
      <w:szCs w:val="24"/>
    </w:rPr>
  </w:style>
  <w:style w:type="character" w:customStyle="1" w:styleId="Heading3Char">
    <w:name w:val="Heading 3 Char"/>
    <w:basedOn w:val="DefaultParagraphFont"/>
    <w:link w:val="Heading3"/>
    <w:uiPriority w:val="9"/>
    <w:rsid w:val="0088677F"/>
    <w:rPr>
      <w:rFonts w:eastAsiaTheme="majorEastAsia"/>
      <w:b/>
      <w:bCs/>
      <w:szCs w:val="24"/>
    </w:rPr>
  </w:style>
  <w:style w:type="character" w:customStyle="1" w:styleId="Heading5Char">
    <w:name w:val="Heading 5 Char"/>
    <w:basedOn w:val="DefaultParagraphFont"/>
    <w:link w:val="Heading5"/>
    <w:uiPriority w:val="9"/>
    <w:semiHidden/>
    <w:rsid w:val="00FA275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A2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A2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A2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2752"/>
    <w:rPr>
      <w:rFonts w:asciiTheme="majorHAnsi" w:eastAsiaTheme="majorEastAsia" w:hAnsiTheme="majorHAnsi" w:cstheme="majorBidi"/>
      <w:i/>
      <w:iCs/>
      <w:color w:val="272727" w:themeColor="text1" w:themeTint="D8"/>
      <w:sz w:val="21"/>
      <w:szCs w:val="21"/>
    </w:rPr>
  </w:style>
  <w:style w:type="paragraph" w:customStyle="1" w:styleId="Normal1">
    <w:name w:val="Normal1"/>
    <w:rsid w:val="00462CA7"/>
    <w:rPr>
      <w:rFonts w:ascii="Calibri" w:eastAsia="Calibri" w:hAnsi="Calibri" w:cs="Calibri"/>
      <w:sz w:val="22"/>
    </w:rPr>
  </w:style>
  <w:style w:type="paragraph" w:styleId="Subtitle">
    <w:name w:val="Subtitle"/>
    <w:basedOn w:val="Normal1"/>
    <w:next w:val="Normal1"/>
    <w:link w:val="SubtitleChar"/>
    <w:rsid w:val="00462CA7"/>
    <w:rPr>
      <w:rFonts w:ascii="Times New Roman" w:eastAsia="Times New Roman" w:hAnsi="Times New Roman" w:cs="Times New Roman"/>
      <w:i/>
      <w:color w:val="000000"/>
      <w:sz w:val="24"/>
      <w:szCs w:val="24"/>
    </w:rPr>
  </w:style>
  <w:style w:type="character" w:customStyle="1" w:styleId="SubtitleChar">
    <w:name w:val="Subtitle Char"/>
    <w:basedOn w:val="DefaultParagraphFont"/>
    <w:link w:val="Subtitle"/>
    <w:rsid w:val="00462CA7"/>
    <w:rPr>
      <w:rFonts w:eastAsia="Times New Roman"/>
      <w:i/>
      <w:color w:val="000000"/>
      <w:szCs w:val="24"/>
    </w:rPr>
  </w:style>
  <w:style w:type="numbering" w:customStyle="1" w:styleId="Style1">
    <w:name w:val="Style1"/>
    <w:uiPriority w:val="99"/>
    <w:rsid w:val="00595B64"/>
    <w:pPr>
      <w:numPr>
        <w:numId w:val="22"/>
      </w:numPr>
    </w:pPr>
  </w:style>
  <w:style w:type="numbering" w:customStyle="1" w:styleId="Style2">
    <w:name w:val="Style2"/>
    <w:uiPriority w:val="99"/>
    <w:rsid w:val="00595B64"/>
    <w:pPr>
      <w:numPr>
        <w:numId w:val="23"/>
      </w:numPr>
    </w:pPr>
  </w:style>
  <w:style w:type="numbering" w:customStyle="1" w:styleId="Style3">
    <w:name w:val="Style3"/>
    <w:uiPriority w:val="99"/>
    <w:rsid w:val="005F7011"/>
    <w:pPr>
      <w:numPr>
        <w:numId w:val="24"/>
      </w:numPr>
    </w:pPr>
  </w:style>
  <w:style w:type="numbering" w:customStyle="1" w:styleId="Style4">
    <w:name w:val="Style4"/>
    <w:uiPriority w:val="99"/>
    <w:rsid w:val="00231B80"/>
    <w:pPr>
      <w:numPr>
        <w:numId w:val="25"/>
      </w:numPr>
    </w:pPr>
  </w:style>
  <w:style w:type="table" w:styleId="TableGrid">
    <w:name w:val="Table Grid"/>
    <w:basedOn w:val="TableNormal"/>
    <w:uiPriority w:val="39"/>
    <w:rsid w:val="00231736"/>
    <w:pPr>
      <w:spacing w:after="0" w:line="240" w:lineRule="auto"/>
    </w:pPr>
    <w:rPr>
      <w:rFonts w:asciiTheme="minorHAnsi" w:eastAsiaTheme="minorEastAsia" w:hAnsiTheme="minorHAnsi" w:cstheme="minorBidi"/>
      <w:sz w:val="22"/>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F6630"/>
    <w:pPr>
      <w:outlineLvl w:val="9"/>
    </w:pPr>
  </w:style>
  <w:style w:type="paragraph" w:styleId="TOC1">
    <w:name w:val="toc 1"/>
    <w:basedOn w:val="Normal"/>
    <w:next w:val="Normal"/>
    <w:autoRedefine/>
    <w:uiPriority w:val="39"/>
    <w:unhideWhenUsed/>
    <w:rsid w:val="00410857"/>
    <w:pPr>
      <w:tabs>
        <w:tab w:val="right" w:leader="dot" w:pos="9350"/>
      </w:tabs>
      <w:spacing w:after="100"/>
      <w:pPrChange w:id="0" w:author="magdaline ndere" w:date="2022-11-17T15:23:00Z">
        <w:pPr>
          <w:tabs>
            <w:tab w:val="right" w:leader="dot" w:pos="9350"/>
          </w:tabs>
          <w:spacing w:after="100" w:line="259" w:lineRule="auto"/>
        </w:pPr>
      </w:pPrChange>
    </w:pPr>
    <w:rPr>
      <w:rPrChange w:id="0" w:author="magdaline ndere" w:date="2022-11-17T15:23:00Z">
        <w:rPr>
          <w:rFonts w:eastAsiaTheme="minorHAnsi"/>
          <w:sz w:val="24"/>
          <w:szCs w:val="22"/>
          <w:lang w:val="en-US" w:eastAsia="en-US" w:bidi="ar-SA"/>
        </w:rPr>
      </w:rPrChange>
    </w:rPr>
  </w:style>
  <w:style w:type="paragraph" w:styleId="TOC2">
    <w:name w:val="toc 2"/>
    <w:basedOn w:val="Normal"/>
    <w:next w:val="Normal"/>
    <w:autoRedefine/>
    <w:uiPriority w:val="39"/>
    <w:unhideWhenUsed/>
    <w:rsid w:val="001D6FED"/>
    <w:pPr>
      <w:tabs>
        <w:tab w:val="left" w:pos="880"/>
        <w:tab w:val="right" w:leader="dot" w:pos="9350"/>
      </w:tabs>
      <w:spacing w:after="100"/>
      <w:ind w:left="240"/>
    </w:pPr>
  </w:style>
  <w:style w:type="paragraph" w:styleId="TOC3">
    <w:name w:val="toc 3"/>
    <w:basedOn w:val="Normal"/>
    <w:next w:val="Normal"/>
    <w:autoRedefine/>
    <w:uiPriority w:val="39"/>
    <w:unhideWhenUsed/>
    <w:rsid w:val="00410857"/>
    <w:pPr>
      <w:tabs>
        <w:tab w:val="left" w:pos="1320"/>
        <w:tab w:val="right" w:leader="dot" w:pos="9350"/>
      </w:tabs>
      <w:spacing w:after="100"/>
      <w:ind w:left="480"/>
      <w:pPrChange w:id="1" w:author="magdaline ndere" w:date="2022-11-17T15:24:00Z">
        <w:pPr>
          <w:tabs>
            <w:tab w:val="left" w:pos="1320"/>
            <w:tab w:val="right" w:leader="dot" w:pos="9350"/>
          </w:tabs>
          <w:spacing w:after="100" w:line="259" w:lineRule="auto"/>
          <w:ind w:left="480"/>
        </w:pPr>
      </w:pPrChange>
    </w:pPr>
    <w:rPr>
      <w:rPrChange w:id="1" w:author="magdaline ndere" w:date="2022-11-17T15:24:00Z">
        <w:rPr>
          <w:rFonts w:eastAsiaTheme="minorHAnsi"/>
          <w:sz w:val="24"/>
          <w:szCs w:val="22"/>
          <w:lang w:val="en-US" w:eastAsia="en-US" w:bidi="ar-SA"/>
        </w:rPr>
      </w:rPrChange>
    </w:rPr>
  </w:style>
  <w:style w:type="paragraph" w:styleId="Caption">
    <w:name w:val="caption"/>
    <w:basedOn w:val="Normal"/>
    <w:next w:val="Normal"/>
    <w:uiPriority w:val="35"/>
    <w:unhideWhenUsed/>
    <w:qFormat/>
    <w:rsid w:val="00DF42D6"/>
    <w:pPr>
      <w:spacing w:after="200" w:line="240" w:lineRule="auto"/>
    </w:pPr>
    <w:rPr>
      <w:b/>
      <w:iCs/>
      <w:szCs w:val="18"/>
    </w:rPr>
  </w:style>
  <w:style w:type="paragraph" w:styleId="Header">
    <w:name w:val="header"/>
    <w:basedOn w:val="Normal"/>
    <w:link w:val="HeaderChar"/>
    <w:uiPriority w:val="99"/>
    <w:unhideWhenUsed/>
    <w:rsid w:val="009726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67F"/>
  </w:style>
  <w:style w:type="paragraph" w:styleId="Footer">
    <w:name w:val="footer"/>
    <w:basedOn w:val="Normal"/>
    <w:link w:val="FooterChar"/>
    <w:uiPriority w:val="99"/>
    <w:unhideWhenUsed/>
    <w:rsid w:val="009726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67F"/>
  </w:style>
  <w:style w:type="paragraph" w:customStyle="1" w:styleId="mycaptions">
    <w:name w:val="my captions"/>
    <w:basedOn w:val="Normal1"/>
    <w:link w:val="mycaptionsChar"/>
    <w:qFormat/>
    <w:rsid w:val="003D2D42"/>
    <w:pPr>
      <w:spacing w:line="360" w:lineRule="auto"/>
    </w:pPr>
    <w:rPr>
      <w:rFonts w:ascii="Times New Roman" w:hAnsi="Times New Roman"/>
      <w:sz w:val="24"/>
    </w:rPr>
  </w:style>
  <w:style w:type="character" w:customStyle="1" w:styleId="ListParagraphChar">
    <w:name w:val="List Paragraph Char"/>
    <w:basedOn w:val="DefaultParagraphFont"/>
    <w:link w:val="ListParagraph"/>
    <w:uiPriority w:val="34"/>
    <w:rsid w:val="003D2D42"/>
  </w:style>
  <w:style w:type="character" w:customStyle="1" w:styleId="mycaptionsChar">
    <w:name w:val="my captions Char"/>
    <w:basedOn w:val="ListParagraphChar"/>
    <w:link w:val="mycaptions"/>
    <w:rsid w:val="003D2D42"/>
    <w:rPr>
      <w:rFonts w:eastAsia="Calibri" w:cs="Calibri"/>
    </w:rPr>
  </w:style>
  <w:style w:type="paragraph" w:styleId="TableofFigures">
    <w:name w:val="table of figures"/>
    <w:basedOn w:val="Normal"/>
    <w:next w:val="Normal"/>
    <w:uiPriority w:val="99"/>
    <w:unhideWhenUsed/>
    <w:rsid w:val="003D2D42"/>
    <w:pPr>
      <w:spacing w:after="0"/>
    </w:pPr>
  </w:style>
  <w:style w:type="paragraph" w:styleId="NoSpacing">
    <w:name w:val="No Spacing"/>
    <w:link w:val="NoSpacingChar"/>
    <w:uiPriority w:val="1"/>
    <w:qFormat/>
    <w:rsid w:val="00290CDE"/>
    <w:pPr>
      <w:spacing w:after="0" w:line="240" w:lineRule="auto"/>
    </w:pPr>
  </w:style>
  <w:style w:type="table" w:customStyle="1" w:styleId="GridTable4-Accent11">
    <w:name w:val="Grid Table 4 - Accent 11"/>
    <w:basedOn w:val="TableNormal"/>
    <w:uiPriority w:val="49"/>
    <w:rsid w:val="008141D5"/>
    <w:pPr>
      <w:spacing w:after="0" w:line="240" w:lineRule="auto"/>
    </w:pPr>
    <w:rPr>
      <w:rFonts w:asciiTheme="minorHAnsi" w:eastAsiaTheme="minorEastAsia" w:hAnsiTheme="minorHAnsi" w:cstheme="minorBidi"/>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0">
    <w:name w:val="TableGrid"/>
    <w:rsid w:val="008141D5"/>
    <w:pPr>
      <w:spacing w:after="0" w:line="240" w:lineRule="auto"/>
    </w:pPr>
    <w:rPr>
      <w:rFonts w:asciiTheme="minorHAnsi" w:eastAsiaTheme="minorEastAsia" w:hAnsiTheme="minorHAnsi" w:cstheme="minorBidi"/>
      <w:sz w:val="22"/>
    </w:rPr>
    <w:tblPr>
      <w:tblCellMar>
        <w:top w:w="0" w:type="dxa"/>
        <w:left w:w="0" w:type="dxa"/>
        <w:bottom w:w="0" w:type="dxa"/>
        <w:right w:w="0" w:type="dxa"/>
      </w:tblCellMar>
    </w:tblPr>
  </w:style>
  <w:style w:type="paragraph" w:styleId="Revision">
    <w:name w:val="Revision"/>
    <w:hidden/>
    <w:uiPriority w:val="99"/>
    <w:semiHidden/>
    <w:rsid w:val="00391ECA"/>
    <w:pPr>
      <w:spacing w:after="0" w:line="240" w:lineRule="auto"/>
    </w:pPr>
  </w:style>
  <w:style w:type="paragraph" w:styleId="BalloonText">
    <w:name w:val="Balloon Text"/>
    <w:basedOn w:val="Normal"/>
    <w:link w:val="BalloonTextChar"/>
    <w:uiPriority w:val="99"/>
    <w:semiHidden/>
    <w:unhideWhenUsed/>
    <w:rsid w:val="00391E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1ECA"/>
    <w:rPr>
      <w:rFonts w:ascii="Segoe UI" w:hAnsi="Segoe UI" w:cs="Segoe UI"/>
      <w:sz w:val="18"/>
      <w:szCs w:val="18"/>
    </w:rPr>
  </w:style>
  <w:style w:type="character" w:styleId="CommentReference">
    <w:name w:val="annotation reference"/>
    <w:basedOn w:val="DefaultParagraphFont"/>
    <w:uiPriority w:val="99"/>
    <w:semiHidden/>
    <w:unhideWhenUsed/>
    <w:rsid w:val="00391ECA"/>
    <w:rPr>
      <w:sz w:val="16"/>
      <w:szCs w:val="16"/>
    </w:rPr>
  </w:style>
  <w:style w:type="paragraph" w:styleId="CommentText">
    <w:name w:val="annotation text"/>
    <w:basedOn w:val="Normal"/>
    <w:link w:val="CommentTextChar"/>
    <w:uiPriority w:val="99"/>
    <w:semiHidden/>
    <w:unhideWhenUsed/>
    <w:rsid w:val="00391ECA"/>
    <w:pPr>
      <w:spacing w:line="240" w:lineRule="auto"/>
    </w:pPr>
    <w:rPr>
      <w:sz w:val="20"/>
      <w:szCs w:val="20"/>
    </w:rPr>
  </w:style>
  <w:style w:type="character" w:customStyle="1" w:styleId="CommentTextChar">
    <w:name w:val="Comment Text Char"/>
    <w:basedOn w:val="DefaultParagraphFont"/>
    <w:link w:val="CommentText"/>
    <w:uiPriority w:val="99"/>
    <w:semiHidden/>
    <w:rsid w:val="00391ECA"/>
    <w:rPr>
      <w:sz w:val="20"/>
      <w:szCs w:val="20"/>
    </w:rPr>
  </w:style>
  <w:style w:type="paragraph" w:styleId="CommentSubject">
    <w:name w:val="annotation subject"/>
    <w:basedOn w:val="CommentText"/>
    <w:next w:val="CommentText"/>
    <w:link w:val="CommentSubjectChar"/>
    <w:uiPriority w:val="99"/>
    <w:semiHidden/>
    <w:unhideWhenUsed/>
    <w:rsid w:val="00391ECA"/>
    <w:rPr>
      <w:b/>
      <w:bCs/>
    </w:rPr>
  </w:style>
  <w:style w:type="character" w:customStyle="1" w:styleId="CommentSubjectChar">
    <w:name w:val="Comment Subject Char"/>
    <w:basedOn w:val="CommentTextChar"/>
    <w:link w:val="CommentSubject"/>
    <w:uiPriority w:val="99"/>
    <w:semiHidden/>
    <w:rsid w:val="00391ECA"/>
    <w:rPr>
      <w:b/>
      <w:bCs/>
      <w:sz w:val="20"/>
      <w:szCs w:val="20"/>
    </w:rPr>
  </w:style>
  <w:style w:type="character" w:customStyle="1" w:styleId="NoSpacingChar">
    <w:name w:val="No Spacing Char"/>
    <w:basedOn w:val="DefaultParagraphFont"/>
    <w:link w:val="NoSpacing"/>
    <w:uiPriority w:val="1"/>
    <w:rsid w:val="00AB2FF0"/>
  </w:style>
  <w:style w:type="paragraph" w:customStyle="1" w:styleId="mytables">
    <w:name w:val="my tables"/>
    <w:basedOn w:val="Heading1"/>
    <w:link w:val="mytablesChar"/>
    <w:qFormat/>
    <w:rsid w:val="00A3761C"/>
  </w:style>
  <w:style w:type="character" w:styleId="PlaceholderText">
    <w:name w:val="Placeholder Text"/>
    <w:basedOn w:val="DefaultParagraphFont"/>
    <w:uiPriority w:val="99"/>
    <w:semiHidden/>
    <w:rsid w:val="00BB639E"/>
    <w:rPr>
      <w:color w:val="808080"/>
    </w:rPr>
  </w:style>
  <w:style w:type="character" w:customStyle="1" w:styleId="mytablesChar">
    <w:name w:val="my tables Char"/>
    <w:basedOn w:val="Heading1Char"/>
    <w:link w:val="mytables"/>
    <w:rsid w:val="00A3761C"/>
    <w:rPr>
      <w:rFonts w:eastAsiaTheme="majorEastAsia"/>
      <w:b/>
      <w:bCs/>
      <w:szCs w:val="24"/>
    </w:rPr>
  </w:style>
  <w:style w:type="character" w:customStyle="1" w:styleId="UnresolvedMention1">
    <w:name w:val="Unresolved Mention1"/>
    <w:basedOn w:val="DefaultParagraphFont"/>
    <w:uiPriority w:val="99"/>
    <w:semiHidden/>
    <w:unhideWhenUsed/>
    <w:rsid w:val="00F236F9"/>
    <w:rPr>
      <w:color w:val="605E5C"/>
      <w:shd w:val="clear" w:color="auto" w:fill="E1DFDD"/>
    </w:rPr>
  </w:style>
  <w:style w:type="paragraph" w:styleId="Title">
    <w:name w:val="Title"/>
    <w:basedOn w:val="Heading1"/>
    <w:next w:val="Normal"/>
    <w:link w:val="TitleChar"/>
    <w:uiPriority w:val="10"/>
    <w:qFormat/>
    <w:rsid w:val="00DF42D6"/>
    <w:pPr>
      <w:numPr>
        <w:numId w:val="0"/>
      </w:numPr>
      <w:jc w:val="center"/>
    </w:pPr>
    <w:rPr>
      <w:rFonts w:eastAsia="Times New Roman"/>
    </w:rPr>
  </w:style>
  <w:style w:type="character" w:customStyle="1" w:styleId="TitleChar">
    <w:name w:val="Title Char"/>
    <w:basedOn w:val="DefaultParagraphFont"/>
    <w:link w:val="Title"/>
    <w:uiPriority w:val="10"/>
    <w:rsid w:val="00DF42D6"/>
    <w:rPr>
      <w:rFonts w:eastAsia="Times New Roman"/>
      <w:b/>
      <w:bCs/>
      <w:szCs w:val="24"/>
    </w:rPr>
  </w:style>
  <w:style w:type="paragraph" w:customStyle="1" w:styleId="text-align-justify">
    <w:name w:val="text-align-justify"/>
    <w:basedOn w:val="Normal"/>
    <w:rsid w:val="000652CA"/>
    <w:pPr>
      <w:spacing w:before="100" w:beforeAutospacing="1" w:after="100" w:afterAutospacing="1" w:line="240" w:lineRule="auto"/>
    </w:pPr>
    <w:rPr>
      <w:rFonts w:eastAsia="Times New Roman"/>
      <w:szCs w:val="24"/>
    </w:rPr>
  </w:style>
  <w:style w:type="paragraph" w:customStyle="1" w:styleId="msonormal0">
    <w:name w:val="msonormal"/>
    <w:basedOn w:val="Normal"/>
    <w:rsid w:val="009C62CF"/>
    <w:pPr>
      <w:spacing w:before="100" w:beforeAutospacing="1" w:after="100" w:afterAutospacing="1" w:line="240" w:lineRule="auto"/>
    </w:pPr>
    <w:rPr>
      <w:rFonts w:eastAsia="Times New Roman"/>
      <w:szCs w:val="24"/>
    </w:rPr>
  </w:style>
  <w:style w:type="paragraph" w:styleId="TOC4">
    <w:name w:val="toc 4"/>
    <w:basedOn w:val="Normal"/>
    <w:next w:val="Normal"/>
    <w:autoRedefine/>
    <w:uiPriority w:val="39"/>
    <w:unhideWhenUsed/>
    <w:rsid w:val="00624E5F"/>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624E5F"/>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624E5F"/>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624E5F"/>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624E5F"/>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624E5F"/>
    <w:pPr>
      <w:spacing w:after="100"/>
      <w:ind w:left="1760"/>
    </w:pPr>
    <w:rPr>
      <w:rFonts w:asciiTheme="minorHAnsi" w:eastAsiaTheme="minorEastAsia" w:hAnsiTheme="minorHAnsi" w:cstheme="minorBidi"/>
      <w:sz w:val="22"/>
    </w:rPr>
  </w:style>
  <w:style w:type="character" w:customStyle="1" w:styleId="UnresolvedMention2">
    <w:name w:val="Unresolved Mention2"/>
    <w:basedOn w:val="DefaultParagraphFont"/>
    <w:uiPriority w:val="99"/>
    <w:semiHidden/>
    <w:unhideWhenUsed/>
    <w:rsid w:val="00624E5F"/>
    <w:rPr>
      <w:color w:val="605E5C"/>
      <w:shd w:val="clear" w:color="auto" w:fill="E1DFDD"/>
    </w:rPr>
  </w:style>
  <w:style w:type="character" w:styleId="SubtleEmphasis">
    <w:name w:val="Subtle Emphasis"/>
    <w:basedOn w:val="DefaultParagraphFont"/>
    <w:uiPriority w:val="19"/>
    <w:qFormat/>
    <w:rsid w:val="00571AF1"/>
    <w:rPr>
      <w:rFonts w:ascii="Times New Roman" w:hAnsi="Times New Roman" w:cs="Times New Roman" w:hint="default"/>
      <w:b/>
      <w:bCs/>
      <w:sz w:val="24"/>
      <w:szCs w:val="24"/>
    </w:rPr>
  </w:style>
  <w:style w:type="character" w:styleId="UnresolvedMention">
    <w:name w:val="Unresolved Mention"/>
    <w:basedOn w:val="DefaultParagraphFont"/>
    <w:uiPriority w:val="99"/>
    <w:semiHidden/>
    <w:unhideWhenUsed/>
    <w:rsid w:val="004108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769">
      <w:bodyDiv w:val="1"/>
      <w:marLeft w:val="0"/>
      <w:marRight w:val="0"/>
      <w:marTop w:val="0"/>
      <w:marBottom w:val="0"/>
      <w:divBdr>
        <w:top w:val="none" w:sz="0" w:space="0" w:color="auto"/>
        <w:left w:val="none" w:sz="0" w:space="0" w:color="auto"/>
        <w:bottom w:val="none" w:sz="0" w:space="0" w:color="auto"/>
        <w:right w:val="none" w:sz="0" w:space="0" w:color="auto"/>
      </w:divBdr>
    </w:div>
    <w:div w:id="7100954">
      <w:bodyDiv w:val="1"/>
      <w:marLeft w:val="0"/>
      <w:marRight w:val="0"/>
      <w:marTop w:val="0"/>
      <w:marBottom w:val="0"/>
      <w:divBdr>
        <w:top w:val="none" w:sz="0" w:space="0" w:color="auto"/>
        <w:left w:val="none" w:sz="0" w:space="0" w:color="auto"/>
        <w:bottom w:val="none" w:sz="0" w:space="0" w:color="auto"/>
        <w:right w:val="none" w:sz="0" w:space="0" w:color="auto"/>
      </w:divBdr>
    </w:div>
    <w:div w:id="13700195">
      <w:bodyDiv w:val="1"/>
      <w:marLeft w:val="0"/>
      <w:marRight w:val="0"/>
      <w:marTop w:val="0"/>
      <w:marBottom w:val="0"/>
      <w:divBdr>
        <w:top w:val="none" w:sz="0" w:space="0" w:color="auto"/>
        <w:left w:val="none" w:sz="0" w:space="0" w:color="auto"/>
        <w:bottom w:val="none" w:sz="0" w:space="0" w:color="auto"/>
        <w:right w:val="none" w:sz="0" w:space="0" w:color="auto"/>
      </w:divBdr>
    </w:div>
    <w:div w:id="16198213">
      <w:bodyDiv w:val="1"/>
      <w:marLeft w:val="0"/>
      <w:marRight w:val="0"/>
      <w:marTop w:val="0"/>
      <w:marBottom w:val="0"/>
      <w:divBdr>
        <w:top w:val="none" w:sz="0" w:space="0" w:color="auto"/>
        <w:left w:val="none" w:sz="0" w:space="0" w:color="auto"/>
        <w:bottom w:val="none" w:sz="0" w:space="0" w:color="auto"/>
        <w:right w:val="none" w:sz="0" w:space="0" w:color="auto"/>
      </w:divBdr>
    </w:div>
    <w:div w:id="20516987">
      <w:bodyDiv w:val="1"/>
      <w:marLeft w:val="0"/>
      <w:marRight w:val="0"/>
      <w:marTop w:val="0"/>
      <w:marBottom w:val="0"/>
      <w:divBdr>
        <w:top w:val="none" w:sz="0" w:space="0" w:color="auto"/>
        <w:left w:val="none" w:sz="0" w:space="0" w:color="auto"/>
        <w:bottom w:val="none" w:sz="0" w:space="0" w:color="auto"/>
        <w:right w:val="none" w:sz="0" w:space="0" w:color="auto"/>
      </w:divBdr>
    </w:div>
    <w:div w:id="24451269">
      <w:bodyDiv w:val="1"/>
      <w:marLeft w:val="0"/>
      <w:marRight w:val="0"/>
      <w:marTop w:val="0"/>
      <w:marBottom w:val="0"/>
      <w:divBdr>
        <w:top w:val="none" w:sz="0" w:space="0" w:color="auto"/>
        <w:left w:val="none" w:sz="0" w:space="0" w:color="auto"/>
        <w:bottom w:val="none" w:sz="0" w:space="0" w:color="auto"/>
        <w:right w:val="none" w:sz="0" w:space="0" w:color="auto"/>
      </w:divBdr>
    </w:div>
    <w:div w:id="28458098">
      <w:bodyDiv w:val="1"/>
      <w:marLeft w:val="0"/>
      <w:marRight w:val="0"/>
      <w:marTop w:val="0"/>
      <w:marBottom w:val="0"/>
      <w:divBdr>
        <w:top w:val="none" w:sz="0" w:space="0" w:color="auto"/>
        <w:left w:val="none" w:sz="0" w:space="0" w:color="auto"/>
        <w:bottom w:val="none" w:sz="0" w:space="0" w:color="auto"/>
        <w:right w:val="none" w:sz="0" w:space="0" w:color="auto"/>
      </w:divBdr>
    </w:div>
    <w:div w:id="44179241">
      <w:bodyDiv w:val="1"/>
      <w:marLeft w:val="0"/>
      <w:marRight w:val="0"/>
      <w:marTop w:val="0"/>
      <w:marBottom w:val="0"/>
      <w:divBdr>
        <w:top w:val="none" w:sz="0" w:space="0" w:color="auto"/>
        <w:left w:val="none" w:sz="0" w:space="0" w:color="auto"/>
        <w:bottom w:val="none" w:sz="0" w:space="0" w:color="auto"/>
        <w:right w:val="none" w:sz="0" w:space="0" w:color="auto"/>
      </w:divBdr>
    </w:div>
    <w:div w:id="48917896">
      <w:bodyDiv w:val="1"/>
      <w:marLeft w:val="0"/>
      <w:marRight w:val="0"/>
      <w:marTop w:val="0"/>
      <w:marBottom w:val="0"/>
      <w:divBdr>
        <w:top w:val="none" w:sz="0" w:space="0" w:color="auto"/>
        <w:left w:val="none" w:sz="0" w:space="0" w:color="auto"/>
        <w:bottom w:val="none" w:sz="0" w:space="0" w:color="auto"/>
        <w:right w:val="none" w:sz="0" w:space="0" w:color="auto"/>
      </w:divBdr>
    </w:div>
    <w:div w:id="61950207">
      <w:bodyDiv w:val="1"/>
      <w:marLeft w:val="0"/>
      <w:marRight w:val="0"/>
      <w:marTop w:val="0"/>
      <w:marBottom w:val="0"/>
      <w:divBdr>
        <w:top w:val="none" w:sz="0" w:space="0" w:color="auto"/>
        <w:left w:val="none" w:sz="0" w:space="0" w:color="auto"/>
        <w:bottom w:val="none" w:sz="0" w:space="0" w:color="auto"/>
        <w:right w:val="none" w:sz="0" w:space="0" w:color="auto"/>
      </w:divBdr>
    </w:div>
    <w:div w:id="63995876">
      <w:bodyDiv w:val="1"/>
      <w:marLeft w:val="0"/>
      <w:marRight w:val="0"/>
      <w:marTop w:val="0"/>
      <w:marBottom w:val="0"/>
      <w:divBdr>
        <w:top w:val="none" w:sz="0" w:space="0" w:color="auto"/>
        <w:left w:val="none" w:sz="0" w:space="0" w:color="auto"/>
        <w:bottom w:val="none" w:sz="0" w:space="0" w:color="auto"/>
        <w:right w:val="none" w:sz="0" w:space="0" w:color="auto"/>
      </w:divBdr>
    </w:div>
    <w:div w:id="64493724">
      <w:bodyDiv w:val="1"/>
      <w:marLeft w:val="0"/>
      <w:marRight w:val="0"/>
      <w:marTop w:val="0"/>
      <w:marBottom w:val="0"/>
      <w:divBdr>
        <w:top w:val="none" w:sz="0" w:space="0" w:color="auto"/>
        <w:left w:val="none" w:sz="0" w:space="0" w:color="auto"/>
        <w:bottom w:val="none" w:sz="0" w:space="0" w:color="auto"/>
        <w:right w:val="none" w:sz="0" w:space="0" w:color="auto"/>
      </w:divBdr>
    </w:div>
    <w:div w:id="66995163">
      <w:bodyDiv w:val="1"/>
      <w:marLeft w:val="0"/>
      <w:marRight w:val="0"/>
      <w:marTop w:val="0"/>
      <w:marBottom w:val="0"/>
      <w:divBdr>
        <w:top w:val="none" w:sz="0" w:space="0" w:color="auto"/>
        <w:left w:val="none" w:sz="0" w:space="0" w:color="auto"/>
        <w:bottom w:val="none" w:sz="0" w:space="0" w:color="auto"/>
        <w:right w:val="none" w:sz="0" w:space="0" w:color="auto"/>
      </w:divBdr>
    </w:div>
    <w:div w:id="75782504">
      <w:bodyDiv w:val="1"/>
      <w:marLeft w:val="0"/>
      <w:marRight w:val="0"/>
      <w:marTop w:val="0"/>
      <w:marBottom w:val="0"/>
      <w:divBdr>
        <w:top w:val="none" w:sz="0" w:space="0" w:color="auto"/>
        <w:left w:val="none" w:sz="0" w:space="0" w:color="auto"/>
        <w:bottom w:val="none" w:sz="0" w:space="0" w:color="auto"/>
        <w:right w:val="none" w:sz="0" w:space="0" w:color="auto"/>
      </w:divBdr>
    </w:div>
    <w:div w:id="82726659">
      <w:bodyDiv w:val="1"/>
      <w:marLeft w:val="0"/>
      <w:marRight w:val="0"/>
      <w:marTop w:val="0"/>
      <w:marBottom w:val="0"/>
      <w:divBdr>
        <w:top w:val="none" w:sz="0" w:space="0" w:color="auto"/>
        <w:left w:val="none" w:sz="0" w:space="0" w:color="auto"/>
        <w:bottom w:val="none" w:sz="0" w:space="0" w:color="auto"/>
        <w:right w:val="none" w:sz="0" w:space="0" w:color="auto"/>
      </w:divBdr>
    </w:div>
    <w:div w:id="83258859">
      <w:bodyDiv w:val="1"/>
      <w:marLeft w:val="0"/>
      <w:marRight w:val="0"/>
      <w:marTop w:val="0"/>
      <w:marBottom w:val="0"/>
      <w:divBdr>
        <w:top w:val="none" w:sz="0" w:space="0" w:color="auto"/>
        <w:left w:val="none" w:sz="0" w:space="0" w:color="auto"/>
        <w:bottom w:val="none" w:sz="0" w:space="0" w:color="auto"/>
        <w:right w:val="none" w:sz="0" w:space="0" w:color="auto"/>
      </w:divBdr>
    </w:div>
    <w:div w:id="86274301">
      <w:bodyDiv w:val="1"/>
      <w:marLeft w:val="0"/>
      <w:marRight w:val="0"/>
      <w:marTop w:val="0"/>
      <w:marBottom w:val="0"/>
      <w:divBdr>
        <w:top w:val="none" w:sz="0" w:space="0" w:color="auto"/>
        <w:left w:val="none" w:sz="0" w:space="0" w:color="auto"/>
        <w:bottom w:val="none" w:sz="0" w:space="0" w:color="auto"/>
        <w:right w:val="none" w:sz="0" w:space="0" w:color="auto"/>
      </w:divBdr>
    </w:div>
    <w:div w:id="91248124">
      <w:bodyDiv w:val="1"/>
      <w:marLeft w:val="0"/>
      <w:marRight w:val="0"/>
      <w:marTop w:val="0"/>
      <w:marBottom w:val="0"/>
      <w:divBdr>
        <w:top w:val="none" w:sz="0" w:space="0" w:color="auto"/>
        <w:left w:val="none" w:sz="0" w:space="0" w:color="auto"/>
        <w:bottom w:val="none" w:sz="0" w:space="0" w:color="auto"/>
        <w:right w:val="none" w:sz="0" w:space="0" w:color="auto"/>
      </w:divBdr>
    </w:div>
    <w:div w:id="92673787">
      <w:bodyDiv w:val="1"/>
      <w:marLeft w:val="0"/>
      <w:marRight w:val="0"/>
      <w:marTop w:val="0"/>
      <w:marBottom w:val="0"/>
      <w:divBdr>
        <w:top w:val="none" w:sz="0" w:space="0" w:color="auto"/>
        <w:left w:val="none" w:sz="0" w:space="0" w:color="auto"/>
        <w:bottom w:val="none" w:sz="0" w:space="0" w:color="auto"/>
        <w:right w:val="none" w:sz="0" w:space="0" w:color="auto"/>
      </w:divBdr>
    </w:div>
    <w:div w:id="94250529">
      <w:bodyDiv w:val="1"/>
      <w:marLeft w:val="0"/>
      <w:marRight w:val="0"/>
      <w:marTop w:val="0"/>
      <w:marBottom w:val="0"/>
      <w:divBdr>
        <w:top w:val="none" w:sz="0" w:space="0" w:color="auto"/>
        <w:left w:val="none" w:sz="0" w:space="0" w:color="auto"/>
        <w:bottom w:val="none" w:sz="0" w:space="0" w:color="auto"/>
        <w:right w:val="none" w:sz="0" w:space="0" w:color="auto"/>
      </w:divBdr>
    </w:div>
    <w:div w:id="100221276">
      <w:bodyDiv w:val="1"/>
      <w:marLeft w:val="0"/>
      <w:marRight w:val="0"/>
      <w:marTop w:val="0"/>
      <w:marBottom w:val="0"/>
      <w:divBdr>
        <w:top w:val="none" w:sz="0" w:space="0" w:color="auto"/>
        <w:left w:val="none" w:sz="0" w:space="0" w:color="auto"/>
        <w:bottom w:val="none" w:sz="0" w:space="0" w:color="auto"/>
        <w:right w:val="none" w:sz="0" w:space="0" w:color="auto"/>
      </w:divBdr>
    </w:div>
    <w:div w:id="107286448">
      <w:bodyDiv w:val="1"/>
      <w:marLeft w:val="0"/>
      <w:marRight w:val="0"/>
      <w:marTop w:val="0"/>
      <w:marBottom w:val="0"/>
      <w:divBdr>
        <w:top w:val="none" w:sz="0" w:space="0" w:color="auto"/>
        <w:left w:val="none" w:sz="0" w:space="0" w:color="auto"/>
        <w:bottom w:val="none" w:sz="0" w:space="0" w:color="auto"/>
        <w:right w:val="none" w:sz="0" w:space="0" w:color="auto"/>
      </w:divBdr>
    </w:div>
    <w:div w:id="108553774">
      <w:bodyDiv w:val="1"/>
      <w:marLeft w:val="0"/>
      <w:marRight w:val="0"/>
      <w:marTop w:val="0"/>
      <w:marBottom w:val="0"/>
      <w:divBdr>
        <w:top w:val="none" w:sz="0" w:space="0" w:color="auto"/>
        <w:left w:val="none" w:sz="0" w:space="0" w:color="auto"/>
        <w:bottom w:val="none" w:sz="0" w:space="0" w:color="auto"/>
        <w:right w:val="none" w:sz="0" w:space="0" w:color="auto"/>
      </w:divBdr>
    </w:div>
    <w:div w:id="108673007">
      <w:bodyDiv w:val="1"/>
      <w:marLeft w:val="0"/>
      <w:marRight w:val="0"/>
      <w:marTop w:val="0"/>
      <w:marBottom w:val="0"/>
      <w:divBdr>
        <w:top w:val="none" w:sz="0" w:space="0" w:color="auto"/>
        <w:left w:val="none" w:sz="0" w:space="0" w:color="auto"/>
        <w:bottom w:val="none" w:sz="0" w:space="0" w:color="auto"/>
        <w:right w:val="none" w:sz="0" w:space="0" w:color="auto"/>
      </w:divBdr>
    </w:div>
    <w:div w:id="114059296">
      <w:bodyDiv w:val="1"/>
      <w:marLeft w:val="0"/>
      <w:marRight w:val="0"/>
      <w:marTop w:val="0"/>
      <w:marBottom w:val="0"/>
      <w:divBdr>
        <w:top w:val="none" w:sz="0" w:space="0" w:color="auto"/>
        <w:left w:val="none" w:sz="0" w:space="0" w:color="auto"/>
        <w:bottom w:val="none" w:sz="0" w:space="0" w:color="auto"/>
        <w:right w:val="none" w:sz="0" w:space="0" w:color="auto"/>
      </w:divBdr>
    </w:div>
    <w:div w:id="119148991">
      <w:bodyDiv w:val="1"/>
      <w:marLeft w:val="0"/>
      <w:marRight w:val="0"/>
      <w:marTop w:val="0"/>
      <w:marBottom w:val="0"/>
      <w:divBdr>
        <w:top w:val="none" w:sz="0" w:space="0" w:color="auto"/>
        <w:left w:val="none" w:sz="0" w:space="0" w:color="auto"/>
        <w:bottom w:val="none" w:sz="0" w:space="0" w:color="auto"/>
        <w:right w:val="none" w:sz="0" w:space="0" w:color="auto"/>
      </w:divBdr>
    </w:div>
    <w:div w:id="126894076">
      <w:bodyDiv w:val="1"/>
      <w:marLeft w:val="0"/>
      <w:marRight w:val="0"/>
      <w:marTop w:val="0"/>
      <w:marBottom w:val="0"/>
      <w:divBdr>
        <w:top w:val="none" w:sz="0" w:space="0" w:color="auto"/>
        <w:left w:val="none" w:sz="0" w:space="0" w:color="auto"/>
        <w:bottom w:val="none" w:sz="0" w:space="0" w:color="auto"/>
        <w:right w:val="none" w:sz="0" w:space="0" w:color="auto"/>
      </w:divBdr>
    </w:div>
    <w:div w:id="131292711">
      <w:bodyDiv w:val="1"/>
      <w:marLeft w:val="0"/>
      <w:marRight w:val="0"/>
      <w:marTop w:val="0"/>
      <w:marBottom w:val="0"/>
      <w:divBdr>
        <w:top w:val="none" w:sz="0" w:space="0" w:color="auto"/>
        <w:left w:val="none" w:sz="0" w:space="0" w:color="auto"/>
        <w:bottom w:val="none" w:sz="0" w:space="0" w:color="auto"/>
        <w:right w:val="none" w:sz="0" w:space="0" w:color="auto"/>
      </w:divBdr>
    </w:div>
    <w:div w:id="134297031">
      <w:bodyDiv w:val="1"/>
      <w:marLeft w:val="0"/>
      <w:marRight w:val="0"/>
      <w:marTop w:val="0"/>
      <w:marBottom w:val="0"/>
      <w:divBdr>
        <w:top w:val="none" w:sz="0" w:space="0" w:color="auto"/>
        <w:left w:val="none" w:sz="0" w:space="0" w:color="auto"/>
        <w:bottom w:val="none" w:sz="0" w:space="0" w:color="auto"/>
        <w:right w:val="none" w:sz="0" w:space="0" w:color="auto"/>
      </w:divBdr>
    </w:div>
    <w:div w:id="134377077">
      <w:bodyDiv w:val="1"/>
      <w:marLeft w:val="0"/>
      <w:marRight w:val="0"/>
      <w:marTop w:val="0"/>
      <w:marBottom w:val="0"/>
      <w:divBdr>
        <w:top w:val="none" w:sz="0" w:space="0" w:color="auto"/>
        <w:left w:val="none" w:sz="0" w:space="0" w:color="auto"/>
        <w:bottom w:val="none" w:sz="0" w:space="0" w:color="auto"/>
        <w:right w:val="none" w:sz="0" w:space="0" w:color="auto"/>
      </w:divBdr>
    </w:div>
    <w:div w:id="148595722">
      <w:bodyDiv w:val="1"/>
      <w:marLeft w:val="0"/>
      <w:marRight w:val="0"/>
      <w:marTop w:val="0"/>
      <w:marBottom w:val="0"/>
      <w:divBdr>
        <w:top w:val="none" w:sz="0" w:space="0" w:color="auto"/>
        <w:left w:val="none" w:sz="0" w:space="0" w:color="auto"/>
        <w:bottom w:val="none" w:sz="0" w:space="0" w:color="auto"/>
        <w:right w:val="none" w:sz="0" w:space="0" w:color="auto"/>
      </w:divBdr>
    </w:div>
    <w:div w:id="150829310">
      <w:bodyDiv w:val="1"/>
      <w:marLeft w:val="0"/>
      <w:marRight w:val="0"/>
      <w:marTop w:val="0"/>
      <w:marBottom w:val="0"/>
      <w:divBdr>
        <w:top w:val="none" w:sz="0" w:space="0" w:color="auto"/>
        <w:left w:val="none" w:sz="0" w:space="0" w:color="auto"/>
        <w:bottom w:val="none" w:sz="0" w:space="0" w:color="auto"/>
        <w:right w:val="none" w:sz="0" w:space="0" w:color="auto"/>
      </w:divBdr>
    </w:div>
    <w:div w:id="163322148">
      <w:bodyDiv w:val="1"/>
      <w:marLeft w:val="0"/>
      <w:marRight w:val="0"/>
      <w:marTop w:val="0"/>
      <w:marBottom w:val="0"/>
      <w:divBdr>
        <w:top w:val="none" w:sz="0" w:space="0" w:color="auto"/>
        <w:left w:val="none" w:sz="0" w:space="0" w:color="auto"/>
        <w:bottom w:val="none" w:sz="0" w:space="0" w:color="auto"/>
        <w:right w:val="none" w:sz="0" w:space="0" w:color="auto"/>
      </w:divBdr>
      <w:divsChild>
        <w:div w:id="1950165045">
          <w:marLeft w:val="0"/>
          <w:marRight w:val="0"/>
          <w:marTop w:val="0"/>
          <w:marBottom w:val="0"/>
          <w:divBdr>
            <w:top w:val="none" w:sz="0" w:space="0" w:color="auto"/>
            <w:left w:val="none" w:sz="0" w:space="0" w:color="auto"/>
            <w:bottom w:val="none" w:sz="0" w:space="0" w:color="auto"/>
            <w:right w:val="none" w:sz="0" w:space="0" w:color="auto"/>
          </w:divBdr>
          <w:divsChild>
            <w:div w:id="2088307466">
              <w:marLeft w:val="0"/>
              <w:marRight w:val="0"/>
              <w:marTop w:val="0"/>
              <w:marBottom w:val="0"/>
              <w:divBdr>
                <w:top w:val="none" w:sz="0" w:space="0" w:color="auto"/>
                <w:left w:val="none" w:sz="0" w:space="0" w:color="auto"/>
                <w:bottom w:val="none" w:sz="0" w:space="0" w:color="auto"/>
                <w:right w:val="none" w:sz="0" w:space="0" w:color="auto"/>
              </w:divBdr>
            </w:div>
            <w:div w:id="99765695">
              <w:marLeft w:val="0"/>
              <w:marRight w:val="0"/>
              <w:marTop w:val="0"/>
              <w:marBottom w:val="0"/>
              <w:divBdr>
                <w:top w:val="none" w:sz="0" w:space="0" w:color="auto"/>
                <w:left w:val="none" w:sz="0" w:space="0" w:color="auto"/>
                <w:bottom w:val="none" w:sz="0" w:space="0" w:color="auto"/>
                <w:right w:val="none" w:sz="0" w:space="0" w:color="auto"/>
              </w:divBdr>
            </w:div>
            <w:div w:id="687486335">
              <w:marLeft w:val="0"/>
              <w:marRight w:val="0"/>
              <w:marTop w:val="0"/>
              <w:marBottom w:val="0"/>
              <w:divBdr>
                <w:top w:val="none" w:sz="0" w:space="0" w:color="auto"/>
                <w:left w:val="none" w:sz="0" w:space="0" w:color="auto"/>
                <w:bottom w:val="none" w:sz="0" w:space="0" w:color="auto"/>
                <w:right w:val="none" w:sz="0" w:space="0" w:color="auto"/>
              </w:divBdr>
            </w:div>
            <w:div w:id="1896695721">
              <w:marLeft w:val="0"/>
              <w:marRight w:val="0"/>
              <w:marTop w:val="0"/>
              <w:marBottom w:val="0"/>
              <w:divBdr>
                <w:top w:val="none" w:sz="0" w:space="0" w:color="auto"/>
                <w:left w:val="none" w:sz="0" w:space="0" w:color="auto"/>
                <w:bottom w:val="none" w:sz="0" w:space="0" w:color="auto"/>
                <w:right w:val="none" w:sz="0" w:space="0" w:color="auto"/>
              </w:divBdr>
            </w:div>
            <w:div w:id="1215266401">
              <w:marLeft w:val="0"/>
              <w:marRight w:val="0"/>
              <w:marTop w:val="0"/>
              <w:marBottom w:val="0"/>
              <w:divBdr>
                <w:top w:val="none" w:sz="0" w:space="0" w:color="auto"/>
                <w:left w:val="none" w:sz="0" w:space="0" w:color="auto"/>
                <w:bottom w:val="none" w:sz="0" w:space="0" w:color="auto"/>
                <w:right w:val="none" w:sz="0" w:space="0" w:color="auto"/>
              </w:divBdr>
            </w:div>
            <w:div w:id="178783330">
              <w:marLeft w:val="0"/>
              <w:marRight w:val="0"/>
              <w:marTop w:val="0"/>
              <w:marBottom w:val="0"/>
              <w:divBdr>
                <w:top w:val="none" w:sz="0" w:space="0" w:color="auto"/>
                <w:left w:val="none" w:sz="0" w:space="0" w:color="auto"/>
                <w:bottom w:val="none" w:sz="0" w:space="0" w:color="auto"/>
                <w:right w:val="none" w:sz="0" w:space="0" w:color="auto"/>
              </w:divBdr>
            </w:div>
            <w:div w:id="782572674">
              <w:marLeft w:val="0"/>
              <w:marRight w:val="0"/>
              <w:marTop w:val="0"/>
              <w:marBottom w:val="0"/>
              <w:divBdr>
                <w:top w:val="none" w:sz="0" w:space="0" w:color="auto"/>
                <w:left w:val="none" w:sz="0" w:space="0" w:color="auto"/>
                <w:bottom w:val="none" w:sz="0" w:space="0" w:color="auto"/>
                <w:right w:val="none" w:sz="0" w:space="0" w:color="auto"/>
              </w:divBdr>
            </w:div>
            <w:div w:id="1001658463">
              <w:marLeft w:val="0"/>
              <w:marRight w:val="0"/>
              <w:marTop w:val="0"/>
              <w:marBottom w:val="0"/>
              <w:divBdr>
                <w:top w:val="none" w:sz="0" w:space="0" w:color="auto"/>
                <w:left w:val="none" w:sz="0" w:space="0" w:color="auto"/>
                <w:bottom w:val="none" w:sz="0" w:space="0" w:color="auto"/>
                <w:right w:val="none" w:sz="0" w:space="0" w:color="auto"/>
              </w:divBdr>
            </w:div>
            <w:div w:id="355271456">
              <w:marLeft w:val="0"/>
              <w:marRight w:val="0"/>
              <w:marTop w:val="0"/>
              <w:marBottom w:val="0"/>
              <w:divBdr>
                <w:top w:val="none" w:sz="0" w:space="0" w:color="auto"/>
                <w:left w:val="none" w:sz="0" w:space="0" w:color="auto"/>
                <w:bottom w:val="none" w:sz="0" w:space="0" w:color="auto"/>
                <w:right w:val="none" w:sz="0" w:space="0" w:color="auto"/>
              </w:divBdr>
            </w:div>
            <w:div w:id="1683703548">
              <w:marLeft w:val="0"/>
              <w:marRight w:val="0"/>
              <w:marTop w:val="0"/>
              <w:marBottom w:val="0"/>
              <w:divBdr>
                <w:top w:val="none" w:sz="0" w:space="0" w:color="auto"/>
                <w:left w:val="none" w:sz="0" w:space="0" w:color="auto"/>
                <w:bottom w:val="none" w:sz="0" w:space="0" w:color="auto"/>
                <w:right w:val="none" w:sz="0" w:space="0" w:color="auto"/>
              </w:divBdr>
            </w:div>
            <w:div w:id="1452749000">
              <w:marLeft w:val="0"/>
              <w:marRight w:val="0"/>
              <w:marTop w:val="0"/>
              <w:marBottom w:val="0"/>
              <w:divBdr>
                <w:top w:val="none" w:sz="0" w:space="0" w:color="auto"/>
                <w:left w:val="none" w:sz="0" w:space="0" w:color="auto"/>
                <w:bottom w:val="none" w:sz="0" w:space="0" w:color="auto"/>
                <w:right w:val="none" w:sz="0" w:space="0" w:color="auto"/>
              </w:divBdr>
            </w:div>
            <w:div w:id="1918711660">
              <w:marLeft w:val="0"/>
              <w:marRight w:val="0"/>
              <w:marTop w:val="0"/>
              <w:marBottom w:val="0"/>
              <w:divBdr>
                <w:top w:val="none" w:sz="0" w:space="0" w:color="auto"/>
                <w:left w:val="none" w:sz="0" w:space="0" w:color="auto"/>
                <w:bottom w:val="none" w:sz="0" w:space="0" w:color="auto"/>
                <w:right w:val="none" w:sz="0" w:space="0" w:color="auto"/>
              </w:divBdr>
            </w:div>
            <w:div w:id="1346663871">
              <w:marLeft w:val="0"/>
              <w:marRight w:val="0"/>
              <w:marTop w:val="0"/>
              <w:marBottom w:val="0"/>
              <w:divBdr>
                <w:top w:val="none" w:sz="0" w:space="0" w:color="auto"/>
                <w:left w:val="none" w:sz="0" w:space="0" w:color="auto"/>
                <w:bottom w:val="none" w:sz="0" w:space="0" w:color="auto"/>
                <w:right w:val="none" w:sz="0" w:space="0" w:color="auto"/>
              </w:divBdr>
            </w:div>
            <w:div w:id="1428696256">
              <w:marLeft w:val="0"/>
              <w:marRight w:val="0"/>
              <w:marTop w:val="0"/>
              <w:marBottom w:val="0"/>
              <w:divBdr>
                <w:top w:val="none" w:sz="0" w:space="0" w:color="auto"/>
                <w:left w:val="none" w:sz="0" w:space="0" w:color="auto"/>
                <w:bottom w:val="none" w:sz="0" w:space="0" w:color="auto"/>
                <w:right w:val="none" w:sz="0" w:space="0" w:color="auto"/>
              </w:divBdr>
            </w:div>
            <w:div w:id="1655261032">
              <w:marLeft w:val="0"/>
              <w:marRight w:val="0"/>
              <w:marTop w:val="0"/>
              <w:marBottom w:val="0"/>
              <w:divBdr>
                <w:top w:val="none" w:sz="0" w:space="0" w:color="auto"/>
                <w:left w:val="none" w:sz="0" w:space="0" w:color="auto"/>
                <w:bottom w:val="none" w:sz="0" w:space="0" w:color="auto"/>
                <w:right w:val="none" w:sz="0" w:space="0" w:color="auto"/>
              </w:divBdr>
            </w:div>
            <w:div w:id="1860123025">
              <w:marLeft w:val="0"/>
              <w:marRight w:val="0"/>
              <w:marTop w:val="0"/>
              <w:marBottom w:val="0"/>
              <w:divBdr>
                <w:top w:val="none" w:sz="0" w:space="0" w:color="auto"/>
                <w:left w:val="none" w:sz="0" w:space="0" w:color="auto"/>
                <w:bottom w:val="none" w:sz="0" w:space="0" w:color="auto"/>
                <w:right w:val="none" w:sz="0" w:space="0" w:color="auto"/>
              </w:divBdr>
            </w:div>
            <w:div w:id="387924487">
              <w:marLeft w:val="0"/>
              <w:marRight w:val="0"/>
              <w:marTop w:val="0"/>
              <w:marBottom w:val="0"/>
              <w:divBdr>
                <w:top w:val="none" w:sz="0" w:space="0" w:color="auto"/>
                <w:left w:val="none" w:sz="0" w:space="0" w:color="auto"/>
                <w:bottom w:val="none" w:sz="0" w:space="0" w:color="auto"/>
                <w:right w:val="none" w:sz="0" w:space="0" w:color="auto"/>
              </w:divBdr>
            </w:div>
            <w:div w:id="266237690">
              <w:marLeft w:val="0"/>
              <w:marRight w:val="0"/>
              <w:marTop w:val="0"/>
              <w:marBottom w:val="0"/>
              <w:divBdr>
                <w:top w:val="none" w:sz="0" w:space="0" w:color="auto"/>
                <w:left w:val="none" w:sz="0" w:space="0" w:color="auto"/>
                <w:bottom w:val="none" w:sz="0" w:space="0" w:color="auto"/>
                <w:right w:val="none" w:sz="0" w:space="0" w:color="auto"/>
              </w:divBdr>
            </w:div>
            <w:div w:id="81688854">
              <w:marLeft w:val="0"/>
              <w:marRight w:val="0"/>
              <w:marTop w:val="0"/>
              <w:marBottom w:val="0"/>
              <w:divBdr>
                <w:top w:val="none" w:sz="0" w:space="0" w:color="auto"/>
                <w:left w:val="none" w:sz="0" w:space="0" w:color="auto"/>
                <w:bottom w:val="none" w:sz="0" w:space="0" w:color="auto"/>
                <w:right w:val="none" w:sz="0" w:space="0" w:color="auto"/>
              </w:divBdr>
            </w:div>
            <w:div w:id="1837768340">
              <w:marLeft w:val="0"/>
              <w:marRight w:val="0"/>
              <w:marTop w:val="0"/>
              <w:marBottom w:val="0"/>
              <w:divBdr>
                <w:top w:val="none" w:sz="0" w:space="0" w:color="auto"/>
                <w:left w:val="none" w:sz="0" w:space="0" w:color="auto"/>
                <w:bottom w:val="none" w:sz="0" w:space="0" w:color="auto"/>
                <w:right w:val="none" w:sz="0" w:space="0" w:color="auto"/>
              </w:divBdr>
            </w:div>
            <w:div w:id="809636578">
              <w:marLeft w:val="0"/>
              <w:marRight w:val="0"/>
              <w:marTop w:val="0"/>
              <w:marBottom w:val="0"/>
              <w:divBdr>
                <w:top w:val="none" w:sz="0" w:space="0" w:color="auto"/>
                <w:left w:val="none" w:sz="0" w:space="0" w:color="auto"/>
                <w:bottom w:val="none" w:sz="0" w:space="0" w:color="auto"/>
                <w:right w:val="none" w:sz="0" w:space="0" w:color="auto"/>
              </w:divBdr>
            </w:div>
            <w:div w:id="1947691805">
              <w:marLeft w:val="0"/>
              <w:marRight w:val="0"/>
              <w:marTop w:val="0"/>
              <w:marBottom w:val="0"/>
              <w:divBdr>
                <w:top w:val="none" w:sz="0" w:space="0" w:color="auto"/>
                <w:left w:val="none" w:sz="0" w:space="0" w:color="auto"/>
                <w:bottom w:val="none" w:sz="0" w:space="0" w:color="auto"/>
                <w:right w:val="none" w:sz="0" w:space="0" w:color="auto"/>
              </w:divBdr>
            </w:div>
            <w:div w:id="1838881336">
              <w:marLeft w:val="0"/>
              <w:marRight w:val="0"/>
              <w:marTop w:val="0"/>
              <w:marBottom w:val="0"/>
              <w:divBdr>
                <w:top w:val="none" w:sz="0" w:space="0" w:color="auto"/>
                <w:left w:val="none" w:sz="0" w:space="0" w:color="auto"/>
                <w:bottom w:val="none" w:sz="0" w:space="0" w:color="auto"/>
                <w:right w:val="none" w:sz="0" w:space="0" w:color="auto"/>
              </w:divBdr>
            </w:div>
            <w:div w:id="1857503482">
              <w:marLeft w:val="0"/>
              <w:marRight w:val="0"/>
              <w:marTop w:val="0"/>
              <w:marBottom w:val="0"/>
              <w:divBdr>
                <w:top w:val="none" w:sz="0" w:space="0" w:color="auto"/>
                <w:left w:val="none" w:sz="0" w:space="0" w:color="auto"/>
                <w:bottom w:val="none" w:sz="0" w:space="0" w:color="auto"/>
                <w:right w:val="none" w:sz="0" w:space="0" w:color="auto"/>
              </w:divBdr>
            </w:div>
            <w:div w:id="1123380631">
              <w:marLeft w:val="0"/>
              <w:marRight w:val="0"/>
              <w:marTop w:val="0"/>
              <w:marBottom w:val="0"/>
              <w:divBdr>
                <w:top w:val="none" w:sz="0" w:space="0" w:color="auto"/>
                <w:left w:val="none" w:sz="0" w:space="0" w:color="auto"/>
                <w:bottom w:val="none" w:sz="0" w:space="0" w:color="auto"/>
                <w:right w:val="none" w:sz="0" w:space="0" w:color="auto"/>
              </w:divBdr>
            </w:div>
            <w:div w:id="1716734584">
              <w:marLeft w:val="0"/>
              <w:marRight w:val="0"/>
              <w:marTop w:val="0"/>
              <w:marBottom w:val="0"/>
              <w:divBdr>
                <w:top w:val="none" w:sz="0" w:space="0" w:color="auto"/>
                <w:left w:val="none" w:sz="0" w:space="0" w:color="auto"/>
                <w:bottom w:val="none" w:sz="0" w:space="0" w:color="auto"/>
                <w:right w:val="none" w:sz="0" w:space="0" w:color="auto"/>
              </w:divBdr>
            </w:div>
            <w:div w:id="155609947">
              <w:marLeft w:val="0"/>
              <w:marRight w:val="0"/>
              <w:marTop w:val="0"/>
              <w:marBottom w:val="0"/>
              <w:divBdr>
                <w:top w:val="none" w:sz="0" w:space="0" w:color="auto"/>
                <w:left w:val="none" w:sz="0" w:space="0" w:color="auto"/>
                <w:bottom w:val="none" w:sz="0" w:space="0" w:color="auto"/>
                <w:right w:val="none" w:sz="0" w:space="0" w:color="auto"/>
              </w:divBdr>
            </w:div>
            <w:div w:id="1004165987">
              <w:marLeft w:val="0"/>
              <w:marRight w:val="0"/>
              <w:marTop w:val="0"/>
              <w:marBottom w:val="0"/>
              <w:divBdr>
                <w:top w:val="none" w:sz="0" w:space="0" w:color="auto"/>
                <w:left w:val="none" w:sz="0" w:space="0" w:color="auto"/>
                <w:bottom w:val="none" w:sz="0" w:space="0" w:color="auto"/>
                <w:right w:val="none" w:sz="0" w:space="0" w:color="auto"/>
              </w:divBdr>
            </w:div>
            <w:div w:id="2829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6887">
      <w:bodyDiv w:val="1"/>
      <w:marLeft w:val="0"/>
      <w:marRight w:val="0"/>
      <w:marTop w:val="0"/>
      <w:marBottom w:val="0"/>
      <w:divBdr>
        <w:top w:val="none" w:sz="0" w:space="0" w:color="auto"/>
        <w:left w:val="none" w:sz="0" w:space="0" w:color="auto"/>
        <w:bottom w:val="none" w:sz="0" w:space="0" w:color="auto"/>
        <w:right w:val="none" w:sz="0" w:space="0" w:color="auto"/>
      </w:divBdr>
    </w:div>
    <w:div w:id="165557774">
      <w:bodyDiv w:val="1"/>
      <w:marLeft w:val="0"/>
      <w:marRight w:val="0"/>
      <w:marTop w:val="0"/>
      <w:marBottom w:val="0"/>
      <w:divBdr>
        <w:top w:val="none" w:sz="0" w:space="0" w:color="auto"/>
        <w:left w:val="none" w:sz="0" w:space="0" w:color="auto"/>
        <w:bottom w:val="none" w:sz="0" w:space="0" w:color="auto"/>
        <w:right w:val="none" w:sz="0" w:space="0" w:color="auto"/>
      </w:divBdr>
    </w:div>
    <w:div w:id="165824823">
      <w:bodyDiv w:val="1"/>
      <w:marLeft w:val="0"/>
      <w:marRight w:val="0"/>
      <w:marTop w:val="0"/>
      <w:marBottom w:val="0"/>
      <w:divBdr>
        <w:top w:val="none" w:sz="0" w:space="0" w:color="auto"/>
        <w:left w:val="none" w:sz="0" w:space="0" w:color="auto"/>
        <w:bottom w:val="none" w:sz="0" w:space="0" w:color="auto"/>
        <w:right w:val="none" w:sz="0" w:space="0" w:color="auto"/>
      </w:divBdr>
    </w:div>
    <w:div w:id="166942401">
      <w:bodyDiv w:val="1"/>
      <w:marLeft w:val="0"/>
      <w:marRight w:val="0"/>
      <w:marTop w:val="0"/>
      <w:marBottom w:val="0"/>
      <w:divBdr>
        <w:top w:val="none" w:sz="0" w:space="0" w:color="auto"/>
        <w:left w:val="none" w:sz="0" w:space="0" w:color="auto"/>
        <w:bottom w:val="none" w:sz="0" w:space="0" w:color="auto"/>
        <w:right w:val="none" w:sz="0" w:space="0" w:color="auto"/>
      </w:divBdr>
    </w:div>
    <w:div w:id="167141681">
      <w:bodyDiv w:val="1"/>
      <w:marLeft w:val="0"/>
      <w:marRight w:val="0"/>
      <w:marTop w:val="0"/>
      <w:marBottom w:val="0"/>
      <w:divBdr>
        <w:top w:val="none" w:sz="0" w:space="0" w:color="auto"/>
        <w:left w:val="none" w:sz="0" w:space="0" w:color="auto"/>
        <w:bottom w:val="none" w:sz="0" w:space="0" w:color="auto"/>
        <w:right w:val="none" w:sz="0" w:space="0" w:color="auto"/>
      </w:divBdr>
    </w:div>
    <w:div w:id="182715484">
      <w:bodyDiv w:val="1"/>
      <w:marLeft w:val="0"/>
      <w:marRight w:val="0"/>
      <w:marTop w:val="0"/>
      <w:marBottom w:val="0"/>
      <w:divBdr>
        <w:top w:val="none" w:sz="0" w:space="0" w:color="auto"/>
        <w:left w:val="none" w:sz="0" w:space="0" w:color="auto"/>
        <w:bottom w:val="none" w:sz="0" w:space="0" w:color="auto"/>
        <w:right w:val="none" w:sz="0" w:space="0" w:color="auto"/>
      </w:divBdr>
    </w:div>
    <w:div w:id="188371527">
      <w:bodyDiv w:val="1"/>
      <w:marLeft w:val="0"/>
      <w:marRight w:val="0"/>
      <w:marTop w:val="0"/>
      <w:marBottom w:val="0"/>
      <w:divBdr>
        <w:top w:val="none" w:sz="0" w:space="0" w:color="auto"/>
        <w:left w:val="none" w:sz="0" w:space="0" w:color="auto"/>
        <w:bottom w:val="none" w:sz="0" w:space="0" w:color="auto"/>
        <w:right w:val="none" w:sz="0" w:space="0" w:color="auto"/>
      </w:divBdr>
    </w:div>
    <w:div w:id="197276544">
      <w:bodyDiv w:val="1"/>
      <w:marLeft w:val="0"/>
      <w:marRight w:val="0"/>
      <w:marTop w:val="0"/>
      <w:marBottom w:val="0"/>
      <w:divBdr>
        <w:top w:val="none" w:sz="0" w:space="0" w:color="auto"/>
        <w:left w:val="none" w:sz="0" w:space="0" w:color="auto"/>
        <w:bottom w:val="none" w:sz="0" w:space="0" w:color="auto"/>
        <w:right w:val="none" w:sz="0" w:space="0" w:color="auto"/>
      </w:divBdr>
    </w:div>
    <w:div w:id="204215227">
      <w:bodyDiv w:val="1"/>
      <w:marLeft w:val="0"/>
      <w:marRight w:val="0"/>
      <w:marTop w:val="0"/>
      <w:marBottom w:val="0"/>
      <w:divBdr>
        <w:top w:val="none" w:sz="0" w:space="0" w:color="auto"/>
        <w:left w:val="none" w:sz="0" w:space="0" w:color="auto"/>
        <w:bottom w:val="none" w:sz="0" w:space="0" w:color="auto"/>
        <w:right w:val="none" w:sz="0" w:space="0" w:color="auto"/>
      </w:divBdr>
    </w:div>
    <w:div w:id="207227893">
      <w:bodyDiv w:val="1"/>
      <w:marLeft w:val="0"/>
      <w:marRight w:val="0"/>
      <w:marTop w:val="0"/>
      <w:marBottom w:val="0"/>
      <w:divBdr>
        <w:top w:val="none" w:sz="0" w:space="0" w:color="auto"/>
        <w:left w:val="none" w:sz="0" w:space="0" w:color="auto"/>
        <w:bottom w:val="none" w:sz="0" w:space="0" w:color="auto"/>
        <w:right w:val="none" w:sz="0" w:space="0" w:color="auto"/>
      </w:divBdr>
    </w:div>
    <w:div w:id="215047691">
      <w:bodyDiv w:val="1"/>
      <w:marLeft w:val="0"/>
      <w:marRight w:val="0"/>
      <w:marTop w:val="0"/>
      <w:marBottom w:val="0"/>
      <w:divBdr>
        <w:top w:val="none" w:sz="0" w:space="0" w:color="auto"/>
        <w:left w:val="none" w:sz="0" w:space="0" w:color="auto"/>
        <w:bottom w:val="none" w:sz="0" w:space="0" w:color="auto"/>
        <w:right w:val="none" w:sz="0" w:space="0" w:color="auto"/>
      </w:divBdr>
    </w:div>
    <w:div w:id="215091615">
      <w:bodyDiv w:val="1"/>
      <w:marLeft w:val="0"/>
      <w:marRight w:val="0"/>
      <w:marTop w:val="0"/>
      <w:marBottom w:val="0"/>
      <w:divBdr>
        <w:top w:val="none" w:sz="0" w:space="0" w:color="auto"/>
        <w:left w:val="none" w:sz="0" w:space="0" w:color="auto"/>
        <w:bottom w:val="none" w:sz="0" w:space="0" w:color="auto"/>
        <w:right w:val="none" w:sz="0" w:space="0" w:color="auto"/>
      </w:divBdr>
    </w:div>
    <w:div w:id="219099786">
      <w:bodyDiv w:val="1"/>
      <w:marLeft w:val="0"/>
      <w:marRight w:val="0"/>
      <w:marTop w:val="0"/>
      <w:marBottom w:val="0"/>
      <w:divBdr>
        <w:top w:val="none" w:sz="0" w:space="0" w:color="auto"/>
        <w:left w:val="none" w:sz="0" w:space="0" w:color="auto"/>
        <w:bottom w:val="none" w:sz="0" w:space="0" w:color="auto"/>
        <w:right w:val="none" w:sz="0" w:space="0" w:color="auto"/>
      </w:divBdr>
    </w:div>
    <w:div w:id="219902674">
      <w:bodyDiv w:val="1"/>
      <w:marLeft w:val="0"/>
      <w:marRight w:val="0"/>
      <w:marTop w:val="0"/>
      <w:marBottom w:val="0"/>
      <w:divBdr>
        <w:top w:val="none" w:sz="0" w:space="0" w:color="auto"/>
        <w:left w:val="none" w:sz="0" w:space="0" w:color="auto"/>
        <w:bottom w:val="none" w:sz="0" w:space="0" w:color="auto"/>
        <w:right w:val="none" w:sz="0" w:space="0" w:color="auto"/>
      </w:divBdr>
    </w:div>
    <w:div w:id="233668466">
      <w:bodyDiv w:val="1"/>
      <w:marLeft w:val="0"/>
      <w:marRight w:val="0"/>
      <w:marTop w:val="0"/>
      <w:marBottom w:val="0"/>
      <w:divBdr>
        <w:top w:val="none" w:sz="0" w:space="0" w:color="auto"/>
        <w:left w:val="none" w:sz="0" w:space="0" w:color="auto"/>
        <w:bottom w:val="none" w:sz="0" w:space="0" w:color="auto"/>
        <w:right w:val="none" w:sz="0" w:space="0" w:color="auto"/>
      </w:divBdr>
    </w:div>
    <w:div w:id="239871013">
      <w:bodyDiv w:val="1"/>
      <w:marLeft w:val="0"/>
      <w:marRight w:val="0"/>
      <w:marTop w:val="0"/>
      <w:marBottom w:val="0"/>
      <w:divBdr>
        <w:top w:val="none" w:sz="0" w:space="0" w:color="auto"/>
        <w:left w:val="none" w:sz="0" w:space="0" w:color="auto"/>
        <w:bottom w:val="none" w:sz="0" w:space="0" w:color="auto"/>
        <w:right w:val="none" w:sz="0" w:space="0" w:color="auto"/>
      </w:divBdr>
    </w:div>
    <w:div w:id="247006171">
      <w:bodyDiv w:val="1"/>
      <w:marLeft w:val="0"/>
      <w:marRight w:val="0"/>
      <w:marTop w:val="0"/>
      <w:marBottom w:val="0"/>
      <w:divBdr>
        <w:top w:val="none" w:sz="0" w:space="0" w:color="auto"/>
        <w:left w:val="none" w:sz="0" w:space="0" w:color="auto"/>
        <w:bottom w:val="none" w:sz="0" w:space="0" w:color="auto"/>
        <w:right w:val="none" w:sz="0" w:space="0" w:color="auto"/>
      </w:divBdr>
    </w:div>
    <w:div w:id="253827321">
      <w:bodyDiv w:val="1"/>
      <w:marLeft w:val="0"/>
      <w:marRight w:val="0"/>
      <w:marTop w:val="0"/>
      <w:marBottom w:val="0"/>
      <w:divBdr>
        <w:top w:val="none" w:sz="0" w:space="0" w:color="auto"/>
        <w:left w:val="none" w:sz="0" w:space="0" w:color="auto"/>
        <w:bottom w:val="none" w:sz="0" w:space="0" w:color="auto"/>
        <w:right w:val="none" w:sz="0" w:space="0" w:color="auto"/>
      </w:divBdr>
    </w:div>
    <w:div w:id="261766770">
      <w:bodyDiv w:val="1"/>
      <w:marLeft w:val="0"/>
      <w:marRight w:val="0"/>
      <w:marTop w:val="0"/>
      <w:marBottom w:val="0"/>
      <w:divBdr>
        <w:top w:val="none" w:sz="0" w:space="0" w:color="auto"/>
        <w:left w:val="none" w:sz="0" w:space="0" w:color="auto"/>
        <w:bottom w:val="none" w:sz="0" w:space="0" w:color="auto"/>
        <w:right w:val="none" w:sz="0" w:space="0" w:color="auto"/>
      </w:divBdr>
    </w:div>
    <w:div w:id="264535833">
      <w:bodyDiv w:val="1"/>
      <w:marLeft w:val="0"/>
      <w:marRight w:val="0"/>
      <w:marTop w:val="0"/>
      <w:marBottom w:val="0"/>
      <w:divBdr>
        <w:top w:val="none" w:sz="0" w:space="0" w:color="auto"/>
        <w:left w:val="none" w:sz="0" w:space="0" w:color="auto"/>
        <w:bottom w:val="none" w:sz="0" w:space="0" w:color="auto"/>
        <w:right w:val="none" w:sz="0" w:space="0" w:color="auto"/>
      </w:divBdr>
    </w:div>
    <w:div w:id="292489823">
      <w:bodyDiv w:val="1"/>
      <w:marLeft w:val="0"/>
      <w:marRight w:val="0"/>
      <w:marTop w:val="0"/>
      <w:marBottom w:val="0"/>
      <w:divBdr>
        <w:top w:val="none" w:sz="0" w:space="0" w:color="auto"/>
        <w:left w:val="none" w:sz="0" w:space="0" w:color="auto"/>
        <w:bottom w:val="none" w:sz="0" w:space="0" w:color="auto"/>
        <w:right w:val="none" w:sz="0" w:space="0" w:color="auto"/>
      </w:divBdr>
    </w:div>
    <w:div w:id="301229476">
      <w:bodyDiv w:val="1"/>
      <w:marLeft w:val="0"/>
      <w:marRight w:val="0"/>
      <w:marTop w:val="0"/>
      <w:marBottom w:val="0"/>
      <w:divBdr>
        <w:top w:val="none" w:sz="0" w:space="0" w:color="auto"/>
        <w:left w:val="none" w:sz="0" w:space="0" w:color="auto"/>
        <w:bottom w:val="none" w:sz="0" w:space="0" w:color="auto"/>
        <w:right w:val="none" w:sz="0" w:space="0" w:color="auto"/>
      </w:divBdr>
    </w:div>
    <w:div w:id="304355260">
      <w:bodyDiv w:val="1"/>
      <w:marLeft w:val="0"/>
      <w:marRight w:val="0"/>
      <w:marTop w:val="0"/>
      <w:marBottom w:val="0"/>
      <w:divBdr>
        <w:top w:val="none" w:sz="0" w:space="0" w:color="auto"/>
        <w:left w:val="none" w:sz="0" w:space="0" w:color="auto"/>
        <w:bottom w:val="none" w:sz="0" w:space="0" w:color="auto"/>
        <w:right w:val="none" w:sz="0" w:space="0" w:color="auto"/>
      </w:divBdr>
    </w:div>
    <w:div w:id="338898690">
      <w:bodyDiv w:val="1"/>
      <w:marLeft w:val="0"/>
      <w:marRight w:val="0"/>
      <w:marTop w:val="0"/>
      <w:marBottom w:val="0"/>
      <w:divBdr>
        <w:top w:val="none" w:sz="0" w:space="0" w:color="auto"/>
        <w:left w:val="none" w:sz="0" w:space="0" w:color="auto"/>
        <w:bottom w:val="none" w:sz="0" w:space="0" w:color="auto"/>
        <w:right w:val="none" w:sz="0" w:space="0" w:color="auto"/>
      </w:divBdr>
    </w:div>
    <w:div w:id="347367506">
      <w:bodyDiv w:val="1"/>
      <w:marLeft w:val="0"/>
      <w:marRight w:val="0"/>
      <w:marTop w:val="0"/>
      <w:marBottom w:val="0"/>
      <w:divBdr>
        <w:top w:val="none" w:sz="0" w:space="0" w:color="auto"/>
        <w:left w:val="none" w:sz="0" w:space="0" w:color="auto"/>
        <w:bottom w:val="none" w:sz="0" w:space="0" w:color="auto"/>
        <w:right w:val="none" w:sz="0" w:space="0" w:color="auto"/>
      </w:divBdr>
    </w:div>
    <w:div w:id="347685957">
      <w:bodyDiv w:val="1"/>
      <w:marLeft w:val="0"/>
      <w:marRight w:val="0"/>
      <w:marTop w:val="0"/>
      <w:marBottom w:val="0"/>
      <w:divBdr>
        <w:top w:val="none" w:sz="0" w:space="0" w:color="auto"/>
        <w:left w:val="none" w:sz="0" w:space="0" w:color="auto"/>
        <w:bottom w:val="none" w:sz="0" w:space="0" w:color="auto"/>
        <w:right w:val="none" w:sz="0" w:space="0" w:color="auto"/>
      </w:divBdr>
    </w:div>
    <w:div w:id="347950640">
      <w:bodyDiv w:val="1"/>
      <w:marLeft w:val="0"/>
      <w:marRight w:val="0"/>
      <w:marTop w:val="0"/>
      <w:marBottom w:val="0"/>
      <w:divBdr>
        <w:top w:val="none" w:sz="0" w:space="0" w:color="auto"/>
        <w:left w:val="none" w:sz="0" w:space="0" w:color="auto"/>
        <w:bottom w:val="none" w:sz="0" w:space="0" w:color="auto"/>
        <w:right w:val="none" w:sz="0" w:space="0" w:color="auto"/>
      </w:divBdr>
    </w:div>
    <w:div w:id="351147858">
      <w:bodyDiv w:val="1"/>
      <w:marLeft w:val="0"/>
      <w:marRight w:val="0"/>
      <w:marTop w:val="0"/>
      <w:marBottom w:val="0"/>
      <w:divBdr>
        <w:top w:val="none" w:sz="0" w:space="0" w:color="auto"/>
        <w:left w:val="none" w:sz="0" w:space="0" w:color="auto"/>
        <w:bottom w:val="none" w:sz="0" w:space="0" w:color="auto"/>
        <w:right w:val="none" w:sz="0" w:space="0" w:color="auto"/>
      </w:divBdr>
    </w:div>
    <w:div w:id="354506359">
      <w:bodyDiv w:val="1"/>
      <w:marLeft w:val="0"/>
      <w:marRight w:val="0"/>
      <w:marTop w:val="0"/>
      <w:marBottom w:val="0"/>
      <w:divBdr>
        <w:top w:val="none" w:sz="0" w:space="0" w:color="auto"/>
        <w:left w:val="none" w:sz="0" w:space="0" w:color="auto"/>
        <w:bottom w:val="none" w:sz="0" w:space="0" w:color="auto"/>
        <w:right w:val="none" w:sz="0" w:space="0" w:color="auto"/>
      </w:divBdr>
    </w:div>
    <w:div w:id="360782313">
      <w:bodyDiv w:val="1"/>
      <w:marLeft w:val="0"/>
      <w:marRight w:val="0"/>
      <w:marTop w:val="0"/>
      <w:marBottom w:val="0"/>
      <w:divBdr>
        <w:top w:val="none" w:sz="0" w:space="0" w:color="auto"/>
        <w:left w:val="none" w:sz="0" w:space="0" w:color="auto"/>
        <w:bottom w:val="none" w:sz="0" w:space="0" w:color="auto"/>
        <w:right w:val="none" w:sz="0" w:space="0" w:color="auto"/>
      </w:divBdr>
    </w:div>
    <w:div w:id="360859567">
      <w:bodyDiv w:val="1"/>
      <w:marLeft w:val="0"/>
      <w:marRight w:val="0"/>
      <w:marTop w:val="0"/>
      <w:marBottom w:val="0"/>
      <w:divBdr>
        <w:top w:val="none" w:sz="0" w:space="0" w:color="auto"/>
        <w:left w:val="none" w:sz="0" w:space="0" w:color="auto"/>
        <w:bottom w:val="none" w:sz="0" w:space="0" w:color="auto"/>
        <w:right w:val="none" w:sz="0" w:space="0" w:color="auto"/>
      </w:divBdr>
    </w:div>
    <w:div w:id="377439423">
      <w:bodyDiv w:val="1"/>
      <w:marLeft w:val="0"/>
      <w:marRight w:val="0"/>
      <w:marTop w:val="0"/>
      <w:marBottom w:val="0"/>
      <w:divBdr>
        <w:top w:val="none" w:sz="0" w:space="0" w:color="auto"/>
        <w:left w:val="none" w:sz="0" w:space="0" w:color="auto"/>
        <w:bottom w:val="none" w:sz="0" w:space="0" w:color="auto"/>
        <w:right w:val="none" w:sz="0" w:space="0" w:color="auto"/>
      </w:divBdr>
    </w:div>
    <w:div w:id="397368297">
      <w:bodyDiv w:val="1"/>
      <w:marLeft w:val="0"/>
      <w:marRight w:val="0"/>
      <w:marTop w:val="0"/>
      <w:marBottom w:val="0"/>
      <w:divBdr>
        <w:top w:val="none" w:sz="0" w:space="0" w:color="auto"/>
        <w:left w:val="none" w:sz="0" w:space="0" w:color="auto"/>
        <w:bottom w:val="none" w:sz="0" w:space="0" w:color="auto"/>
        <w:right w:val="none" w:sz="0" w:space="0" w:color="auto"/>
      </w:divBdr>
    </w:div>
    <w:div w:id="416487450">
      <w:bodyDiv w:val="1"/>
      <w:marLeft w:val="0"/>
      <w:marRight w:val="0"/>
      <w:marTop w:val="0"/>
      <w:marBottom w:val="0"/>
      <w:divBdr>
        <w:top w:val="none" w:sz="0" w:space="0" w:color="auto"/>
        <w:left w:val="none" w:sz="0" w:space="0" w:color="auto"/>
        <w:bottom w:val="none" w:sz="0" w:space="0" w:color="auto"/>
        <w:right w:val="none" w:sz="0" w:space="0" w:color="auto"/>
      </w:divBdr>
    </w:div>
    <w:div w:id="417672230">
      <w:bodyDiv w:val="1"/>
      <w:marLeft w:val="0"/>
      <w:marRight w:val="0"/>
      <w:marTop w:val="0"/>
      <w:marBottom w:val="0"/>
      <w:divBdr>
        <w:top w:val="none" w:sz="0" w:space="0" w:color="auto"/>
        <w:left w:val="none" w:sz="0" w:space="0" w:color="auto"/>
        <w:bottom w:val="none" w:sz="0" w:space="0" w:color="auto"/>
        <w:right w:val="none" w:sz="0" w:space="0" w:color="auto"/>
      </w:divBdr>
    </w:div>
    <w:div w:id="423963520">
      <w:bodyDiv w:val="1"/>
      <w:marLeft w:val="0"/>
      <w:marRight w:val="0"/>
      <w:marTop w:val="0"/>
      <w:marBottom w:val="0"/>
      <w:divBdr>
        <w:top w:val="none" w:sz="0" w:space="0" w:color="auto"/>
        <w:left w:val="none" w:sz="0" w:space="0" w:color="auto"/>
        <w:bottom w:val="none" w:sz="0" w:space="0" w:color="auto"/>
        <w:right w:val="none" w:sz="0" w:space="0" w:color="auto"/>
      </w:divBdr>
    </w:div>
    <w:div w:id="435951367">
      <w:bodyDiv w:val="1"/>
      <w:marLeft w:val="0"/>
      <w:marRight w:val="0"/>
      <w:marTop w:val="0"/>
      <w:marBottom w:val="0"/>
      <w:divBdr>
        <w:top w:val="none" w:sz="0" w:space="0" w:color="auto"/>
        <w:left w:val="none" w:sz="0" w:space="0" w:color="auto"/>
        <w:bottom w:val="none" w:sz="0" w:space="0" w:color="auto"/>
        <w:right w:val="none" w:sz="0" w:space="0" w:color="auto"/>
      </w:divBdr>
    </w:div>
    <w:div w:id="439956399">
      <w:bodyDiv w:val="1"/>
      <w:marLeft w:val="0"/>
      <w:marRight w:val="0"/>
      <w:marTop w:val="0"/>
      <w:marBottom w:val="0"/>
      <w:divBdr>
        <w:top w:val="none" w:sz="0" w:space="0" w:color="auto"/>
        <w:left w:val="none" w:sz="0" w:space="0" w:color="auto"/>
        <w:bottom w:val="none" w:sz="0" w:space="0" w:color="auto"/>
        <w:right w:val="none" w:sz="0" w:space="0" w:color="auto"/>
      </w:divBdr>
    </w:div>
    <w:div w:id="445319408">
      <w:bodyDiv w:val="1"/>
      <w:marLeft w:val="0"/>
      <w:marRight w:val="0"/>
      <w:marTop w:val="0"/>
      <w:marBottom w:val="0"/>
      <w:divBdr>
        <w:top w:val="none" w:sz="0" w:space="0" w:color="auto"/>
        <w:left w:val="none" w:sz="0" w:space="0" w:color="auto"/>
        <w:bottom w:val="none" w:sz="0" w:space="0" w:color="auto"/>
        <w:right w:val="none" w:sz="0" w:space="0" w:color="auto"/>
      </w:divBdr>
    </w:div>
    <w:div w:id="476266406">
      <w:bodyDiv w:val="1"/>
      <w:marLeft w:val="0"/>
      <w:marRight w:val="0"/>
      <w:marTop w:val="0"/>
      <w:marBottom w:val="0"/>
      <w:divBdr>
        <w:top w:val="none" w:sz="0" w:space="0" w:color="auto"/>
        <w:left w:val="none" w:sz="0" w:space="0" w:color="auto"/>
        <w:bottom w:val="none" w:sz="0" w:space="0" w:color="auto"/>
        <w:right w:val="none" w:sz="0" w:space="0" w:color="auto"/>
      </w:divBdr>
    </w:div>
    <w:div w:id="485240454">
      <w:bodyDiv w:val="1"/>
      <w:marLeft w:val="0"/>
      <w:marRight w:val="0"/>
      <w:marTop w:val="0"/>
      <w:marBottom w:val="0"/>
      <w:divBdr>
        <w:top w:val="none" w:sz="0" w:space="0" w:color="auto"/>
        <w:left w:val="none" w:sz="0" w:space="0" w:color="auto"/>
        <w:bottom w:val="none" w:sz="0" w:space="0" w:color="auto"/>
        <w:right w:val="none" w:sz="0" w:space="0" w:color="auto"/>
      </w:divBdr>
    </w:div>
    <w:div w:id="489518830">
      <w:bodyDiv w:val="1"/>
      <w:marLeft w:val="0"/>
      <w:marRight w:val="0"/>
      <w:marTop w:val="0"/>
      <w:marBottom w:val="0"/>
      <w:divBdr>
        <w:top w:val="none" w:sz="0" w:space="0" w:color="auto"/>
        <w:left w:val="none" w:sz="0" w:space="0" w:color="auto"/>
        <w:bottom w:val="none" w:sz="0" w:space="0" w:color="auto"/>
        <w:right w:val="none" w:sz="0" w:space="0" w:color="auto"/>
      </w:divBdr>
    </w:div>
    <w:div w:id="495271993">
      <w:bodyDiv w:val="1"/>
      <w:marLeft w:val="0"/>
      <w:marRight w:val="0"/>
      <w:marTop w:val="0"/>
      <w:marBottom w:val="0"/>
      <w:divBdr>
        <w:top w:val="none" w:sz="0" w:space="0" w:color="auto"/>
        <w:left w:val="none" w:sz="0" w:space="0" w:color="auto"/>
        <w:bottom w:val="none" w:sz="0" w:space="0" w:color="auto"/>
        <w:right w:val="none" w:sz="0" w:space="0" w:color="auto"/>
      </w:divBdr>
    </w:div>
    <w:div w:id="507184985">
      <w:bodyDiv w:val="1"/>
      <w:marLeft w:val="0"/>
      <w:marRight w:val="0"/>
      <w:marTop w:val="0"/>
      <w:marBottom w:val="0"/>
      <w:divBdr>
        <w:top w:val="none" w:sz="0" w:space="0" w:color="auto"/>
        <w:left w:val="none" w:sz="0" w:space="0" w:color="auto"/>
        <w:bottom w:val="none" w:sz="0" w:space="0" w:color="auto"/>
        <w:right w:val="none" w:sz="0" w:space="0" w:color="auto"/>
      </w:divBdr>
    </w:div>
    <w:div w:id="509294734">
      <w:bodyDiv w:val="1"/>
      <w:marLeft w:val="0"/>
      <w:marRight w:val="0"/>
      <w:marTop w:val="0"/>
      <w:marBottom w:val="0"/>
      <w:divBdr>
        <w:top w:val="none" w:sz="0" w:space="0" w:color="auto"/>
        <w:left w:val="none" w:sz="0" w:space="0" w:color="auto"/>
        <w:bottom w:val="none" w:sz="0" w:space="0" w:color="auto"/>
        <w:right w:val="none" w:sz="0" w:space="0" w:color="auto"/>
      </w:divBdr>
    </w:div>
    <w:div w:id="524058090">
      <w:bodyDiv w:val="1"/>
      <w:marLeft w:val="0"/>
      <w:marRight w:val="0"/>
      <w:marTop w:val="0"/>
      <w:marBottom w:val="0"/>
      <w:divBdr>
        <w:top w:val="none" w:sz="0" w:space="0" w:color="auto"/>
        <w:left w:val="none" w:sz="0" w:space="0" w:color="auto"/>
        <w:bottom w:val="none" w:sz="0" w:space="0" w:color="auto"/>
        <w:right w:val="none" w:sz="0" w:space="0" w:color="auto"/>
      </w:divBdr>
    </w:div>
    <w:div w:id="527523945">
      <w:bodyDiv w:val="1"/>
      <w:marLeft w:val="0"/>
      <w:marRight w:val="0"/>
      <w:marTop w:val="0"/>
      <w:marBottom w:val="0"/>
      <w:divBdr>
        <w:top w:val="none" w:sz="0" w:space="0" w:color="auto"/>
        <w:left w:val="none" w:sz="0" w:space="0" w:color="auto"/>
        <w:bottom w:val="none" w:sz="0" w:space="0" w:color="auto"/>
        <w:right w:val="none" w:sz="0" w:space="0" w:color="auto"/>
      </w:divBdr>
    </w:div>
    <w:div w:id="527983512">
      <w:bodyDiv w:val="1"/>
      <w:marLeft w:val="0"/>
      <w:marRight w:val="0"/>
      <w:marTop w:val="0"/>
      <w:marBottom w:val="0"/>
      <w:divBdr>
        <w:top w:val="none" w:sz="0" w:space="0" w:color="auto"/>
        <w:left w:val="none" w:sz="0" w:space="0" w:color="auto"/>
        <w:bottom w:val="none" w:sz="0" w:space="0" w:color="auto"/>
        <w:right w:val="none" w:sz="0" w:space="0" w:color="auto"/>
      </w:divBdr>
    </w:div>
    <w:div w:id="534737501">
      <w:bodyDiv w:val="1"/>
      <w:marLeft w:val="0"/>
      <w:marRight w:val="0"/>
      <w:marTop w:val="0"/>
      <w:marBottom w:val="0"/>
      <w:divBdr>
        <w:top w:val="none" w:sz="0" w:space="0" w:color="auto"/>
        <w:left w:val="none" w:sz="0" w:space="0" w:color="auto"/>
        <w:bottom w:val="none" w:sz="0" w:space="0" w:color="auto"/>
        <w:right w:val="none" w:sz="0" w:space="0" w:color="auto"/>
      </w:divBdr>
    </w:div>
    <w:div w:id="536936941">
      <w:bodyDiv w:val="1"/>
      <w:marLeft w:val="0"/>
      <w:marRight w:val="0"/>
      <w:marTop w:val="0"/>
      <w:marBottom w:val="0"/>
      <w:divBdr>
        <w:top w:val="none" w:sz="0" w:space="0" w:color="auto"/>
        <w:left w:val="none" w:sz="0" w:space="0" w:color="auto"/>
        <w:bottom w:val="none" w:sz="0" w:space="0" w:color="auto"/>
        <w:right w:val="none" w:sz="0" w:space="0" w:color="auto"/>
      </w:divBdr>
    </w:div>
    <w:div w:id="537087518">
      <w:bodyDiv w:val="1"/>
      <w:marLeft w:val="0"/>
      <w:marRight w:val="0"/>
      <w:marTop w:val="0"/>
      <w:marBottom w:val="0"/>
      <w:divBdr>
        <w:top w:val="none" w:sz="0" w:space="0" w:color="auto"/>
        <w:left w:val="none" w:sz="0" w:space="0" w:color="auto"/>
        <w:bottom w:val="none" w:sz="0" w:space="0" w:color="auto"/>
        <w:right w:val="none" w:sz="0" w:space="0" w:color="auto"/>
      </w:divBdr>
    </w:div>
    <w:div w:id="546451726">
      <w:bodyDiv w:val="1"/>
      <w:marLeft w:val="0"/>
      <w:marRight w:val="0"/>
      <w:marTop w:val="0"/>
      <w:marBottom w:val="0"/>
      <w:divBdr>
        <w:top w:val="none" w:sz="0" w:space="0" w:color="auto"/>
        <w:left w:val="none" w:sz="0" w:space="0" w:color="auto"/>
        <w:bottom w:val="none" w:sz="0" w:space="0" w:color="auto"/>
        <w:right w:val="none" w:sz="0" w:space="0" w:color="auto"/>
      </w:divBdr>
    </w:div>
    <w:div w:id="550313425">
      <w:bodyDiv w:val="1"/>
      <w:marLeft w:val="0"/>
      <w:marRight w:val="0"/>
      <w:marTop w:val="0"/>
      <w:marBottom w:val="0"/>
      <w:divBdr>
        <w:top w:val="none" w:sz="0" w:space="0" w:color="auto"/>
        <w:left w:val="none" w:sz="0" w:space="0" w:color="auto"/>
        <w:bottom w:val="none" w:sz="0" w:space="0" w:color="auto"/>
        <w:right w:val="none" w:sz="0" w:space="0" w:color="auto"/>
      </w:divBdr>
    </w:div>
    <w:div w:id="552353875">
      <w:bodyDiv w:val="1"/>
      <w:marLeft w:val="0"/>
      <w:marRight w:val="0"/>
      <w:marTop w:val="0"/>
      <w:marBottom w:val="0"/>
      <w:divBdr>
        <w:top w:val="none" w:sz="0" w:space="0" w:color="auto"/>
        <w:left w:val="none" w:sz="0" w:space="0" w:color="auto"/>
        <w:bottom w:val="none" w:sz="0" w:space="0" w:color="auto"/>
        <w:right w:val="none" w:sz="0" w:space="0" w:color="auto"/>
      </w:divBdr>
    </w:div>
    <w:div w:id="558829509">
      <w:bodyDiv w:val="1"/>
      <w:marLeft w:val="0"/>
      <w:marRight w:val="0"/>
      <w:marTop w:val="0"/>
      <w:marBottom w:val="0"/>
      <w:divBdr>
        <w:top w:val="none" w:sz="0" w:space="0" w:color="auto"/>
        <w:left w:val="none" w:sz="0" w:space="0" w:color="auto"/>
        <w:bottom w:val="none" w:sz="0" w:space="0" w:color="auto"/>
        <w:right w:val="none" w:sz="0" w:space="0" w:color="auto"/>
      </w:divBdr>
    </w:div>
    <w:div w:id="562716085">
      <w:bodyDiv w:val="1"/>
      <w:marLeft w:val="0"/>
      <w:marRight w:val="0"/>
      <w:marTop w:val="0"/>
      <w:marBottom w:val="0"/>
      <w:divBdr>
        <w:top w:val="none" w:sz="0" w:space="0" w:color="auto"/>
        <w:left w:val="none" w:sz="0" w:space="0" w:color="auto"/>
        <w:bottom w:val="none" w:sz="0" w:space="0" w:color="auto"/>
        <w:right w:val="none" w:sz="0" w:space="0" w:color="auto"/>
      </w:divBdr>
    </w:div>
    <w:div w:id="566384302">
      <w:bodyDiv w:val="1"/>
      <w:marLeft w:val="0"/>
      <w:marRight w:val="0"/>
      <w:marTop w:val="0"/>
      <w:marBottom w:val="0"/>
      <w:divBdr>
        <w:top w:val="none" w:sz="0" w:space="0" w:color="auto"/>
        <w:left w:val="none" w:sz="0" w:space="0" w:color="auto"/>
        <w:bottom w:val="none" w:sz="0" w:space="0" w:color="auto"/>
        <w:right w:val="none" w:sz="0" w:space="0" w:color="auto"/>
      </w:divBdr>
    </w:div>
    <w:div w:id="581833652">
      <w:bodyDiv w:val="1"/>
      <w:marLeft w:val="0"/>
      <w:marRight w:val="0"/>
      <w:marTop w:val="0"/>
      <w:marBottom w:val="0"/>
      <w:divBdr>
        <w:top w:val="none" w:sz="0" w:space="0" w:color="auto"/>
        <w:left w:val="none" w:sz="0" w:space="0" w:color="auto"/>
        <w:bottom w:val="none" w:sz="0" w:space="0" w:color="auto"/>
        <w:right w:val="none" w:sz="0" w:space="0" w:color="auto"/>
      </w:divBdr>
    </w:div>
    <w:div w:id="597058039">
      <w:bodyDiv w:val="1"/>
      <w:marLeft w:val="0"/>
      <w:marRight w:val="0"/>
      <w:marTop w:val="0"/>
      <w:marBottom w:val="0"/>
      <w:divBdr>
        <w:top w:val="none" w:sz="0" w:space="0" w:color="auto"/>
        <w:left w:val="none" w:sz="0" w:space="0" w:color="auto"/>
        <w:bottom w:val="none" w:sz="0" w:space="0" w:color="auto"/>
        <w:right w:val="none" w:sz="0" w:space="0" w:color="auto"/>
      </w:divBdr>
    </w:div>
    <w:div w:id="599875609">
      <w:bodyDiv w:val="1"/>
      <w:marLeft w:val="0"/>
      <w:marRight w:val="0"/>
      <w:marTop w:val="0"/>
      <w:marBottom w:val="0"/>
      <w:divBdr>
        <w:top w:val="none" w:sz="0" w:space="0" w:color="auto"/>
        <w:left w:val="none" w:sz="0" w:space="0" w:color="auto"/>
        <w:bottom w:val="none" w:sz="0" w:space="0" w:color="auto"/>
        <w:right w:val="none" w:sz="0" w:space="0" w:color="auto"/>
      </w:divBdr>
    </w:div>
    <w:div w:id="600994852">
      <w:bodyDiv w:val="1"/>
      <w:marLeft w:val="0"/>
      <w:marRight w:val="0"/>
      <w:marTop w:val="0"/>
      <w:marBottom w:val="0"/>
      <w:divBdr>
        <w:top w:val="none" w:sz="0" w:space="0" w:color="auto"/>
        <w:left w:val="none" w:sz="0" w:space="0" w:color="auto"/>
        <w:bottom w:val="none" w:sz="0" w:space="0" w:color="auto"/>
        <w:right w:val="none" w:sz="0" w:space="0" w:color="auto"/>
      </w:divBdr>
    </w:div>
    <w:div w:id="605237754">
      <w:bodyDiv w:val="1"/>
      <w:marLeft w:val="0"/>
      <w:marRight w:val="0"/>
      <w:marTop w:val="0"/>
      <w:marBottom w:val="0"/>
      <w:divBdr>
        <w:top w:val="none" w:sz="0" w:space="0" w:color="auto"/>
        <w:left w:val="none" w:sz="0" w:space="0" w:color="auto"/>
        <w:bottom w:val="none" w:sz="0" w:space="0" w:color="auto"/>
        <w:right w:val="none" w:sz="0" w:space="0" w:color="auto"/>
      </w:divBdr>
    </w:div>
    <w:div w:id="606885741">
      <w:bodyDiv w:val="1"/>
      <w:marLeft w:val="0"/>
      <w:marRight w:val="0"/>
      <w:marTop w:val="0"/>
      <w:marBottom w:val="0"/>
      <w:divBdr>
        <w:top w:val="none" w:sz="0" w:space="0" w:color="auto"/>
        <w:left w:val="none" w:sz="0" w:space="0" w:color="auto"/>
        <w:bottom w:val="none" w:sz="0" w:space="0" w:color="auto"/>
        <w:right w:val="none" w:sz="0" w:space="0" w:color="auto"/>
      </w:divBdr>
    </w:div>
    <w:div w:id="608046440">
      <w:bodyDiv w:val="1"/>
      <w:marLeft w:val="0"/>
      <w:marRight w:val="0"/>
      <w:marTop w:val="0"/>
      <w:marBottom w:val="0"/>
      <w:divBdr>
        <w:top w:val="none" w:sz="0" w:space="0" w:color="auto"/>
        <w:left w:val="none" w:sz="0" w:space="0" w:color="auto"/>
        <w:bottom w:val="none" w:sz="0" w:space="0" w:color="auto"/>
        <w:right w:val="none" w:sz="0" w:space="0" w:color="auto"/>
      </w:divBdr>
    </w:div>
    <w:div w:id="616907881">
      <w:bodyDiv w:val="1"/>
      <w:marLeft w:val="0"/>
      <w:marRight w:val="0"/>
      <w:marTop w:val="0"/>
      <w:marBottom w:val="0"/>
      <w:divBdr>
        <w:top w:val="none" w:sz="0" w:space="0" w:color="auto"/>
        <w:left w:val="none" w:sz="0" w:space="0" w:color="auto"/>
        <w:bottom w:val="none" w:sz="0" w:space="0" w:color="auto"/>
        <w:right w:val="none" w:sz="0" w:space="0" w:color="auto"/>
      </w:divBdr>
    </w:div>
    <w:div w:id="622351881">
      <w:bodyDiv w:val="1"/>
      <w:marLeft w:val="0"/>
      <w:marRight w:val="0"/>
      <w:marTop w:val="0"/>
      <w:marBottom w:val="0"/>
      <w:divBdr>
        <w:top w:val="none" w:sz="0" w:space="0" w:color="auto"/>
        <w:left w:val="none" w:sz="0" w:space="0" w:color="auto"/>
        <w:bottom w:val="none" w:sz="0" w:space="0" w:color="auto"/>
        <w:right w:val="none" w:sz="0" w:space="0" w:color="auto"/>
      </w:divBdr>
    </w:div>
    <w:div w:id="623386989">
      <w:bodyDiv w:val="1"/>
      <w:marLeft w:val="0"/>
      <w:marRight w:val="0"/>
      <w:marTop w:val="0"/>
      <w:marBottom w:val="0"/>
      <w:divBdr>
        <w:top w:val="none" w:sz="0" w:space="0" w:color="auto"/>
        <w:left w:val="none" w:sz="0" w:space="0" w:color="auto"/>
        <w:bottom w:val="none" w:sz="0" w:space="0" w:color="auto"/>
        <w:right w:val="none" w:sz="0" w:space="0" w:color="auto"/>
      </w:divBdr>
    </w:div>
    <w:div w:id="647975988">
      <w:bodyDiv w:val="1"/>
      <w:marLeft w:val="0"/>
      <w:marRight w:val="0"/>
      <w:marTop w:val="0"/>
      <w:marBottom w:val="0"/>
      <w:divBdr>
        <w:top w:val="none" w:sz="0" w:space="0" w:color="auto"/>
        <w:left w:val="none" w:sz="0" w:space="0" w:color="auto"/>
        <w:bottom w:val="none" w:sz="0" w:space="0" w:color="auto"/>
        <w:right w:val="none" w:sz="0" w:space="0" w:color="auto"/>
      </w:divBdr>
    </w:div>
    <w:div w:id="667246575">
      <w:bodyDiv w:val="1"/>
      <w:marLeft w:val="0"/>
      <w:marRight w:val="0"/>
      <w:marTop w:val="0"/>
      <w:marBottom w:val="0"/>
      <w:divBdr>
        <w:top w:val="none" w:sz="0" w:space="0" w:color="auto"/>
        <w:left w:val="none" w:sz="0" w:space="0" w:color="auto"/>
        <w:bottom w:val="none" w:sz="0" w:space="0" w:color="auto"/>
        <w:right w:val="none" w:sz="0" w:space="0" w:color="auto"/>
      </w:divBdr>
    </w:div>
    <w:div w:id="674771744">
      <w:bodyDiv w:val="1"/>
      <w:marLeft w:val="0"/>
      <w:marRight w:val="0"/>
      <w:marTop w:val="0"/>
      <w:marBottom w:val="0"/>
      <w:divBdr>
        <w:top w:val="none" w:sz="0" w:space="0" w:color="auto"/>
        <w:left w:val="none" w:sz="0" w:space="0" w:color="auto"/>
        <w:bottom w:val="none" w:sz="0" w:space="0" w:color="auto"/>
        <w:right w:val="none" w:sz="0" w:space="0" w:color="auto"/>
      </w:divBdr>
    </w:div>
    <w:div w:id="677346179">
      <w:bodyDiv w:val="1"/>
      <w:marLeft w:val="0"/>
      <w:marRight w:val="0"/>
      <w:marTop w:val="0"/>
      <w:marBottom w:val="0"/>
      <w:divBdr>
        <w:top w:val="none" w:sz="0" w:space="0" w:color="auto"/>
        <w:left w:val="none" w:sz="0" w:space="0" w:color="auto"/>
        <w:bottom w:val="none" w:sz="0" w:space="0" w:color="auto"/>
        <w:right w:val="none" w:sz="0" w:space="0" w:color="auto"/>
      </w:divBdr>
    </w:div>
    <w:div w:id="679696989">
      <w:bodyDiv w:val="1"/>
      <w:marLeft w:val="0"/>
      <w:marRight w:val="0"/>
      <w:marTop w:val="0"/>
      <w:marBottom w:val="0"/>
      <w:divBdr>
        <w:top w:val="none" w:sz="0" w:space="0" w:color="auto"/>
        <w:left w:val="none" w:sz="0" w:space="0" w:color="auto"/>
        <w:bottom w:val="none" w:sz="0" w:space="0" w:color="auto"/>
        <w:right w:val="none" w:sz="0" w:space="0" w:color="auto"/>
      </w:divBdr>
    </w:div>
    <w:div w:id="688720550">
      <w:bodyDiv w:val="1"/>
      <w:marLeft w:val="0"/>
      <w:marRight w:val="0"/>
      <w:marTop w:val="0"/>
      <w:marBottom w:val="0"/>
      <w:divBdr>
        <w:top w:val="none" w:sz="0" w:space="0" w:color="auto"/>
        <w:left w:val="none" w:sz="0" w:space="0" w:color="auto"/>
        <w:bottom w:val="none" w:sz="0" w:space="0" w:color="auto"/>
        <w:right w:val="none" w:sz="0" w:space="0" w:color="auto"/>
      </w:divBdr>
    </w:div>
    <w:div w:id="693918095">
      <w:bodyDiv w:val="1"/>
      <w:marLeft w:val="0"/>
      <w:marRight w:val="0"/>
      <w:marTop w:val="0"/>
      <w:marBottom w:val="0"/>
      <w:divBdr>
        <w:top w:val="none" w:sz="0" w:space="0" w:color="auto"/>
        <w:left w:val="none" w:sz="0" w:space="0" w:color="auto"/>
        <w:bottom w:val="none" w:sz="0" w:space="0" w:color="auto"/>
        <w:right w:val="none" w:sz="0" w:space="0" w:color="auto"/>
      </w:divBdr>
    </w:div>
    <w:div w:id="701443511">
      <w:bodyDiv w:val="1"/>
      <w:marLeft w:val="0"/>
      <w:marRight w:val="0"/>
      <w:marTop w:val="0"/>
      <w:marBottom w:val="0"/>
      <w:divBdr>
        <w:top w:val="none" w:sz="0" w:space="0" w:color="auto"/>
        <w:left w:val="none" w:sz="0" w:space="0" w:color="auto"/>
        <w:bottom w:val="none" w:sz="0" w:space="0" w:color="auto"/>
        <w:right w:val="none" w:sz="0" w:space="0" w:color="auto"/>
      </w:divBdr>
    </w:div>
    <w:div w:id="707149181">
      <w:bodyDiv w:val="1"/>
      <w:marLeft w:val="0"/>
      <w:marRight w:val="0"/>
      <w:marTop w:val="0"/>
      <w:marBottom w:val="0"/>
      <w:divBdr>
        <w:top w:val="none" w:sz="0" w:space="0" w:color="auto"/>
        <w:left w:val="none" w:sz="0" w:space="0" w:color="auto"/>
        <w:bottom w:val="none" w:sz="0" w:space="0" w:color="auto"/>
        <w:right w:val="none" w:sz="0" w:space="0" w:color="auto"/>
      </w:divBdr>
    </w:div>
    <w:div w:id="709840761">
      <w:bodyDiv w:val="1"/>
      <w:marLeft w:val="0"/>
      <w:marRight w:val="0"/>
      <w:marTop w:val="0"/>
      <w:marBottom w:val="0"/>
      <w:divBdr>
        <w:top w:val="none" w:sz="0" w:space="0" w:color="auto"/>
        <w:left w:val="none" w:sz="0" w:space="0" w:color="auto"/>
        <w:bottom w:val="none" w:sz="0" w:space="0" w:color="auto"/>
        <w:right w:val="none" w:sz="0" w:space="0" w:color="auto"/>
      </w:divBdr>
    </w:div>
    <w:div w:id="712194380">
      <w:bodyDiv w:val="1"/>
      <w:marLeft w:val="0"/>
      <w:marRight w:val="0"/>
      <w:marTop w:val="0"/>
      <w:marBottom w:val="0"/>
      <w:divBdr>
        <w:top w:val="none" w:sz="0" w:space="0" w:color="auto"/>
        <w:left w:val="none" w:sz="0" w:space="0" w:color="auto"/>
        <w:bottom w:val="none" w:sz="0" w:space="0" w:color="auto"/>
        <w:right w:val="none" w:sz="0" w:space="0" w:color="auto"/>
      </w:divBdr>
    </w:div>
    <w:div w:id="727075300">
      <w:bodyDiv w:val="1"/>
      <w:marLeft w:val="0"/>
      <w:marRight w:val="0"/>
      <w:marTop w:val="0"/>
      <w:marBottom w:val="0"/>
      <w:divBdr>
        <w:top w:val="none" w:sz="0" w:space="0" w:color="auto"/>
        <w:left w:val="none" w:sz="0" w:space="0" w:color="auto"/>
        <w:bottom w:val="none" w:sz="0" w:space="0" w:color="auto"/>
        <w:right w:val="none" w:sz="0" w:space="0" w:color="auto"/>
      </w:divBdr>
    </w:div>
    <w:div w:id="727803741">
      <w:bodyDiv w:val="1"/>
      <w:marLeft w:val="0"/>
      <w:marRight w:val="0"/>
      <w:marTop w:val="0"/>
      <w:marBottom w:val="0"/>
      <w:divBdr>
        <w:top w:val="none" w:sz="0" w:space="0" w:color="auto"/>
        <w:left w:val="none" w:sz="0" w:space="0" w:color="auto"/>
        <w:bottom w:val="none" w:sz="0" w:space="0" w:color="auto"/>
        <w:right w:val="none" w:sz="0" w:space="0" w:color="auto"/>
      </w:divBdr>
    </w:div>
    <w:div w:id="728722888">
      <w:bodyDiv w:val="1"/>
      <w:marLeft w:val="0"/>
      <w:marRight w:val="0"/>
      <w:marTop w:val="0"/>
      <w:marBottom w:val="0"/>
      <w:divBdr>
        <w:top w:val="none" w:sz="0" w:space="0" w:color="auto"/>
        <w:left w:val="none" w:sz="0" w:space="0" w:color="auto"/>
        <w:bottom w:val="none" w:sz="0" w:space="0" w:color="auto"/>
        <w:right w:val="none" w:sz="0" w:space="0" w:color="auto"/>
      </w:divBdr>
    </w:div>
    <w:div w:id="729303937">
      <w:bodyDiv w:val="1"/>
      <w:marLeft w:val="0"/>
      <w:marRight w:val="0"/>
      <w:marTop w:val="0"/>
      <w:marBottom w:val="0"/>
      <w:divBdr>
        <w:top w:val="none" w:sz="0" w:space="0" w:color="auto"/>
        <w:left w:val="none" w:sz="0" w:space="0" w:color="auto"/>
        <w:bottom w:val="none" w:sz="0" w:space="0" w:color="auto"/>
        <w:right w:val="none" w:sz="0" w:space="0" w:color="auto"/>
      </w:divBdr>
    </w:div>
    <w:div w:id="737825188">
      <w:bodyDiv w:val="1"/>
      <w:marLeft w:val="0"/>
      <w:marRight w:val="0"/>
      <w:marTop w:val="0"/>
      <w:marBottom w:val="0"/>
      <w:divBdr>
        <w:top w:val="none" w:sz="0" w:space="0" w:color="auto"/>
        <w:left w:val="none" w:sz="0" w:space="0" w:color="auto"/>
        <w:bottom w:val="none" w:sz="0" w:space="0" w:color="auto"/>
        <w:right w:val="none" w:sz="0" w:space="0" w:color="auto"/>
      </w:divBdr>
    </w:div>
    <w:div w:id="754522335">
      <w:bodyDiv w:val="1"/>
      <w:marLeft w:val="0"/>
      <w:marRight w:val="0"/>
      <w:marTop w:val="0"/>
      <w:marBottom w:val="0"/>
      <w:divBdr>
        <w:top w:val="none" w:sz="0" w:space="0" w:color="auto"/>
        <w:left w:val="none" w:sz="0" w:space="0" w:color="auto"/>
        <w:bottom w:val="none" w:sz="0" w:space="0" w:color="auto"/>
        <w:right w:val="none" w:sz="0" w:space="0" w:color="auto"/>
      </w:divBdr>
    </w:div>
    <w:div w:id="795607584">
      <w:bodyDiv w:val="1"/>
      <w:marLeft w:val="0"/>
      <w:marRight w:val="0"/>
      <w:marTop w:val="0"/>
      <w:marBottom w:val="0"/>
      <w:divBdr>
        <w:top w:val="none" w:sz="0" w:space="0" w:color="auto"/>
        <w:left w:val="none" w:sz="0" w:space="0" w:color="auto"/>
        <w:bottom w:val="none" w:sz="0" w:space="0" w:color="auto"/>
        <w:right w:val="none" w:sz="0" w:space="0" w:color="auto"/>
      </w:divBdr>
    </w:div>
    <w:div w:id="796874227">
      <w:bodyDiv w:val="1"/>
      <w:marLeft w:val="0"/>
      <w:marRight w:val="0"/>
      <w:marTop w:val="0"/>
      <w:marBottom w:val="0"/>
      <w:divBdr>
        <w:top w:val="none" w:sz="0" w:space="0" w:color="auto"/>
        <w:left w:val="none" w:sz="0" w:space="0" w:color="auto"/>
        <w:bottom w:val="none" w:sz="0" w:space="0" w:color="auto"/>
        <w:right w:val="none" w:sz="0" w:space="0" w:color="auto"/>
      </w:divBdr>
    </w:div>
    <w:div w:id="800028236">
      <w:bodyDiv w:val="1"/>
      <w:marLeft w:val="0"/>
      <w:marRight w:val="0"/>
      <w:marTop w:val="0"/>
      <w:marBottom w:val="0"/>
      <w:divBdr>
        <w:top w:val="none" w:sz="0" w:space="0" w:color="auto"/>
        <w:left w:val="none" w:sz="0" w:space="0" w:color="auto"/>
        <w:bottom w:val="none" w:sz="0" w:space="0" w:color="auto"/>
        <w:right w:val="none" w:sz="0" w:space="0" w:color="auto"/>
      </w:divBdr>
    </w:div>
    <w:div w:id="801270478">
      <w:bodyDiv w:val="1"/>
      <w:marLeft w:val="0"/>
      <w:marRight w:val="0"/>
      <w:marTop w:val="0"/>
      <w:marBottom w:val="0"/>
      <w:divBdr>
        <w:top w:val="none" w:sz="0" w:space="0" w:color="auto"/>
        <w:left w:val="none" w:sz="0" w:space="0" w:color="auto"/>
        <w:bottom w:val="none" w:sz="0" w:space="0" w:color="auto"/>
        <w:right w:val="none" w:sz="0" w:space="0" w:color="auto"/>
      </w:divBdr>
    </w:div>
    <w:div w:id="801537444">
      <w:bodyDiv w:val="1"/>
      <w:marLeft w:val="0"/>
      <w:marRight w:val="0"/>
      <w:marTop w:val="0"/>
      <w:marBottom w:val="0"/>
      <w:divBdr>
        <w:top w:val="none" w:sz="0" w:space="0" w:color="auto"/>
        <w:left w:val="none" w:sz="0" w:space="0" w:color="auto"/>
        <w:bottom w:val="none" w:sz="0" w:space="0" w:color="auto"/>
        <w:right w:val="none" w:sz="0" w:space="0" w:color="auto"/>
      </w:divBdr>
      <w:divsChild>
        <w:div w:id="685983336">
          <w:marLeft w:val="0"/>
          <w:marRight w:val="0"/>
          <w:marTop w:val="0"/>
          <w:marBottom w:val="0"/>
          <w:divBdr>
            <w:top w:val="none" w:sz="0" w:space="0" w:color="auto"/>
            <w:left w:val="none" w:sz="0" w:space="0" w:color="auto"/>
            <w:bottom w:val="none" w:sz="0" w:space="0" w:color="auto"/>
            <w:right w:val="none" w:sz="0" w:space="0" w:color="auto"/>
          </w:divBdr>
        </w:div>
      </w:divsChild>
    </w:div>
    <w:div w:id="802305225">
      <w:bodyDiv w:val="1"/>
      <w:marLeft w:val="0"/>
      <w:marRight w:val="0"/>
      <w:marTop w:val="0"/>
      <w:marBottom w:val="0"/>
      <w:divBdr>
        <w:top w:val="none" w:sz="0" w:space="0" w:color="auto"/>
        <w:left w:val="none" w:sz="0" w:space="0" w:color="auto"/>
        <w:bottom w:val="none" w:sz="0" w:space="0" w:color="auto"/>
        <w:right w:val="none" w:sz="0" w:space="0" w:color="auto"/>
      </w:divBdr>
    </w:div>
    <w:div w:id="818377538">
      <w:bodyDiv w:val="1"/>
      <w:marLeft w:val="0"/>
      <w:marRight w:val="0"/>
      <w:marTop w:val="0"/>
      <w:marBottom w:val="0"/>
      <w:divBdr>
        <w:top w:val="none" w:sz="0" w:space="0" w:color="auto"/>
        <w:left w:val="none" w:sz="0" w:space="0" w:color="auto"/>
        <w:bottom w:val="none" w:sz="0" w:space="0" w:color="auto"/>
        <w:right w:val="none" w:sz="0" w:space="0" w:color="auto"/>
      </w:divBdr>
    </w:div>
    <w:div w:id="818496234">
      <w:bodyDiv w:val="1"/>
      <w:marLeft w:val="0"/>
      <w:marRight w:val="0"/>
      <w:marTop w:val="0"/>
      <w:marBottom w:val="0"/>
      <w:divBdr>
        <w:top w:val="none" w:sz="0" w:space="0" w:color="auto"/>
        <w:left w:val="none" w:sz="0" w:space="0" w:color="auto"/>
        <w:bottom w:val="none" w:sz="0" w:space="0" w:color="auto"/>
        <w:right w:val="none" w:sz="0" w:space="0" w:color="auto"/>
      </w:divBdr>
    </w:div>
    <w:div w:id="835000495">
      <w:bodyDiv w:val="1"/>
      <w:marLeft w:val="0"/>
      <w:marRight w:val="0"/>
      <w:marTop w:val="0"/>
      <w:marBottom w:val="0"/>
      <w:divBdr>
        <w:top w:val="none" w:sz="0" w:space="0" w:color="auto"/>
        <w:left w:val="none" w:sz="0" w:space="0" w:color="auto"/>
        <w:bottom w:val="none" w:sz="0" w:space="0" w:color="auto"/>
        <w:right w:val="none" w:sz="0" w:space="0" w:color="auto"/>
      </w:divBdr>
    </w:div>
    <w:div w:id="851336619">
      <w:bodyDiv w:val="1"/>
      <w:marLeft w:val="0"/>
      <w:marRight w:val="0"/>
      <w:marTop w:val="0"/>
      <w:marBottom w:val="0"/>
      <w:divBdr>
        <w:top w:val="none" w:sz="0" w:space="0" w:color="auto"/>
        <w:left w:val="none" w:sz="0" w:space="0" w:color="auto"/>
        <w:bottom w:val="none" w:sz="0" w:space="0" w:color="auto"/>
        <w:right w:val="none" w:sz="0" w:space="0" w:color="auto"/>
      </w:divBdr>
    </w:div>
    <w:div w:id="866720682">
      <w:bodyDiv w:val="1"/>
      <w:marLeft w:val="0"/>
      <w:marRight w:val="0"/>
      <w:marTop w:val="0"/>
      <w:marBottom w:val="0"/>
      <w:divBdr>
        <w:top w:val="none" w:sz="0" w:space="0" w:color="auto"/>
        <w:left w:val="none" w:sz="0" w:space="0" w:color="auto"/>
        <w:bottom w:val="none" w:sz="0" w:space="0" w:color="auto"/>
        <w:right w:val="none" w:sz="0" w:space="0" w:color="auto"/>
      </w:divBdr>
    </w:div>
    <w:div w:id="877477063">
      <w:bodyDiv w:val="1"/>
      <w:marLeft w:val="0"/>
      <w:marRight w:val="0"/>
      <w:marTop w:val="0"/>
      <w:marBottom w:val="0"/>
      <w:divBdr>
        <w:top w:val="none" w:sz="0" w:space="0" w:color="auto"/>
        <w:left w:val="none" w:sz="0" w:space="0" w:color="auto"/>
        <w:bottom w:val="none" w:sz="0" w:space="0" w:color="auto"/>
        <w:right w:val="none" w:sz="0" w:space="0" w:color="auto"/>
      </w:divBdr>
    </w:div>
    <w:div w:id="883450290">
      <w:bodyDiv w:val="1"/>
      <w:marLeft w:val="0"/>
      <w:marRight w:val="0"/>
      <w:marTop w:val="0"/>
      <w:marBottom w:val="0"/>
      <w:divBdr>
        <w:top w:val="none" w:sz="0" w:space="0" w:color="auto"/>
        <w:left w:val="none" w:sz="0" w:space="0" w:color="auto"/>
        <w:bottom w:val="none" w:sz="0" w:space="0" w:color="auto"/>
        <w:right w:val="none" w:sz="0" w:space="0" w:color="auto"/>
      </w:divBdr>
    </w:div>
    <w:div w:id="885456917">
      <w:bodyDiv w:val="1"/>
      <w:marLeft w:val="0"/>
      <w:marRight w:val="0"/>
      <w:marTop w:val="0"/>
      <w:marBottom w:val="0"/>
      <w:divBdr>
        <w:top w:val="none" w:sz="0" w:space="0" w:color="auto"/>
        <w:left w:val="none" w:sz="0" w:space="0" w:color="auto"/>
        <w:bottom w:val="none" w:sz="0" w:space="0" w:color="auto"/>
        <w:right w:val="none" w:sz="0" w:space="0" w:color="auto"/>
      </w:divBdr>
    </w:div>
    <w:div w:id="892499163">
      <w:bodyDiv w:val="1"/>
      <w:marLeft w:val="0"/>
      <w:marRight w:val="0"/>
      <w:marTop w:val="0"/>
      <w:marBottom w:val="0"/>
      <w:divBdr>
        <w:top w:val="none" w:sz="0" w:space="0" w:color="auto"/>
        <w:left w:val="none" w:sz="0" w:space="0" w:color="auto"/>
        <w:bottom w:val="none" w:sz="0" w:space="0" w:color="auto"/>
        <w:right w:val="none" w:sz="0" w:space="0" w:color="auto"/>
      </w:divBdr>
    </w:div>
    <w:div w:id="895236273">
      <w:bodyDiv w:val="1"/>
      <w:marLeft w:val="0"/>
      <w:marRight w:val="0"/>
      <w:marTop w:val="0"/>
      <w:marBottom w:val="0"/>
      <w:divBdr>
        <w:top w:val="none" w:sz="0" w:space="0" w:color="auto"/>
        <w:left w:val="none" w:sz="0" w:space="0" w:color="auto"/>
        <w:bottom w:val="none" w:sz="0" w:space="0" w:color="auto"/>
        <w:right w:val="none" w:sz="0" w:space="0" w:color="auto"/>
      </w:divBdr>
    </w:div>
    <w:div w:id="895622348">
      <w:bodyDiv w:val="1"/>
      <w:marLeft w:val="0"/>
      <w:marRight w:val="0"/>
      <w:marTop w:val="0"/>
      <w:marBottom w:val="0"/>
      <w:divBdr>
        <w:top w:val="none" w:sz="0" w:space="0" w:color="auto"/>
        <w:left w:val="none" w:sz="0" w:space="0" w:color="auto"/>
        <w:bottom w:val="none" w:sz="0" w:space="0" w:color="auto"/>
        <w:right w:val="none" w:sz="0" w:space="0" w:color="auto"/>
      </w:divBdr>
    </w:div>
    <w:div w:id="897328072">
      <w:bodyDiv w:val="1"/>
      <w:marLeft w:val="0"/>
      <w:marRight w:val="0"/>
      <w:marTop w:val="0"/>
      <w:marBottom w:val="0"/>
      <w:divBdr>
        <w:top w:val="none" w:sz="0" w:space="0" w:color="auto"/>
        <w:left w:val="none" w:sz="0" w:space="0" w:color="auto"/>
        <w:bottom w:val="none" w:sz="0" w:space="0" w:color="auto"/>
        <w:right w:val="none" w:sz="0" w:space="0" w:color="auto"/>
      </w:divBdr>
    </w:div>
    <w:div w:id="904027047">
      <w:bodyDiv w:val="1"/>
      <w:marLeft w:val="0"/>
      <w:marRight w:val="0"/>
      <w:marTop w:val="0"/>
      <w:marBottom w:val="0"/>
      <w:divBdr>
        <w:top w:val="none" w:sz="0" w:space="0" w:color="auto"/>
        <w:left w:val="none" w:sz="0" w:space="0" w:color="auto"/>
        <w:bottom w:val="none" w:sz="0" w:space="0" w:color="auto"/>
        <w:right w:val="none" w:sz="0" w:space="0" w:color="auto"/>
      </w:divBdr>
    </w:div>
    <w:div w:id="909458836">
      <w:bodyDiv w:val="1"/>
      <w:marLeft w:val="0"/>
      <w:marRight w:val="0"/>
      <w:marTop w:val="0"/>
      <w:marBottom w:val="0"/>
      <w:divBdr>
        <w:top w:val="none" w:sz="0" w:space="0" w:color="auto"/>
        <w:left w:val="none" w:sz="0" w:space="0" w:color="auto"/>
        <w:bottom w:val="none" w:sz="0" w:space="0" w:color="auto"/>
        <w:right w:val="none" w:sz="0" w:space="0" w:color="auto"/>
      </w:divBdr>
    </w:div>
    <w:div w:id="911037440">
      <w:bodyDiv w:val="1"/>
      <w:marLeft w:val="0"/>
      <w:marRight w:val="0"/>
      <w:marTop w:val="0"/>
      <w:marBottom w:val="0"/>
      <w:divBdr>
        <w:top w:val="none" w:sz="0" w:space="0" w:color="auto"/>
        <w:left w:val="none" w:sz="0" w:space="0" w:color="auto"/>
        <w:bottom w:val="none" w:sz="0" w:space="0" w:color="auto"/>
        <w:right w:val="none" w:sz="0" w:space="0" w:color="auto"/>
      </w:divBdr>
    </w:div>
    <w:div w:id="911357974">
      <w:bodyDiv w:val="1"/>
      <w:marLeft w:val="0"/>
      <w:marRight w:val="0"/>
      <w:marTop w:val="0"/>
      <w:marBottom w:val="0"/>
      <w:divBdr>
        <w:top w:val="none" w:sz="0" w:space="0" w:color="auto"/>
        <w:left w:val="none" w:sz="0" w:space="0" w:color="auto"/>
        <w:bottom w:val="none" w:sz="0" w:space="0" w:color="auto"/>
        <w:right w:val="none" w:sz="0" w:space="0" w:color="auto"/>
      </w:divBdr>
    </w:div>
    <w:div w:id="916062840">
      <w:bodyDiv w:val="1"/>
      <w:marLeft w:val="0"/>
      <w:marRight w:val="0"/>
      <w:marTop w:val="0"/>
      <w:marBottom w:val="0"/>
      <w:divBdr>
        <w:top w:val="none" w:sz="0" w:space="0" w:color="auto"/>
        <w:left w:val="none" w:sz="0" w:space="0" w:color="auto"/>
        <w:bottom w:val="none" w:sz="0" w:space="0" w:color="auto"/>
        <w:right w:val="none" w:sz="0" w:space="0" w:color="auto"/>
      </w:divBdr>
    </w:div>
    <w:div w:id="923757375">
      <w:bodyDiv w:val="1"/>
      <w:marLeft w:val="0"/>
      <w:marRight w:val="0"/>
      <w:marTop w:val="0"/>
      <w:marBottom w:val="0"/>
      <w:divBdr>
        <w:top w:val="none" w:sz="0" w:space="0" w:color="auto"/>
        <w:left w:val="none" w:sz="0" w:space="0" w:color="auto"/>
        <w:bottom w:val="none" w:sz="0" w:space="0" w:color="auto"/>
        <w:right w:val="none" w:sz="0" w:space="0" w:color="auto"/>
      </w:divBdr>
    </w:div>
    <w:div w:id="924073573">
      <w:bodyDiv w:val="1"/>
      <w:marLeft w:val="0"/>
      <w:marRight w:val="0"/>
      <w:marTop w:val="0"/>
      <w:marBottom w:val="0"/>
      <w:divBdr>
        <w:top w:val="none" w:sz="0" w:space="0" w:color="auto"/>
        <w:left w:val="none" w:sz="0" w:space="0" w:color="auto"/>
        <w:bottom w:val="none" w:sz="0" w:space="0" w:color="auto"/>
        <w:right w:val="none" w:sz="0" w:space="0" w:color="auto"/>
      </w:divBdr>
    </w:div>
    <w:div w:id="936139115">
      <w:bodyDiv w:val="1"/>
      <w:marLeft w:val="0"/>
      <w:marRight w:val="0"/>
      <w:marTop w:val="0"/>
      <w:marBottom w:val="0"/>
      <w:divBdr>
        <w:top w:val="none" w:sz="0" w:space="0" w:color="auto"/>
        <w:left w:val="none" w:sz="0" w:space="0" w:color="auto"/>
        <w:bottom w:val="none" w:sz="0" w:space="0" w:color="auto"/>
        <w:right w:val="none" w:sz="0" w:space="0" w:color="auto"/>
      </w:divBdr>
      <w:divsChild>
        <w:div w:id="1183862006">
          <w:marLeft w:val="0"/>
          <w:marRight w:val="0"/>
          <w:marTop w:val="0"/>
          <w:marBottom w:val="0"/>
          <w:divBdr>
            <w:top w:val="none" w:sz="0" w:space="0" w:color="auto"/>
            <w:left w:val="none" w:sz="0" w:space="0" w:color="auto"/>
            <w:bottom w:val="none" w:sz="0" w:space="0" w:color="auto"/>
            <w:right w:val="none" w:sz="0" w:space="0" w:color="auto"/>
          </w:divBdr>
        </w:div>
        <w:div w:id="205070977">
          <w:marLeft w:val="0"/>
          <w:marRight w:val="0"/>
          <w:marTop w:val="0"/>
          <w:marBottom w:val="0"/>
          <w:divBdr>
            <w:top w:val="none" w:sz="0" w:space="0" w:color="auto"/>
            <w:left w:val="none" w:sz="0" w:space="0" w:color="auto"/>
            <w:bottom w:val="none" w:sz="0" w:space="0" w:color="auto"/>
            <w:right w:val="none" w:sz="0" w:space="0" w:color="auto"/>
          </w:divBdr>
        </w:div>
      </w:divsChild>
    </w:div>
    <w:div w:id="940258290">
      <w:bodyDiv w:val="1"/>
      <w:marLeft w:val="0"/>
      <w:marRight w:val="0"/>
      <w:marTop w:val="0"/>
      <w:marBottom w:val="0"/>
      <w:divBdr>
        <w:top w:val="none" w:sz="0" w:space="0" w:color="auto"/>
        <w:left w:val="none" w:sz="0" w:space="0" w:color="auto"/>
        <w:bottom w:val="none" w:sz="0" w:space="0" w:color="auto"/>
        <w:right w:val="none" w:sz="0" w:space="0" w:color="auto"/>
      </w:divBdr>
      <w:divsChild>
        <w:div w:id="945426067">
          <w:marLeft w:val="0"/>
          <w:marRight w:val="0"/>
          <w:marTop w:val="0"/>
          <w:marBottom w:val="0"/>
          <w:divBdr>
            <w:top w:val="none" w:sz="0" w:space="0" w:color="auto"/>
            <w:left w:val="none" w:sz="0" w:space="0" w:color="auto"/>
            <w:bottom w:val="none" w:sz="0" w:space="0" w:color="auto"/>
            <w:right w:val="none" w:sz="0" w:space="0" w:color="auto"/>
          </w:divBdr>
          <w:divsChild>
            <w:div w:id="57674121">
              <w:marLeft w:val="0"/>
              <w:marRight w:val="0"/>
              <w:marTop w:val="0"/>
              <w:marBottom w:val="0"/>
              <w:divBdr>
                <w:top w:val="none" w:sz="0" w:space="0" w:color="auto"/>
                <w:left w:val="none" w:sz="0" w:space="0" w:color="auto"/>
                <w:bottom w:val="none" w:sz="0" w:space="0" w:color="auto"/>
                <w:right w:val="none" w:sz="0" w:space="0" w:color="auto"/>
              </w:divBdr>
            </w:div>
            <w:div w:id="1199926759">
              <w:marLeft w:val="0"/>
              <w:marRight w:val="0"/>
              <w:marTop w:val="0"/>
              <w:marBottom w:val="0"/>
              <w:divBdr>
                <w:top w:val="none" w:sz="0" w:space="0" w:color="auto"/>
                <w:left w:val="none" w:sz="0" w:space="0" w:color="auto"/>
                <w:bottom w:val="none" w:sz="0" w:space="0" w:color="auto"/>
                <w:right w:val="none" w:sz="0" w:space="0" w:color="auto"/>
              </w:divBdr>
            </w:div>
            <w:div w:id="1762606784">
              <w:marLeft w:val="0"/>
              <w:marRight w:val="0"/>
              <w:marTop w:val="0"/>
              <w:marBottom w:val="0"/>
              <w:divBdr>
                <w:top w:val="none" w:sz="0" w:space="0" w:color="auto"/>
                <w:left w:val="none" w:sz="0" w:space="0" w:color="auto"/>
                <w:bottom w:val="none" w:sz="0" w:space="0" w:color="auto"/>
                <w:right w:val="none" w:sz="0" w:space="0" w:color="auto"/>
              </w:divBdr>
            </w:div>
            <w:div w:id="1746805912">
              <w:marLeft w:val="0"/>
              <w:marRight w:val="0"/>
              <w:marTop w:val="0"/>
              <w:marBottom w:val="0"/>
              <w:divBdr>
                <w:top w:val="none" w:sz="0" w:space="0" w:color="auto"/>
                <w:left w:val="none" w:sz="0" w:space="0" w:color="auto"/>
                <w:bottom w:val="none" w:sz="0" w:space="0" w:color="auto"/>
                <w:right w:val="none" w:sz="0" w:space="0" w:color="auto"/>
              </w:divBdr>
            </w:div>
            <w:div w:id="2035035644">
              <w:marLeft w:val="0"/>
              <w:marRight w:val="0"/>
              <w:marTop w:val="0"/>
              <w:marBottom w:val="0"/>
              <w:divBdr>
                <w:top w:val="none" w:sz="0" w:space="0" w:color="auto"/>
                <w:left w:val="none" w:sz="0" w:space="0" w:color="auto"/>
                <w:bottom w:val="none" w:sz="0" w:space="0" w:color="auto"/>
                <w:right w:val="none" w:sz="0" w:space="0" w:color="auto"/>
              </w:divBdr>
            </w:div>
            <w:div w:id="1072628904">
              <w:marLeft w:val="0"/>
              <w:marRight w:val="0"/>
              <w:marTop w:val="0"/>
              <w:marBottom w:val="0"/>
              <w:divBdr>
                <w:top w:val="none" w:sz="0" w:space="0" w:color="auto"/>
                <w:left w:val="none" w:sz="0" w:space="0" w:color="auto"/>
                <w:bottom w:val="none" w:sz="0" w:space="0" w:color="auto"/>
                <w:right w:val="none" w:sz="0" w:space="0" w:color="auto"/>
              </w:divBdr>
            </w:div>
            <w:div w:id="634221558">
              <w:marLeft w:val="0"/>
              <w:marRight w:val="0"/>
              <w:marTop w:val="0"/>
              <w:marBottom w:val="0"/>
              <w:divBdr>
                <w:top w:val="none" w:sz="0" w:space="0" w:color="auto"/>
                <w:left w:val="none" w:sz="0" w:space="0" w:color="auto"/>
                <w:bottom w:val="none" w:sz="0" w:space="0" w:color="auto"/>
                <w:right w:val="none" w:sz="0" w:space="0" w:color="auto"/>
              </w:divBdr>
            </w:div>
            <w:div w:id="1582526199">
              <w:marLeft w:val="0"/>
              <w:marRight w:val="0"/>
              <w:marTop w:val="0"/>
              <w:marBottom w:val="0"/>
              <w:divBdr>
                <w:top w:val="none" w:sz="0" w:space="0" w:color="auto"/>
                <w:left w:val="none" w:sz="0" w:space="0" w:color="auto"/>
                <w:bottom w:val="none" w:sz="0" w:space="0" w:color="auto"/>
                <w:right w:val="none" w:sz="0" w:space="0" w:color="auto"/>
              </w:divBdr>
            </w:div>
            <w:div w:id="837385349">
              <w:marLeft w:val="0"/>
              <w:marRight w:val="0"/>
              <w:marTop w:val="0"/>
              <w:marBottom w:val="0"/>
              <w:divBdr>
                <w:top w:val="none" w:sz="0" w:space="0" w:color="auto"/>
                <w:left w:val="none" w:sz="0" w:space="0" w:color="auto"/>
                <w:bottom w:val="none" w:sz="0" w:space="0" w:color="auto"/>
                <w:right w:val="none" w:sz="0" w:space="0" w:color="auto"/>
              </w:divBdr>
            </w:div>
            <w:div w:id="429014735">
              <w:marLeft w:val="0"/>
              <w:marRight w:val="0"/>
              <w:marTop w:val="0"/>
              <w:marBottom w:val="0"/>
              <w:divBdr>
                <w:top w:val="none" w:sz="0" w:space="0" w:color="auto"/>
                <w:left w:val="none" w:sz="0" w:space="0" w:color="auto"/>
                <w:bottom w:val="none" w:sz="0" w:space="0" w:color="auto"/>
                <w:right w:val="none" w:sz="0" w:space="0" w:color="auto"/>
              </w:divBdr>
            </w:div>
            <w:div w:id="648484819">
              <w:marLeft w:val="0"/>
              <w:marRight w:val="0"/>
              <w:marTop w:val="0"/>
              <w:marBottom w:val="0"/>
              <w:divBdr>
                <w:top w:val="none" w:sz="0" w:space="0" w:color="auto"/>
                <w:left w:val="none" w:sz="0" w:space="0" w:color="auto"/>
                <w:bottom w:val="none" w:sz="0" w:space="0" w:color="auto"/>
                <w:right w:val="none" w:sz="0" w:space="0" w:color="auto"/>
              </w:divBdr>
            </w:div>
            <w:div w:id="447702350">
              <w:marLeft w:val="0"/>
              <w:marRight w:val="0"/>
              <w:marTop w:val="0"/>
              <w:marBottom w:val="0"/>
              <w:divBdr>
                <w:top w:val="none" w:sz="0" w:space="0" w:color="auto"/>
                <w:left w:val="none" w:sz="0" w:space="0" w:color="auto"/>
                <w:bottom w:val="none" w:sz="0" w:space="0" w:color="auto"/>
                <w:right w:val="none" w:sz="0" w:space="0" w:color="auto"/>
              </w:divBdr>
            </w:div>
            <w:div w:id="331105582">
              <w:marLeft w:val="0"/>
              <w:marRight w:val="0"/>
              <w:marTop w:val="0"/>
              <w:marBottom w:val="0"/>
              <w:divBdr>
                <w:top w:val="none" w:sz="0" w:space="0" w:color="auto"/>
                <w:left w:val="none" w:sz="0" w:space="0" w:color="auto"/>
                <w:bottom w:val="none" w:sz="0" w:space="0" w:color="auto"/>
                <w:right w:val="none" w:sz="0" w:space="0" w:color="auto"/>
              </w:divBdr>
            </w:div>
            <w:div w:id="240414480">
              <w:marLeft w:val="0"/>
              <w:marRight w:val="0"/>
              <w:marTop w:val="0"/>
              <w:marBottom w:val="0"/>
              <w:divBdr>
                <w:top w:val="none" w:sz="0" w:space="0" w:color="auto"/>
                <w:left w:val="none" w:sz="0" w:space="0" w:color="auto"/>
                <w:bottom w:val="none" w:sz="0" w:space="0" w:color="auto"/>
                <w:right w:val="none" w:sz="0" w:space="0" w:color="auto"/>
              </w:divBdr>
            </w:div>
            <w:div w:id="1732540418">
              <w:marLeft w:val="0"/>
              <w:marRight w:val="0"/>
              <w:marTop w:val="0"/>
              <w:marBottom w:val="0"/>
              <w:divBdr>
                <w:top w:val="none" w:sz="0" w:space="0" w:color="auto"/>
                <w:left w:val="none" w:sz="0" w:space="0" w:color="auto"/>
                <w:bottom w:val="none" w:sz="0" w:space="0" w:color="auto"/>
                <w:right w:val="none" w:sz="0" w:space="0" w:color="auto"/>
              </w:divBdr>
            </w:div>
            <w:div w:id="500700678">
              <w:marLeft w:val="0"/>
              <w:marRight w:val="0"/>
              <w:marTop w:val="0"/>
              <w:marBottom w:val="0"/>
              <w:divBdr>
                <w:top w:val="none" w:sz="0" w:space="0" w:color="auto"/>
                <w:left w:val="none" w:sz="0" w:space="0" w:color="auto"/>
                <w:bottom w:val="none" w:sz="0" w:space="0" w:color="auto"/>
                <w:right w:val="none" w:sz="0" w:space="0" w:color="auto"/>
              </w:divBdr>
            </w:div>
            <w:div w:id="1732343145">
              <w:marLeft w:val="0"/>
              <w:marRight w:val="0"/>
              <w:marTop w:val="0"/>
              <w:marBottom w:val="0"/>
              <w:divBdr>
                <w:top w:val="none" w:sz="0" w:space="0" w:color="auto"/>
                <w:left w:val="none" w:sz="0" w:space="0" w:color="auto"/>
                <w:bottom w:val="none" w:sz="0" w:space="0" w:color="auto"/>
                <w:right w:val="none" w:sz="0" w:space="0" w:color="auto"/>
              </w:divBdr>
            </w:div>
            <w:div w:id="1903710395">
              <w:marLeft w:val="0"/>
              <w:marRight w:val="0"/>
              <w:marTop w:val="0"/>
              <w:marBottom w:val="0"/>
              <w:divBdr>
                <w:top w:val="none" w:sz="0" w:space="0" w:color="auto"/>
                <w:left w:val="none" w:sz="0" w:space="0" w:color="auto"/>
                <w:bottom w:val="none" w:sz="0" w:space="0" w:color="auto"/>
                <w:right w:val="none" w:sz="0" w:space="0" w:color="auto"/>
              </w:divBdr>
            </w:div>
            <w:div w:id="995376075">
              <w:marLeft w:val="0"/>
              <w:marRight w:val="0"/>
              <w:marTop w:val="0"/>
              <w:marBottom w:val="0"/>
              <w:divBdr>
                <w:top w:val="none" w:sz="0" w:space="0" w:color="auto"/>
                <w:left w:val="none" w:sz="0" w:space="0" w:color="auto"/>
                <w:bottom w:val="none" w:sz="0" w:space="0" w:color="auto"/>
                <w:right w:val="none" w:sz="0" w:space="0" w:color="auto"/>
              </w:divBdr>
            </w:div>
            <w:div w:id="119885575">
              <w:marLeft w:val="0"/>
              <w:marRight w:val="0"/>
              <w:marTop w:val="0"/>
              <w:marBottom w:val="0"/>
              <w:divBdr>
                <w:top w:val="none" w:sz="0" w:space="0" w:color="auto"/>
                <w:left w:val="none" w:sz="0" w:space="0" w:color="auto"/>
                <w:bottom w:val="none" w:sz="0" w:space="0" w:color="auto"/>
                <w:right w:val="none" w:sz="0" w:space="0" w:color="auto"/>
              </w:divBdr>
            </w:div>
            <w:div w:id="1770082560">
              <w:marLeft w:val="0"/>
              <w:marRight w:val="0"/>
              <w:marTop w:val="0"/>
              <w:marBottom w:val="0"/>
              <w:divBdr>
                <w:top w:val="none" w:sz="0" w:space="0" w:color="auto"/>
                <w:left w:val="none" w:sz="0" w:space="0" w:color="auto"/>
                <w:bottom w:val="none" w:sz="0" w:space="0" w:color="auto"/>
                <w:right w:val="none" w:sz="0" w:space="0" w:color="auto"/>
              </w:divBdr>
            </w:div>
            <w:div w:id="2144420786">
              <w:marLeft w:val="0"/>
              <w:marRight w:val="0"/>
              <w:marTop w:val="0"/>
              <w:marBottom w:val="0"/>
              <w:divBdr>
                <w:top w:val="none" w:sz="0" w:space="0" w:color="auto"/>
                <w:left w:val="none" w:sz="0" w:space="0" w:color="auto"/>
                <w:bottom w:val="none" w:sz="0" w:space="0" w:color="auto"/>
                <w:right w:val="none" w:sz="0" w:space="0" w:color="auto"/>
              </w:divBdr>
            </w:div>
            <w:div w:id="794642055">
              <w:marLeft w:val="0"/>
              <w:marRight w:val="0"/>
              <w:marTop w:val="0"/>
              <w:marBottom w:val="0"/>
              <w:divBdr>
                <w:top w:val="none" w:sz="0" w:space="0" w:color="auto"/>
                <w:left w:val="none" w:sz="0" w:space="0" w:color="auto"/>
                <w:bottom w:val="none" w:sz="0" w:space="0" w:color="auto"/>
                <w:right w:val="none" w:sz="0" w:space="0" w:color="auto"/>
              </w:divBdr>
            </w:div>
            <w:div w:id="1200358150">
              <w:marLeft w:val="0"/>
              <w:marRight w:val="0"/>
              <w:marTop w:val="0"/>
              <w:marBottom w:val="0"/>
              <w:divBdr>
                <w:top w:val="none" w:sz="0" w:space="0" w:color="auto"/>
                <w:left w:val="none" w:sz="0" w:space="0" w:color="auto"/>
                <w:bottom w:val="none" w:sz="0" w:space="0" w:color="auto"/>
                <w:right w:val="none" w:sz="0" w:space="0" w:color="auto"/>
              </w:divBdr>
            </w:div>
            <w:div w:id="115829949">
              <w:marLeft w:val="0"/>
              <w:marRight w:val="0"/>
              <w:marTop w:val="0"/>
              <w:marBottom w:val="0"/>
              <w:divBdr>
                <w:top w:val="none" w:sz="0" w:space="0" w:color="auto"/>
                <w:left w:val="none" w:sz="0" w:space="0" w:color="auto"/>
                <w:bottom w:val="none" w:sz="0" w:space="0" w:color="auto"/>
                <w:right w:val="none" w:sz="0" w:space="0" w:color="auto"/>
              </w:divBdr>
            </w:div>
            <w:div w:id="615143712">
              <w:marLeft w:val="0"/>
              <w:marRight w:val="0"/>
              <w:marTop w:val="0"/>
              <w:marBottom w:val="0"/>
              <w:divBdr>
                <w:top w:val="none" w:sz="0" w:space="0" w:color="auto"/>
                <w:left w:val="none" w:sz="0" w:space="0" w:color="auto"/>
                <w:bottom w:val="none" w:sz="0" w:space="0" w:color="auto"/>
                <w:right w:val="none" w:sz="0" w:space="0" w:color="auto"/>
              </w:divBdr>
            </w:div>
            <w:div w:id="1285036964">
              <w:marLeft w:val="0"/>
              <w:marRight w:val="0"/>
              <w:marTop w:val="0"/>
              <w:marBottom w:val="0"/>
              <w:divBdr>
                <w:top w:val="none" w:sz="0" w:space="0" w:color="auto"/>
                <w:left w:val="none" w:sz="0" w:space="0" w:color="auto"/>
                <w:bottom w:val="none" w:sz="0" w:space="0" w:color="auto"/>
                <w:right w:val="none" w:sz="0" w:space="0" w:color="auto"/>
              </w:divBdr>
            </w:div>
            <w:div w:id="1709141412">
              <w:marLeft w:val="0"/>
              <w:marRight w:val="0"/>
              <w:marTop w:val="0"/>
              <w:marBottom w:val="0"/>
              <w:divBdr>
                <w:top w:val="none" w:sz="0" w:space="0" w:color="auto"/>
                <w:left w:val="none" w:sz="0" w:space="0" w:color="auto"/>
                <w:bottom w:val="none" w:sz="0" w:space="0" w:color="auto"/>
                <w:right w:val="none" w:sz="0" w:space="0" w:color="auto"/>
              </w:divBdr>
            </w:div>
            <w:div w:id="1707439142">
              <w:marLeft w:val="0"/>
              <w:marRight w:val="0"/>
              <w:marTop w:val="0"/>
              <w:marBottom w:val="0"/>
              <w:divBdr>
                <w:top w:val="none" w:sz="0" w:space="0" w:color="auto"/>
                <w:left w:val="none" w:sz="0" w:space="0" w:color="auto"/>
                <w:bottom w:val="none" w:sz="0" w:space="0" w:color="auto"/>
                <w:right w:val="none" w:sz="0" w:space="0" w:color="auto"/>
              </w:divBdr>
            </w:div>
            <w:div w:id="19927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30042">
      <w:bodyDiv w:val="1"/>
      <w:marLeft w:val="0"/>
      <w:marRight w:val="0"/>
      <w:marTop w:val="0"/>
      <w:marBottom w:val="0"/>
      <w:divBdr>
        <w:top w:val="none" w:sz="0" w:space="0" w:color="auto"/>
        <w:left w:val="none" w:sz="0" w:space="0" w:color="auto"/>
        <w:bottom w:val="none" w:sz="0" w:space="0" w:color="auto"/>
        <w:right w:val="none" w:sz="0" w:space="0" w:color="auto"/>
      </w:divBdr>
    </w:div>
    <w:div w:id="946500803">
      <w:bodyDiv w:val="1"/>
      <w:marLeft w:val="0"/>
      <w:marRight w:val="0"/>
      <w:marTop w:val="0"/>
      <w:marBottom w:val="0"/>
      <w:divBdr>
        <w:top w:val="none" w:sz="0" w:space="0" w:color="auto"/>
        <w:left w:val="none" w:sz="0" w:space="0" w:color="auto"/>
        <w:bottom w:val="none" w:sz="0" w:space="0" w:color="auto"/>
        <w:right w:val="none" w:sz="0" w:space="0" w:color="auto"/>
      </w:divBdr>
    </w:div>
    <w:div w:id="949707014">
      <w:bodyDiv w:val="1"/>
      <w:marLeft w:val="0"/>
      <w:marRight w:val="0"/>
      <w:marTop w:val="0"/>
      <w:marBottom w:val="0"/>
      <w:divBdr>
        <w:top w:val="none" w:sz="0" w:space="0" w:color="auto"/>
        <w:left w:val="none" w:sz="0" w:space="0" w:color="auto"/>
        <w:bottom w:val="none" w:sz="0" w:space="0" w:color="auto"/>
        <w:right w:val="none" w:sz="0" w:space="0" w:color="auto"/>
      </w:divBdr>
    </w:div>
    <w:div w:id="952126515">
      <w:bodyDiv w:val="1"/>
      <w:marLeft w:val="0"/>
      <w:marRight w:val="0"/>
      <w:marTop w:val="0"/>
      <w:marBottom w:val="0"/>
      <w:divBdr>
        <w:top w:val="none" w:sz="0" w:space="0" w:color="auto"/>
        <w:left w:val="none" w:sz="0" w:space="0" w:color="auto"/>
        <w:bottom w:val="none" w:sz="0" w:space="0" w:color="auto"/>
        <w:right w:val="none" w:sz="0" w:space="0" w:color="auto"/>
      </w:divBdr>
    </w:div>
    <w:div w:id="960647000">
      <w:bodyDiv w:val="1"/>
      <w:marLeft w:val="0"/>
      <w:marRight w:val="0"/>
      <w:marTop w:val="0"/>
      <w:marBottom w:val="0"/>
      <w:divBdr>
        <w:top w:val="none" w:sz="0" w:space="0" w:color="auto"/>
        <w:left w:val="none" w:sz="0" w:space="0" w:color="auto"/>
        <w:bottom w:val="none" w:sz="0" w:space="0" w:color="auto"/>
        <w:right w:val="none" w:sz="0" w:space="0" w:color="auto"/>
      </w:divBdr>
      <w:divsChild>
        <w:div w:id="714887198">
          <w:marLeft w:val="0"/>
          <w:marRight w:val="0"/>
          <w:marTop w:val="0"/>
          <w:marBottom w:val="0"/>
          <w:divBdr>
            <w:top w:val="none" w:sz="0" w:space="0" w:color="auto"/>
            <w:left w:val="none" w:sz="0" w:space="0" w:color="auto"/>
            <w:bottom w:val="none" w:sz="0" w:space="0" w:color="auto"/>
            <w:right w:val="none" w:sz="0" w:space="0" w:color="auto"/>
          </w:divBdr>
          <w:divsChild>
            <w:div w:id="1915312933">
              <w:marLeft w:val="0"/>
              <w:marRight w:val="0"/>
              <w:marTop w:val="0"/>
              <w:marBottom w:val="0"/>
              <w:divBdr>
                <w:top w:val="none" w:sz="0" w:space="0" w:color="auto"/>
                <w:left w:val="none" w:sz="0" w:space="0" w:color="auto"/>
                <w:bottom w:val="none" w:sz="0" w:space="0" w:color="auto"/>
                <w:right w:val="none" w:sz="0" w:space="0" w:color="auto"/>
              </w:divBdr>
            </w:div>
            <w:div w:id="1225095065">
              <w:marLeft w:val="0"/>
              <w:marRight w:val="0"/>
              <w:marTop w:val="0"/>
              <w:marBottom w:val="0"/>
              <w:divBdr>
                <w:top w:val="none" w:sz="0" w:space="0" w:color="auto"/>
                <w:left w:val="none" w:sz="0" w:space="0" w:color="auto"/>
                <w:bottom w:val="none" w:sz="0" w:space="0" w:color="auto"/>
                <w:right w:val="none" w:sz="0" w:space="0" w:color="auto"/>
              </w:divBdr>
            </w:div>
            <w:div w:id="1324240303">
              <w:marLeft w:val="0"/>
              <w:marRight w:val="0"/>
              <w:marTop w:val="0"/>
              <w:marBottom w:val="0"/>
              <w:divBdr>
                <w:top w:val="none" w:sz="0" w:space="0" w:color="auto"/>
                <w:left w:val="none" w:sz="0" w:space="0" w:color="auto"/>
                <w:bottom w:val="none" w:sz="0" w:space="0" w:color="auto"/>
                <w:right w:val="none" w:sz="0" w:space="0" w:color="auto"/>
              </w:divBdr>
            </w:div>
            <w:div w:id="1641690092">
              <w:marLeft w:val="0"/>
              <w:marRight w:val="0"/>
              <w:marTop w:val="0"/>
              <w:marBottom w:val="0"/>
              <w:divBdr>
                <w:top w:val="none" w:sz="0" w:space="0" w:color="auto"/>
                <w:left w:val="none" w:sz="0" w:space="0" w:color="auto"/>
                <w:bottom w:val="none" w:sz="0" w:space="0" w:color="auto"/>
                <w:right w:val="none" w:sz="0" w:space="0" w:color="auto"/>
              </w:divBdr>
            </w:div>
            <w:div w:id="56980558">
              <w:marLeft w:val="0"/>
              <w:marRight w:val="0"/>
              <w:marTop w:val="0"/>
              <w:marBottom w:val="0"/>
              <w:divBdr>
                <w:top w:val="none" w:sz="0" w:space="0" w:color="auto"/>
                <w:left w:val="none" w:sz="0" w:space="0" w:color="auto"/>
                <w:bottom w:val="none" w:sz="0" w:space="0" w:color="auto"/>
                <w:right w:val="none" w:sz="0" w:space="0" w:color="auto"/>
              </w:divBdr>
            </w:div>
            <w:div w:id="1867521511">
              <w:marLeft w:val="0"/>
              <w:marRight w:val="0"/>
              <w:marTop w:val="0"/>
              <w:marBottom w:val="0"/>
              <w:divBdr>
                <w:top w:val="none" w:sz="0" w:space="0" w:color="auto"/>
                <w:left w:val="none" w:sz="0" w:space="0" w:color="auto"/>
                <w:bottom w:val="none" w:sz="0" w:space="0" w:color="auto"/>
                <w:right w:val="none" w:sz="0" w:space="0" w:color="auto"/>
              </w:divBdr>
            </w:div>
            <w:div w:id="782918006">
              <w:marLeft w:val="0"/>
              <w:marRight w:val="0"/>
              <w:marTop w:val="0"/>
              <w:marBottom w:val="0"/>
              <w:divBdr>
                <w:top w:val="none" w:sz="0" w:space="0" w:color="auto"/>
                <w:left w:val="none" w:sz="0" w:space="0" w:color="auto"/>
                <w:bottom w:val="none" w:sz="0" w:space="0" w:color="auto"/>
                <w:right w:val="none" w:sz="0" w:space="0" w:color="auto"/>
              </w:divBdr>
            </w:div>
            <w:div w:id="413742467">
              <w:marLeft w:val="0"/>
              <w:marRight w:val="0"/>
              <w:marTop w:val="0"/>
              <w:marBottom w:val="0"/>
              <w:divBdr>
                <w:top w:val="none" w:sz="0" w:space="0" w:color="auto"/>
                <w:left w:val="none" w:sz="0" w:space="0" w:color="auto"/>
                <w:bottom w:val="none" w:sz="0" w:space="0" w:color="auto"/>
                <w:right w:val="none" w:sz="0" w:space="0" w:color="auto"/>
              </w:divBdr>
            </w:div>
            <w:div w:id="98334052">
              <w:marLeft w:val="0"/>
              <w:marRight w:val="0"/>
              <w:marTop w:val="0"/>
              <w:marBottom w:val="0"/>
              <w:divBdr>
                <w:top w:val="none" w:sz="0" w:space="0" w:color="auto"/>
                <w:left w:val="none" w:sz="0" w:space="0" w:color="auto"/>
                <w:bottom w:val="none" w:sz="0" w:space="0" w:color="auto"/>
                <w:right w:val="none" w:sz="0" w:space="0" w:color="auto"/>
              </w:divBdr>
            </w:div>
            <w:div w:id="946352744">
              <w:marLeft w:val="0"/>
              <w:marRight w:val="0"/>
              <w:marTop w:val="0"/>
              <w:marBottom w:val="0"/>
              <w:divBdr>
                <w:top w:val="none" w:sz="0" w:space="0" w:color="auto"/>
                <w:left w:val="none" w:sz="0" w:space="0" w:color="auto"/>
                <w:bottom w:val="none" w:sz="0" w:space="0" w:color="auto"/>
                <w:right w:val="none" w:sz="0" w:space="0" w:color="auto"/>
              </w:divBdr>
            </w:div>
            <w:div w:id="1238830155">
              <w:marLeft w:val="0"/>
              <w:marRight w:val="0"/>
              <w:marTop w:val="0"/>
              <w:marBottom w:val="0"/>
              <w:divBdr>
                <w:top w:val="none" w:sz="0" w:space="0" w:color="auto"/>
                <w:left w:val="none" w:sz="0" w:space="0" w:color="auto"/>
                <w:bottom w:val="none" w:sz="0" w:space="0" w:color="auto"/>
                <w:right w:val="none" w:sz="0" w:space="0" w:color="auto"/>
              </w:divBdr>
            </w:div>
            <w:div w:id="698357328">
              <w:marLeft w:val="0"/>
              <w:marRight w:val="0"/>
              <w:marTop w:val="0"/>
              <w:marBottom w:val="0"/>
              <w:divBdr>
                <w:top w:val="none" w:sz="0" w:space="0" w:color="auto"/>
                <w:left w:val="none" w:sz="0" w:space="0" w:color="auto"/>
                <w:bottom w:val="none" w:sz="0" w:space="0" w:color="auto"/>
                <w:right w:val="none" w:sz="0" w:space="0" w:color="auto"/>
              </w:divBdr>
            </w:div>
            <w:div w:id="300964438">
              <w:marLeft w:val="0"/>
              <w:marRight w:val="0"/>
              <w:marTop w:val="0"/>
              <w:marBottom w:val="0"/>
              <w:divBdr>
                <w:top w:val="none" w:sz="0" w:space="0" w:color="auto"/>
                <w:left w:val="none" w:sz="0" w:space="0" w:color="auto"/>
                <w:bottom w:val="none" w:sz="0" w:space="0" w:color="auto"/>
                <w:right w:val="none" w:sz="0" w:space="0" w:color="auto"/>
              </w:divBdr>
            </w:div>
            <w:div w:id="1040396679">
              <w:marLeft w:val="0"/>
              <w:marRight w:val="0"/>
              <w:marTop w:val="0"/>
              <w:marBottom w:val="0"/>
              <w:divBdr>
                <w:top w:val="none" w:sz="0" w:space="0" w:color="auto"/>
                <w:left w:val="none" w:sz="0" w:space="0" w:color="auto"/>
                <w:bottom w:val="none" w:sz="0" w:space="0" w:color="auto"/>
                <w:right w:val="none" w:sz="0" w:space="0" w:color="auto"/>
              </w:divBdr>
            </w:div>
            <w:div w:id="730428534">
              <w:marLeft w:val="0"/>
              <w:marRight w:val="0"/>
              <w:marTop w:val="0"/>
              <w:marBottom w:val="0"/>
              <w:divBdr>
                <w:top w:val="none" w:sz="0" w:space="0" w:color="auto"/>
                <w:left w:val="none" w:sz="0" w:space="0" w:color="auto"/>
                <w:bottom w:val="none" w:sz="0" w:space="0" w:color="auto"/>
                <w:right w:val="none" w:sz="0" w:space="0" w:color="auto"/>
              </w:divBdr>
            </w:div>
            <w:div w:id="233054283">
              <w:marLeft w:val="0"/>
              <w:marRight w:val="0"/>
              <w:marTop w:val="0"/>
              <w:marBottom w:val="0"/>
              <w:divBdr>
                <w:top w:val="none" w:sz="0" w:space="0" w:color="auto"/>
                <w:left w:val="none" w:sz="0" w:space="0" w:color="auto"/>
                <w:bottom w:val="none" w:sz="0" w:space="0" w:color="auto"/>
                <w:right w:val="none" w:sz="0" w:space="0" w:color="auto"/>
              </w:divBdr>
            </w:div>
            <w:div w:id="1994677730">
              <w:marLeft w:val="0"/>
              <w:marRight w:val="0"/>
              <w:marTop w:val="0"/>
              <w:marBottom w:val="0"/>
              <w:divBdr>
                <w:top w:val="none" w:sz="0" w:space="0" w:color="auto"/>
                <w:left w:val="none" w:sz="0" w:space="0" w:color="auto"/>
                <w:bottom w:val="none" w:sz="0" w:space="0" w:color="auto"/>
                <w:right w:val="none" w:sz="0" w:space="0" w:color="auto"/>
              </w:divBdr>
            </w:div>
            <w:div w:id="1101146217">
              <w:marLeft w:val="0"/>
              <w:marRight w:val="0"/>
              <w:marTop w:val="0"/>
              <w:marBottom w:val="0"/>
              <w:divBdr>
                <w:top w:val="none" w:sz="0" w:space="0" w:color="auto"/>
                <w:left w:val="none" w:sz="0" w:space="0" w:color="auto"/>
                <w:bottom w:val="none" w:sz="0" w:space="0" w:color="auto"/>
                <w:right w:val="none" w:sz="0" w:space="0" w:color="auto"/>
              </w:divBdr>
            </w:div>
            <w:div w:id="1309282472">
              <w:marLeft w:val="0"/>
              <w:marRight w:val="0"/>
              <w:marTop w:val="0"/>
              <w:marBottom w:val="0"/>
              <w:divBdr>
                <w:top w:val="none" w:sz="0" w:space="0" w:color="auto"/>
                <w:left w:val="none" w:sz="0" w:space="0" w:color="auto"/>
                <w:bottom w:val="none" w:sz="0" w:space="0" w:color="auto"/>
                <w:right w:val="none" w:sz="0" w:space="0" w:color="auto"/>
              </w:divBdr>
            </w:div>
            <w:div w:id="240483701">
              <w:marLeft w:val="0"/>
              <w:marRight w:val="0"/>
              <w:marTop w:val="0"/>
              <w:marBottom w:val="0"/>
              <w:divBdr>
                <w:top w:val="none" w:sz="0" w:space="0" w:color="auto"/>
                <w:left w:val="none" w:sz="0" w:space="0" w:color="auto"/>
                <w:bottom w:val="none" w:sz="0" w:space="0" w:color="auto"/>
                <w:right w:val="none" w:sz="0" w:space="0" w:color="auto"/>
              </w:divBdr>
            </w:div>
            <w:div w:id="692343276">
              <w:marLeft w:val="0"/>
              <w:marRight w:val="0"/>
              <w:marTop w:val="0"/>
              <w:marBottom w:val="0"/>
              <w:divBdr>
                <w:top w:val="none" w:sz="0" w:space="0" w:color="auto"/>
                <w:left w:val="none" w:sz="0" w:space="0" w:color="auto"/>
                <w:bottom w:val="none" w:sz="0" w:space="0" w:color="auto"/>
                <w:right w:val="none" w:sz="0" w:space="0" w:color="auto"/>
              </w:divBdr>
            </w:div>
            <w:div w:id="2064981709">
              <w:marLeft w:val="0"/>
              <w:marRight w:val="0"/>
              <w:marTop w:val="0"/>
              <w:marBottom w:val="0"/>
              <w:divBdr>
                <w:top w:val="none" w:sz="0" w:space="0" w:color="auto"/>
                <w:left w:val="none" w:sz="0" w:space="0" w:color="auto"/>
                <w:bottom w:val="none" w:sz="0" w:space="0" w:color="auto"/>
                <w:right w:val="none" w:sz="0" w:space="0" w:color="auto"/>
              </w:divBdr>
            </w:div>
            <w:div w:id="959529618">
              <w:marLeft w:val="0"/>
              <w:marRight w:val="0"/>
              <w:marTop w:val="0"/>
              <w:marBottom w:val="0"/>
              <w:divBdr>
                <w:top w:val="none" w:sz="0" w:space="0" w:color="auto"/>
                <w:left w:val="none" w:sz="0" w:space="0" w:color="auto"/>
                <w:bottom w:val="none" w:sz="0" w:space="0" w:color="auto"/>
                <w:right w:val="none" w:sz="0" w:space="0" w:color="auto"/>
              </w:divBdr>
            </w:div>
            <w:div w:id="72119353">
              <w:marLeft w:val="0"/>
              <w:marRight w:val="0"/>
              <w:marTop w:val="0"/>
              <w:marBottom w:val="0"/>
              <w:divBdr>
                <w:top w:val="none" w:sz="0" w:space="0" w:color="auto"/>
                <w:left w:val="none" w:sz="0" w:space="0" w:color="auto"/>
                <w:bottom w:val="none" w:sz="0" w:space="0" w:color="auto"/>
                <w:right w:val="none" w:sz="0" w:space="0" w:color="auto"/>
              </w:divBdr>
            </w:div>
            <w:div w:id="1300257869">
              <w:marLeft w:val="0"/>
              <w:marRight w:val="0"/>
              <w:marTop w:val="0"/>
              <w:marBottom w:val="0"/>
              <w:divBdr>
                <w:top w:val="none" w:sz="0" w:space="0" w:color="auto"/>
                <w:left w:val="none" w:sz="0" w:space="0" w:color="auto"/>
                <w:bottom w:val="none" w:sz="0" w:space="0" w:color="auto"/>
                <w:right w:val="none" w:sz="0" w:space="0" w:color="auto"/>
              </w:divBdr>
            </w:div>
            <w:div w:id="736783685">
              <w:marLeft w:val="0"/>
              <w:marRight w:val="0"/>
              <w:marTop w:val="0"/>
              <w:marBottom w:val="0"/>
              <w:divBdr>
                <w:top w:val="none" w:sz="0" w:space="0" w:color="auto"/>
                <w:left w:val="none" w:sz="0" w:space="0" w:color="auto"/>
                <w:bottom w:val="none" w:sz="0" w:space="0" w:color="auto"/>
                <w:right w:val="none" w:sz="0" w:space="0" w:color="auto"/>
              </w:divBdr>
            </w:div>
            <w:div w:id="313224132">
              <w:marLeft w:val="0"/>
              <w:marRight w:val="0"/>
              <w:marTop w:val="0"/>
              <w:marBottom w:val="0"/>
              <w:divBdr>
                <w:top w:val="none" w:sz="0" w:space="0" w:color="auto"/>
                <w:left w:val="none" w:sz="0" w:space="0" w:color="auto"/>
                <w:bottom w:val="none" w:sz="0" w:space="0" w:color="auto"/>
                <w:right w:val="none" w:sz="0" w:space="0" w:color="auto"/>
              </w:divBdr>
            </w:div>
            <w:div w:id="1595936924">
              <w:marLeft w:val="0"/>
              <w:marRight w:val="0"/>
              <w:marTop w:val="0"/>
              <w:marBottom w:val="0"/>
              <w:divBdr>
                <w:top w:val="none" w:sz="0" w:space="0" w:color="auto"/>
                <w:left w:val="none" w:sz="0" w:space="0" w:color="auto"/>
                <w:bottom w:val="none" w:sz="0" w:space="0" w:color="auto"/>
                <w:right w:val="none" w:sz="0" w:space="0" w:color="auto"/>
              </w:divBdr>
            </w:div>
            <w:div w:id="1151868919">
              <w:marLeft w:val="0"/>
              <w:marRight w:val="0"/>
              <w:marTop w:val="0"/>
              <w:marBottom w:val="0"/>
              <w:divBdr>
                <w:top w:val="none" w:sz="0" w:space="0" w:color="auto"/>
                <w:left w:val="none" w:sz="0" w:space="0" w:color="auto"/>
                <w:bottom w:val="none" w:sz="0" w:space="0" w:color="auto"/>
                <w:right w:val="none" w:sz="0" w:space="0" w:color="auto"/>
              </w:divBdr>
            </w:div>
            <w:div w:id="1607618117">
              <w:marLeft w:val="0"/>
              <w:marRight w:val="0"/>
              <w:marTop w:val="0"/>
              <w:marBottom w:val="0"/>
              <w:divBdr>
                <w:top w:val="none" w:sz="0" w:space="0" w:color="auto"/>
                <w:left w:val="none" w:sz="0" w:space="0" w:color="auto"/>
                <w:bottom w:val="none" w:sz="0" w:space="0" w:color="auto"/>
                <w:right w:val="none" w:sz="0" w:space="0" w:color="auto"/>
              </w:divBdr>
            </w:div>
            <w:div w:id="1159157236">
              <w:marLeft w:val="0"/>
              <w:marRight w:val="0"/>
              <w:marTop w:val="0"/>
              <w:marBottom w:val="0"/>
              <w:divBdr>
                <w:top w:val="none" w:sz="0" w:space="0" w:color="auto"/>
                <w:left w:val="none" w:sz="0" w:space="0" w:color="auto"/>
                <w:bottom w:val="none" w:sz="0" w:space="0" w:color="auto"/>
                <w:right w:val="none" w:sz="0" w:space="0" w:color="auto"/>
              </w:divBdr>
            </w:div>
            <w:div w:id="139002678">
              <w:marLeft w:val="0"/>
              <w:marRight w:val="0"/>
              <w:marTop w:val="0"/>
              <w:marBottom w:val="0"/>
              <w:divBdr>
                <w:top w:val="none" w:sz="0" w:space="0" w:color="auto"/>
                <w:left w:val="none" w:sz="0" w:space="0" w:color="auto"/>
                <w:bottom w:val="none" w:sz="0" w:space="0" w:color="auto"/>
                <w:right w:val="none" w:sz="0" w:space="0" w:color="auto"/>
              </w:divBdr>
            </w:div>
            <w:div w:id="1047297946">
              <w:marLeft w:val="0"/>
              <w:marRight w:val="0"/>
              <w:marTop w:val="0"/>
              <w:marBottom w:val="0"/>
              <w:divBdr>
                <w:top w:val="none" w:sz="0" w:space="0" w:color="auto"/>
                <w:left w:val="none" w:sz="0" w:space="0" w:color="auto"/>
                <w:bottom w:val="none" w:sz="0" w:space="0" w:color="auto"/>
                <w:right w:val="none" w:sz="0" w:space="0" w:color="auto"/>
              </w:divBdr>
            </w:div>
            <w:div w:id="1536232616">
              <w:marLeft w:val="0"/>
              <w:marRight w:val="0"/>
              <w:marTop w:val="0"/>
              <w:marBottom w:val="0"/>
              <w:divBdr>
                <w:top w:val="none" w:sz="0" w:space="0" w:color="auto"/>
                <w:left w:val="none" w:sz="0" w:space="0" w:color="auto"/>
                <w:bottom w:val="none" w:sz="0" w:space="0" w:color="auto"/>
                <w:right w:val="none" w:sz="0" w:space="0" w:color="auto"/>
              </w:divBdr>
            </w:div>
            <w:div w:id="44333965">
              <w:marLeft w:val="0"/>
              <w:marRight w:val="0"/>
              <w:marTop w:val="0"/>
              <w:marBottom w:val="0"/>
              <w:divBdr>
                <w:top w:val="none" w:sz="0" w:space="0" w:color="auto"/>
                <w:left w:val="none" w:sz="0" w:space="0" w:color="auto"/>
                <w:bottom w:val="none" w:sz="0" w:space="0" w:color="auto"/>
                <w:right w:val="none" w:sz="0" w:space="0" w:color="auto"/>
              </w:divBdr>
            </w:div>
            <w:div w:id="18849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77664">
      <w:bodyDiv w:val="1"/>
      <w:marLeft w:val="0"/>
      <w:marRight w:val="0"/>
      <w:marTop w:val="0"/>
      <w:marBottom w:val="0"/>
      <w:divBdr>
        <w:top w:val="none" w:sz="0" w:space="0" w:color="auto"/>
        <w:left w:val="none" w:sz="0" w:space="0" w:color="auto"/>
        <w:bottom w:val="none" w:sz="0" w:space="0" w:color="auto"/>
        <w:right w:val="none" w:sz="0" w:space="0" w:color="auto"/>
      </w:divBdr>
    </w:div>
    <w:div w:id="968434307">
      <w:bodyDiv w:val="1"/>
      <w:marLeft w:val="0"/>
      <w:marRight w:val="0"/>
      <w:marTop w:val="0"/>
      <w:marBottom w:val="0"/>
      <w:divBdr>
        <w:top w:val="none" w:sz="0" w:space="0" w:color="auto"/>
        <w:left w:val="none" w:sz="0" w:space="0" w:color="auto"/>
        <w:bottom w:val="none" w:sz="0" w:space="0" w:color="auto"/>
        <w:right w:val="none" w:sz="0" w:space="0" w:color="auto"/>
      </w:divBdr>
    </w:div>
    <w:div w:id="978415467">
      <w:bodyDiv w:val="1"/>
      <w:marLeft w:val="0"/>
      <w:marRight w:val="0"/>
      <w:marTop w:val="0"/>
      <w:marBottom w:val="0"/>
      <w:divBdr>
        <w:top w:val="none" w:sz="0" w:space="0" w:color="auto"/>
        <w:left w:val="none" w:sz="0" w:space="0" w:color="auto"/>
        <w:bottom w:val="none" w:sz="0" w:space="0" w:color="auto"/>
        <w:right w:val="none" w:sz="0" w:space="0" w:color="auto"/>
      </w:divBdr>
    </w:div>
    <w:div w:id="982854991">
      <w:bodyDiv w:val="1"/>
      <w:marLeft w:val="0"/>
      <w:marRight w:val="0"/>
      <w:marTop w:val="0"/>
      <w:marBottom w:val="0"/>
      <w:divBdr>
        <w:top w:val="none" w:sz="0" w:space="0" w:color="auto"/>
        <w:left w:val="none" w:sz="0" w:space="0" w:color="auto"/>
        <w:bottom w:val="none" w:sz="0" w:space="0" w:color="auto"/>
        <w:right w:val="none" w:sz="0" w:space="0" w:color="auto"/>
      </w:divBdr>
    </w:div>
    <w:div w:id="988364204">
      <w:bodyDiv w:val="1"/>
      <w:marLeft w:val="0"/>
      <w:marRight w:val="0"/>
      <w:marTop w:val="0"/>
      <w:marBottom w:val="0"/>
      <w:divBdr>
        <w:top w:val="none" w:sz="0" w:space="0" w:color="auto"/>
        <w:left w:val="none" w:sz="0" w:space="0" w:color="auto"/>
        <w:bottom w:val="none" w:sz="0" w:space="0" w:color="auto"/>
        <w:right w:val="none" w:sz="0" w:space="0" w:color="auto"/>
      </w:divBdr>
    </w:div>
    <w:div w:id="992372810">
      <w:bodyDiv w:val="1"/>
      <w:marLeft w:val="0"/>
      <w:marRight w:val="0"/>
      <w:marTop w:val="0"/>
      <w:marBottom w:val="0"/>
      <w:divBdr>
        <w:top w:val="none" w:sz="0" w:space="0" w:color="auto"/>
        <w:left w:val="none" w:sz="0" w:space="0" w:color="auto"/>
        <w:bottom w:val="none" w:sz="0" w:space="0" w:color="auto"/>
        <w:right w:val="none" w:sz="0" w:space="0" w:color="auto"/>
      </w:divBdr>
      <w:divsChild>
        <w:div w:id="1913655559">
          <w:marLeft w:val="0"/>
          <w:marRight w:val="0"/>
          <w:marTop w:val="0"/>
          <w:marBottom w:val="0"/>
          <w:divBdr>
            <w:top w:val="none" w:sz="0" w:space="0" w:color="auto"/>
            <w:left w:val="none" w:sz="0" w:space="0" w:color="auto"/>
            <w:bottom w:val="none" w:sz="0" w:space="0" w:color="auto"/>
            <w:right w:val="none" w:sz="0" w:space="0" w:color="auto"/>
          </w:divBdr>
          <w:divsChild>
            <w:div w:id="641614651">
              <w:marLeft w:val="0"/>
              <w:marRight w:val="0"/>
              <w:marTop w:val="0"/>
              <w:marBottom w:val="0"/>
              <w:divBdr>
                <w:top w:val="none" w:sz="0" w:space="0" w:color="auto"/>
                <w:left w:val="none" w:sz="0" w:space="0" w:color="auto"/>
                <w:bottom w:val="none" w:sz="0" w:space="0" w:color="auto"/>
                <w:right w:val="none" w:sz="0" w:space="0" w:color="auto"/>
              </w:divBdr>
            </w:div>
            <w:div w:id="1463110652">
              <w:marLeft w:val="0"/>
              <w:marRight w:val="0"/>
              <w:marTop w:val="0"/>
              <w:marBottom w:val="0"/>
              <w:divBdr>
                <w:top w:val="none" w:sz="0" w:space="0" w:color="auto"/>
                <w:left w:val="none" w:sz="0" w:space="0" w:color="auto"/>
                <w:bottom w:val="none" w:sz="0" w:space="0" w:color="auto"/>
                <w:right w:val="none" w:sz="0" w:space="0" w:color="auto"/>
              </w:divBdr>
            </w:div>
            <w:div w:id="442506366">
              <w:marLeft w:val="0"/>
              <w:marRight w:val="0"/>
              <w:marTop w:val="0"/>
              <w:marBottom w:val="0"/>
              <w:divBdr>
                <w:top w:val="none" w:sz="0" w:space="0" w:color="auto"/>
                <w:left w:val="none" w:sz="0" w:space="0" w:color="auto"/>
                <w:bottom w:val="none" w:sz="0" w:space="0" w:color="auto"/>
                <w:right w:val="none" w:sz="0" w:space="0" w:color="auto"/>
              </w:divBdr>
            </w:div>
            <w:div w:id="478303962">
              <w:marLeft w:val="0"/>
              <w:marRight w:val="0"/>
              <w:marTop w:val="0"/>
              <w:marBottom w:val="0"/>
              <w:divBdr>
                <w:top w:val="none" w:sz="0" w:space="0" w:color="auto"/>
                <w:left w:val="none" w:sz="0" w:space="0" w:color="auto"/>
                <w:bottom w:val="none" w:sz="0" w:space="0" w:color="auto"/>
                <w:right w:val="none" w:sz="0" w:space="0" w:color="auto"/>
              </w:divBdr>
            </w:div>
            <w:div w:id="473718866">
              <w:marLeft w:val="0"/>
              <w:marRight w:val="0"/>
              <w:marTop w:val="0"/>
              <w:marBottom w:val="0"/>
              <w:divBdr>
                <w:top w:val="none" w:sz="0" w:space="0" w:color="auto"/>
                <w:left w:val="none" w:sz="0" w:space="0" w:color="auto"/>
                <w:bottom w:val="none" w:sz="0" w:space="0" w:color="auto"/>
                <w:right w:val="none" w:sz="0" w:space="0" w:color="auto"/>
              </w:divBdr>
            </w:div>
            <w:div w:id="1582565655">
              <w:marLeft w:val="0"/>
              <w:marRight w:val="0"/>
              <w:marTop w:val="0"/>
              <w:marBottom w:val="0"/>
              <w:divBdr>
                <w:top w:val="none" w:sz="0" w:space="0" w:color="auto"/>
                <w:left w:val="none" w:sz="0" w:space="0" w:color="auto"/>
                <w:bottom w:val="none" w:sz="0" w:space="0" w:color="auto"/>
                <w:right w:val="none" w:sz="0" w:space="0" w:color="auto"/>
              </w:divBdr>
            </w:div>
            <w:div w:id="1151092069">
              <w:marLeft w:val="0"/>
              <w:marRight w:val="0"/>
              <w:marTop w:val="0"/>
              <w:marBottom w:val="0"/>
              <w:divBdr>
                <w:top w:val="none" w:sz="0" w:space="0" w:color="auto"/>
                <w:left w:val="none" w:sz="0" w:space="0" w:color="auto"/>
                <w:bottom w:val="none" w:sz="0" w:space="0" w:color="auto"/>
                <w:right w:val="none" w:sz="0" w:space="0" w:color="auto"/>
              </w:divBdr>
            </w:div>
            <w:div w:id="1307050419">
              <w:marLeft w:val="0"/>
              <w:marRight w:val="0"/>
              <w:marTop w:val="0"/>
              <w:marBottom w:val="0"/>
              <w:divBdr>
                <w:top w:val="none" w:sz="0" w:space="0" w:color="auto"/>
                <w:left w:val="none" w:sz="0" w:space="0" w:color="auto"/>
                <w:bottom w:val="none" w:sz="0" w:space="0" w:color="auto"/>
                <w:right w:val="none" w:sz="0" w:space="0" w:color="auto"/>
              </w:divBdr>
            </w:div>
            <w:div w:id="1252934573">
              <w:marLeft w:val="0"/>
              <w:marRight w:val="0"/>
              <w:marTop w:val="0"/>
              <w:marBottom w:val="0"/>
              <w:divBdr>
                <w:top w:val="none" w:sz="0" w:space="0" w:color="auto"/>
                <w:left w:val="none" w:sz="0" w:space="0" w:color="auto"/>
                <w:bottom w:val="none" w:sz="0" w:space="0" w:color="auto"/>
                <w:right w:val="none" w:sz="0" w:space="0" w:color="auto"/>
              </w:divBdr>
            </w:div>
            <w:div w:id="1576815562">
              <w:marLeft w:val="0"/>
              <w:marRight w:val="0"/>
              <w:marTop w:val="0"/>
              <w:marBottom w:val="0"/>
              <w:divBdr>
                <w:top w:val="none" w:sz="0" w:space="0" w:color="auto"/>
                <w:left w:val="none" w:sz="0" w:space="0" w:color="auto"/>
                <w:bottom w:val="none" w:sz="0" w:space="0" w:color="auto"/>
                <w:right w:val="none" w:sz="0" w:space="0" w:color="auto"/>
              </w:divBdr>
            </w:div>
            <w:div w:id="442043993">
              <w:marLeft w:val="0"/>
              <w:marRight w:val="0"/>
              <w:marTop w:val="0"/>
              <w:marBottom w:val="0"/>
              <w:divBdr>
                <w:top w:val="none" w:sz="0" w:space="0" w:color="auto"/>
                <w:left w:val="none" w:sz="0" w:space="0" w:color="auto"/>
                <w:bottom w:val="none" w:sz="0" w:space="0" w:color="auto"/>
                <w:right w:val="none" w:sz="0" w:space="0" w:color="auto"/>
              </w:divBdr>
            </w:div>
            <w:div w:id="2062630254">
              <w:marLeft w:val="0"/>
              <w:marRight w:val="0"/>
              <w:marTop w:val="0"/>
              <w:marBottom w:val="0"/>
              <w:divBdr>
                <w:top w:val="none" w:sz="0" w:space="0" w:color="auto"/>
                <w:left w:val="none" w:sz="0" w:space="0" w:color="auto"/>
                <w:bottom w:val="none" w:sz="0" w:space="0" w:color="auto"/>
                <w:right w:val="none" w:sz="0" w:space="0" w:color="auto"/>
              </w:divBdr>
            </w:div>
            <w:div w:id="11518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5825">
      <w:bodyDiv w:val="1"/>
      <w:marLeft w:val="0"/>
      <w:marRight w:val="0"/>
      <w:marTop w:val="0"/>
      <w:marBottom w:val="0"/>
      <w:divBdr>
        <w:top w:val="none" w:sz="0" w:space="0" w:color="auto"/>
        <w:left w:val="none" w:sz="0" w:space="0" w:color="auto"/>
        <w:bottom w:val="none" w:sz="0" w:space="0" w:color="auto"/>
        <w:right w:val="none" w:sz="0" w:space="0" w:color="auto"/>
      </w:divBdr>
    </w:div>
    <w:div w:id="1005476735">
      <w:bodyDiv w:val="1"/>
      <w:marLeft w:val="0"/>
      <w:marRight w:val="0"/>
      <w:marTop w:val="0"/>
      <w:marBottom w:val="0"/>
      <w:divBdr>
        <w:top w:val="none" w:sz="0" w:space="0" w:color="auto"/>
        <w:left w:val="none" w:sz="0" w:space="0" w:color="auto"/>
        <w:bottom w:val="none" w:sz="0" w:space="0" w:color="auto"/>
        <w:right w:val="none" w:sz="0" w:space="0" w:color="auto"/>
      </w:divBdr>
    </w:div>
    <w:div w:id="1007444780">
      <w:bodyDiv w:val="1"/>
      <w:marLeft w:val="0"/>
      <w:marRight w:val="0"/>
      <w:marTop w:val="0"/>
      <w:marBottom w:val="0"/>
      <w:divBdr>
        <w:top w:val="none" w:sz="0" w:space="0" w:color="auto"/>
        <w:left w:val="none" w:sz="0" w:space="0" w:color="auto"/>
        <w:bottom w:val="none" w:sz="0" w:space="0" w:color="auto"/>
        <w:right w:val="none" w:sz="0" w:space="0" w:color="auto"/>
      </w:divBdr>
    </w:div>
    <w:div w:id="1009068302">
      <w:bodyDiv w:val="1"/>
      <w:marLeft w:val="0"/>
      <w:marRight w:val="0"/>
      <w:marTop w:val="0"/>
      <w:marBottom w:val="0"/>
      <w:divBdr>
        <w:top w:val="none" w:sz="0" w:space="0" w:color="auto"/>
        <w:left w:val="none" w:sz="0" w:space="0" w:color="auto"/>
        <w:bottom w:val="none" w:sz="0" w:space="0" w:color="auto"/>
        <w:right w:val="none" w:sz="0" w:space="0" w:color="auto"/>
      </w:divBdr>
    </w:div>
    <w:div w:id="1010791786">
      <w:bodyDiv w:val="1"/>
      <w:marLeft w:val="0"/>
      <w:marRight w:val="0"/>
      <w:marTop w:val="0"/>
      <w:marBottom w:val="0"/>
      <w:divBdr>
        <w:top w:val="none" w:sz="0" w:space="0" w:color="auto"/>
        <w:left w:val="none" w:sz="0" w:space="0" w:color="auto"/>
        <w:bottom w:val="none" w:sz="0" w:space="0" w:color="auto"/>
        <w:right w:val="none" w:sz="0" w:space="0" w:color="auto"/>
      </w:divBdr>
    </w:div>
    <w:div w:id="1013801252">
      <w:bodyDiv w:val="1"/>
      <w:marLeft w:val="0"/>
      <w:marRight w:val="0"/>
      <w:marTop w:val="0"/>
      <w:marBottom w:val="0"/>
      <w:divBdr>
        <w:top w:val="none" w:sz="0" w:space="0" w:color="auto"/>
        <w:left w:val="none" w:sz="0" w:space="0" w:color="auto"/>
        <w:bottom w:val="none" w:sz="0" w:space="0" w:color="auto"/>
        <w:right w:val="none" w:sz="0" w:space="0" w:color="auto"/>
      </w:divBdr>
    </w:div>
    <w:div w:id="1019696896">
      <w:bodyDiv w:val="1"/>
      <w:marLeft w:val="0"/>
      <w:marRight w:val="0"/>
      <w:marTop w:val="0"/>
      <w:marBottom w:val="0"/>
      <w:divBdr>
        <w:top w:val="none" w:sz="0" w:space="0" w:color="auto"/>
        <w:left w:val="none" w:sz="0" w:space="0" w:color="auto"/>
        <w:bottom w:val="none" w:sz="0" w:space="0" w:color="auto"/>
        <w:right w:val="none" w:sz="0" w:space="0" w:color="auto"/>
      </w:divBdr>
    </w:div>
    <w:div w:id="1019700530">
      <w:bodyDiv w:val="1"/>
      <w:marLeft w:val="0"/>
      <w:marRight w:val="0"/>
      <w:marTop w:val="0"/>
      <w:marBottom w:val="0"/>
      <w:divBdr>
        <w:top w:val="none" w:sz="0" w:space="0" w:color="auto"/>
        <w:left w:val="none" w:sz="0" w:space="0" w:color="auto"/>
        <w:bottom w:val="none" w:sz="0" w:space="0" w:color="auto"/>
        <w:right w:val="none" w:sz="0" w:space="0" w:color="auto"/>
      </w:divBdr>
    </w:div>
    <w:div w:id="1020542647">
      <w:bodyDiv w:val="1"/>
      <w:marLeft w:val="0"/>
      <w:marRight w:val="0"/>
      <w:marTop w:val="0"/>
      <w:marBottom w:val="0"/>
      <w:divBdr>
        <w:top w:val="none" w:sz="0" w:space="0" w:color="auto"/>
        <w:left w:val="none" w:sz="0" w:space="0" w:color="auto"/>
        <w:bottom w:val="none" w:sz="0" w:space="0" w:color="auto"/>
        <w:right w:val="none" w:sz="0" w:space="0" w:color="auto"/>
      </w:divBdr>
    </w:div>
    <w:div w:id="1023945398">
      <w:bodyDiv w:val="1"/>
      <w:marLeft w:val="0"/>
      <w:marRight w:val="0"/>
      <w:marTop w:val="0"/>
      <w:marBottom w:val="0"/>
      <w:divBdr>
        <w:top w:val="none" w:sz="0" w:space="0" w:color="auto"/>
        <w:left w:val="none" w:sz="0" w:space="0" w:color="auto"/>
        <w:bottom w:val="none" w:sz="0" w:space="0" w:color="auto"/>
        <w:right w:val="none" w:sz="0" w:space="0" w:color="auto"/>
      </w:divBdr>
    </w:div>
    <w:div w:id="1042245968">
      <w:bodyDiv w:val="1"/>
      <w:marLeft w:val="0"/>
      <w:marRight w:val="0"/>
      <w:marTop w:val="0"/>
      <w:marBottom w:val="0"/>
      <w:divBdr>
        <w:top w:val="none" w:sz="0" w:space="0" w:color="auto"/>
        <w:left w:val="none" w:sz="0" w:space="0" w:color="auto"/>
        <w:bottom w:val="none" w:sz="0" w:space="0" w:color="auto"/>
        <w:right w:val="none" w:sz="0" w:space="0" w:color="auto"/>
      </w:divBdr>
    </w:div>
    <w:div w:id="1049450683">
      <w:bodyDiv w:val="1"/>
      <w:marLeft w:val="0"/>
      <w:marRight w:val="0"/>
      <w:marTop w:val="0"/>
      <w:marBottom w:val="0"/>
      <w:divBdr>
        <w:top w:val="none" w:sz="0" w:space="0" w:color="auto"/>
        <w:left w:val="none" w:sz="0" w:space="0" w:color="auto"/>
        <w:bottom w:val="none" w:sz="0" w:space="0" w:color="auto"/>
        <w:right w:val="none" w:sz="0" w:space="0" w:color="auto"/>
      </w:divBdr>
    </w:div>
    <w:div w:id="1057510854">
      <w:bodyDiv w:val="1"/>
      <w:marLeft w:val="0"/>
      <w:marRight w:val="0"/>
      <w:marTop w:val="0"/>
      <w:marBottom w:val="0"/>
      <w:divBdr>
        <w:top w:val="none" w:sz="0" w:space="0" w:color="auto"/>
        <w:left w:val="none" w:sz="0" w:space="0" w:color="auto"/>
        <w:bottom w:val="none" w:sz="0" w:space="0" w:color="auto"/>
        <w:right w:val="none" w:sz="0" w:space="0" w:color="auto"/>
      </w:divBdr>
    </w:div>
    <w:div w:id="1070495334">
      <w:bodyDiv w:val="1"/>
      <w:marLeft w:val="0"/>
      <w:marRight w:val="0"/>
      <w:marTop w:val="0"/>
      <w:marBottom w:val="0"/>
      <w:divBdr>
        <w:top w:val="none" w:sz="0" w:space="0" w:color="auto"/>
        <w:left w:val="none" w:sz="0" w:space="0" w:color="auto"/>
        <w:bottom w:val="none" w:sz="0" w:space="0" w:color="auto"/>
        <w:right w:val="none" w:sz="0" w:space="0" w:color="auto"/>
      </w:divBdr>
    </w:div>
    <w:div w:id="1076509913">
      <w:bodyDiv w:val="1"/>
      <w:marLeft w:val="0"/>
      <w:marRight w:val="0"/>
      <w:marTop w:val="0"/>
      <w:marBottom w:val="0"/>
      <w:divBdr>
        <w:top w:val="none" w:sz="0" w:space="0" w:color="auto"/>
        <w:left w:val="none" w:sz="0" w:space="0" w:color="auto"/>
        <w:bottom w:val="none" w:sz="0" w:space="0" w:color="auto"/>
        <w:right w:val="none" w:sz="0" w:space="0" w:color="auto"/>
      </w:divBdr>
    </w:div>
    <w:div w:id="1093666486">
      <w:bodyDiv w:val="1"/>
      <w:marLeft w:val="0"/>
      <w:marRight w:val="0"/>
      <w:marTop w:val="0"/>
      <w:marBottom w:val="0"/>
      <w:divBdr>
        <w:top w:val="none" w:sz="0" w:space="0" w:color="auto"/>
        <w:left w:val="none" w:sz="0" w:space="0" w:color="auto"/>
        <w:bottom w:val="none" w:sz="0" w:space="0" w:color="auto"/>
        <w:right w:val="none" w:sz="0" w:space="0" w:color="auto"/>
      </w:divBdr>
    </w:div>
    <w:div w:id="1101950762">
      <w:bodyDiv w:val="1"/>
      <w:marLeft w:val="0"/>
      <w:marRight w:val="0"/>
      <w:marTop w:val="0"/>
      <w:marBottom w:val="0"/>
      <w:divBdr>
        <w:top w:val="none" w:sz="0" w:space="0" w:color="auto"/>
        <w:left w:val="none" w:sz="0" w:space="0" w:color="auto"/>
        <w:bottom w:val="none" w:sz="0" w:space="0" w:color="auto"/>
        <w:right w:val="none" w:sz="0" w:space="0" w:color="auto"/>
      </w:divBdr>
    </w:div>
    <w:div w:id="1103262256">
      <w:bodyDiv w:val="1"/>
      <w:marLeft w:val="0"/>
      <w:marRight w:val="0"/>
      <w:marTop w:val="0"/>
      <w:marBottom w:val="0"/>
      <w:divBdr>
        <w:top w:val="none" w:sz="0" w:space="0" w:color="auto"/>
        <w:left w:val="none" w:sz="0" w:space="0" w:color="auto"/>
        <w:bottom w:val="none" w:sz="0" w:space="0" w:color="auto"/>
        <w:right w:val="none" w:sz="0" w:space="0" w:color="auto"/>
      </w:divBdr>
    </w:div>
    <w:div w:id="1107237603">
      <w:bodyDiv w:val="1"/>
      <w:marLeft w:val="0"/>
      <w:marRight w:val="0"/>
      <w:marTop w:val="0"/>
      <w:marBottom w:val="0"/>
      <w:divBdr>
        <w:top w:val="none" w:sz="0" w:space="0" w:color="auto"/>
        <w:left w:val="none" w:sz="0" w:space="0" w:color="auto"/>
        <w:bottom w:val="none" w:sz="0" w:space="0" w:color="auto"/>
        <w:right w:val="none" w:sz="0" w:space="0" w:color="auto"/>
      </w:divBdr>
    </w:div>
    <w:div w:id="1107458253">
      <w:bodyDiv w:val="1"/>
      <w:marLeft w:val="0"/>
      <w:marRight w:val="0"/>
      <w:marTop w:val="0"/>
      <w:marBottom w:val="0"/>
      <w:divBdr>
        <w:top w:val="none" w:sz="0" w:space="0" w:color="auto"/>
        <w:left w:val="none" w:sz="0" w:space="0" w:color="auto"/>
        <w:bottom w:val="none" w:sz="0" w:space="0" w:color="auto"/>
        <w:right w:val="none" w:sz="0" w:space="0" w:color="auto"/>
      </w:divBdr>
    </w:div>
    <w:div w:id="1128163767">
      <w:bodyDiv w:val="1"/>
      <w:marLeft w:val="0"/>
      <w:marRight w:val="0"/>
      <w:marTop w:val="0"/>
      <w:marBottom w:val="0"/>
      <w:divBdr>
        <w:top w:val="none" w:sz="0" w:space="0" w:color="auto"/>
        <w:left w:val="none" w:sz="0" w:space="0" w:color="auto"/>
        <w:bottom w:val="none" w:sz="0" w:space="0" w:color="auto"/>
        <w:right w:val="none" w:sz="0" w:space="0" w:color="auto"/>
      </w:divBdr>
    </w:div>
    <w:div w:id="1132794598">
      <w:bodyDiv w:val="1"/>
      <w:marLeft w:val="0"/>
      <w:marRight w:val="0"/>
      <w:marTop w:val="0"/>
      <w:marBottom w:val="0"/>
      <w:divBdr>
        <w:top w:val="none" w:sz="0" w:space="0" w:color="auto"/>
        <w:left w:val="none" w:sz="0" w:space="0" w:color="auto"/>
        <w:bottom w:val="none" w:sz="0" w:space="0" w:color="auto"/>
        <w:right w:val="none" w:sz="0" w:space="0" w:color="auto"/>
      </w:divBdr>
    </w:div>
    <w:div w:id="1151603021">
      <w:bodyDiv w:val="1"/>
      <w:marLeft w:val="0"/>
      <w:marRight w:val="0"/>
      <w:marTop w:val="0"/>
      <w:marBottom w:val="0"/>
      <w:divBdr>
        <w:top w:val="none" w:sz="0" w:space="0" w:color="auto"/>
        <w:left w:val="none" w:sz="0" w:space="0" w:color="auto"/>
        <w:bottom w:val="none" w:sz="0" w:space="0" w:color="auto"/>
        <w:right w:val="none" w:sz="0" w:space="0" w:color="auto"/>
      </w:divBdr>
    </w:div>
    <w:div w:id="1172842977">
      <w:bodyDiv w:val="1"/>
      <w:marLeft w:val="0"/>
      <w:marRight w:val="0"/>
      <w:marTop w:val="0"/>
      <w:marBottom w:val="0"/>
      <w:divBdr>
        <w:top w:val="none" w:sz="0" w:space="0" w:color="auto"/>
        <w:left w:val="none" w:sz="0" w:space="0" w:color="auto"/>
        <w:bottom w:val="none" w:sz="0" w:space="0" w:color="auto"/>
        <w:right w:val="none" w:sz="0" w:space="0" w:color="auto"/>
      </w:divBdr>
    </w:div>
    <w:div w:id="1176652524">
      <w:bodyDiv w:val="1"/>
      <w:marLeft w:val="0"/>
      <w:marRight w:val="0"/>
      <w:marTop w:val="0"/>
      <w:marBottom w:val="0"/>
      <w:divBdr>
        <w:top w:val="none" w:sz="0" w:space="0" w:color="auto"/>
        <w:left w:val="none" w:sz="0" w:space="0" w:color="auto"/>
        <w:bottom w:val="none" w:sz="0" w:space="0" w:color="auto"/>
        <w:right w:val="none" w:sz="0" w:space="0" w:color="auto"/>
      </w:divBdr>
    </w:div>
    <w:div w:id="1179394127">
      <w:bodyDiv w:val="1"/>
      <w:marLeft w:val="0"/>
      <w:marRight w:val="0"/>
      <w:marTop w:val="0"/>
      <w:marBottom w:val="0"/>
      <w:divBdr>
        <w:top w:val="none" w:sz="0" w:space="0" w:color="auto"/>
        <w:left w:val="none" w:sz="0" w:space="0" w:color="auto"/>
        <w:bottom w:val="none" w:sz="0" w:space="0" w:color="auto"/>
        <w:right w:val="none" w:sz="0" w:space="0" w:color="auto"/>
      </w:divBdr>
    </w:div>
    <w:div w:id="1187212241">
      <w:bodyDiv w:val="1"/>
      <w:marLeft w:val="0"/>
      <w:marRight w:val="0"/>
      <w:marTop w:val="0"/>
      <w:marBottom w:val="0"/>
      <w:divBdr>
        <w:top w:val="none" w:sz="0" w:space="0" w:color="auto"/>
        <w:left w:val="none" w:sz="0" w:space="0" w:color="auto"/>
        <w:bottom w:val="none" w:sz="0" w:space="0" w:color="auto"/>
        <w:right w:val="none" w:sz="0" w:space="0" w:color="auto"/>
      </w:divBdr>
    </w:div>
    <w:div w:id="1187871922">
      <w:bodyDiv w:val="1"/>
      <w:marLeft w:val="0"/>
      <w:marRight w:val="0"/>
      <w:marTop w:val="0"/>
      <w:marBottom w:val="0"/>
      <w:divBdr>
        <w:top w:val="none" w:sz="0" w:space="0" w:color="auto"/>
        <w:left w:val="none" w:sz="0" w:space="0" w:color="auto"/>
        <w:bottom w:val="none" w:sz="0" w:space="0" w:color="auto"/>
        <w:right w:val="none" w:sz="0" w:space="0" w:color="auto"/>
      </w:divBdr>
    </w:div>
    <w:div w:id="1190216351">
      <w:bodyDiv w:val="1"/>
      <w:marLeft w:val="0"/>
      <w:marRight w:val="0"/>
      <w:marTop w:val="0"/>
      <w:marBottom w:val="0"/>
      <w:divBdr>
        <w:top w:val="none" w:sz="0" w:space="0" w:color="auto"/>
        <w:left w:val="none" w:sz="0" w:space="0" w:color="auto"/>
        <w:bottom w:val="none" w:sz="0" w:space="0" w:color="auto"/>
        <w:right w:val="none" w:sz="0" w:space="0" w:color="auto"/>
      </w:divBdr>
    </w:div>
    <w:div w:id="1190529750">
      <w:bodyDiv w:val="1"/>
      <w:marLeft w:val="0"/>
      <w:marRight w:val="0"/>
      <w:marTop w:val="0"/>
      <w:marBottom w:val="0"/>
      <w:divBdr>
        <w:top w:val="none" w:sz="0" w:space="0" w:color="auto"/>
        <w:left w:val="none" w:sz="0" w:space="0" w:color="auto"/>
        <w:bottom w:val="none" w:sz="0" w:space="0" w:color="auto"/>
        <w:right w:val="none" w:sz="0" w:space="0" w:color="auto"/>
      </w:divBdr>
    </w:div>
    <w:div w:id="1197044792">
      <w:bodyDiv w:val="1"/>
      <w:marLeft w:val="0"/>
      <w:marRight w:val="0"/>
      <w:marTop w:val="0"/>
      <w:marBottom w:val="0"/>
      <w:divBdr>
        <w:top w:val="none" w:sz="0" w:space="0" w:color="auto"/>
        <w:left w:val="none" w:sz="0" w:space="0" w:color="auto"/>
        <w:bottom w:val="none" w:sz="0" w:space="0" w:color="auto"/>
        <w:right w:val="none" w:sz="0" w:space="0" w:color="auto"/>
      </w:divBdr>
    </w:div>
    <w:div w:id="1199010777">
      <w:bodyDiv w:val="1"/>
      <w:marLeft w:val="0"/>
      <w:marRight w:val="0"/>
      <w:marTop w:val="0"/>
      <w:marBottom w:val="0"/>
      <w:divBdr>
        <w:top w:val="none" w:sz="0" w:space="0" w:color="auto"/>
        <w:left w:val="none" w:sz="0" w:space="0" w:color="auto"/>
        <w:bottom w:val="none" w:sz="0" w:space="0" w:color="auto"/>
        <w:right w:val="none" w:sz="0" w:space="0" w:color="auto"/>
      </w:divBdr>
    </w:div>
    <w:div w:id="1201866365">
      <w:bodyDiv w:val="1"/>
      <w:marLeft w:val="0"/>
      <w:marRight w:val="0"/>
      <w:marTop w:val="0"/>
      <w:marBottom w:val="0"/>
      <w:divBdr>
        <w:top w:val="none" w:sz="0" w:space="0" w:color="auto"/>
        <w:left w:val="none" w:sz="0" w:space="0" w:color="auto"/>
        <w:bottom w:val="none" w:sz="0" w:space="0" w:color="auto"/>
        <w:right w:val="none" w:sz="0" w:space="0" w:color="auto"/>
      </w:divBdr>
    </w:div>
    <w:div w:id="1213276195">
      <w:bodyDiv w:val="1"/>
      <w:marLeft w:val="0"/>
      <w:marRight w:val="0"/>
      <w:marTop w:val="0"/>
      <w:marBottom w:val="0"/>
      <w:divBdr>
        <w:top w:val="none" w:sz="0" w:space="0" w:color="auto"/>
        <w:left w:val="none" w:sz="0" w:space="0" w:color="auto"/>
        <w:bottom w:val="none" w:sz="0" w:space="0" w:color="auto"/>
        <w:right w:val="none" w:sz="0" w:space="0" w:color="auto"/>
      </w:divBdr>
    </w:div>
    <w:div w:id="1229346108">
      <w:bodyDiv w:val="1"/>
      <w:marLeft w:val="0"/>
      <w:marRight w:val="0"/>
      <w:marTop w:val="0"/>
      <w:marBottom w:val="0"/>
      <w:divBdr>
        <w:top w:val="none" w:sz="0" w:space="0" w:color="auto"/>
        <w:left w:val="none" w:sz="0" w:space="0" w:color="auto"/>
        <w:bottom w:val="none" w:sz="0" w:space="0" w:color="auto"/>
        <w:right w:val="none" w:sz="0" w:space="0" w:color="auto"/>
      </w:divBdr>
    </w:div>
    <w:div w:id="1231497346">
      <w:bodyDiv w:val="1"/>
      <w:marLeft w:val="0"/>
      <w:marRight w:val="0"/>
      <w:marTop w:val="0"/>
      <w:marBottom w:val="0"/>
      <w:divBdr>
        <w:top w:val="none" w:sz="0" w:space="0" w:color="auto"/>
        <w:left w:val="none" w:sz="0" w:space="0" w:color="auto"/>
        <w:bottom w:val="none" w:sz="0" w:space="0" w:color="auto"/>
        <w:right w:val="none" w:sz="0" w:space="0" w:color="auto"/>
      </w:divBdr>
    </w:div>
    <w:div w:id="1231574012">
      <w:bodyDiv w:val="1"/>
      <w:marLeft w:val="0"/>
      <w:marRight w:val="0"/>
      <w:marTop w:val="0"/>
      <w:marBottom w:val="0"/>
      <w:divBdr>
        <w:top w:val="none" w:sz="0" w:space="0" w:color="auto"/>
        <w:left w:val="none" w:sz="0" w:space="0" w:color="auto"/>
        <w:bottom w:val="none" w:sz="0" w:space="0" w:color="auto"/>
        <w:right w:val="none" w:sz="0" w:space="0" w:color="auto"/>
      </w:divBdr>
    </w:div>
    <w:div w:id="1245648281">
      <w:bodyDiv w:val="1"/>
      <w:marLeft w:val="0"/>
      <w:marRight w:val="0"/>
      <w:marTop w:val="0"/>
      <w:marBottom w:val="0"/>
      <w:divBdr>
        <w:top w:val="none" w:sz="0" w:space="0" w:color="auto"/>
        <w:left w:val="none" w:sz="0" w:space="0" w:color="auto"/>
        <w:bottom w:val="none" w:sz="0" w:space="0" w:color="auto"/>
        <w:right w:val="none" w:sz="0" w:space="0" w:color="auto"/>
      </w:divBdr>
    </w:div>
    <w:div w:id="1247302672">
      <w:bodyDiv w:val="1"/>
      <w:marLeft w:val="0"/>
      <w:marRight w:val="0"/>
      <w:marTop w:val="0"/>
      <w:marBottom w:val="0"/>
      <w:divBdr>
        <w:top w:val="none" w:sz="0" w:space="0" w:color="auto"/>
        <w:left w:val="none" w:sz="0" w:space="0" w:color="auto"/>
        <w:bottom w:val="none" w:sz="0" w:space="0" w:color="auto"/>
        <w:right w:val="none" w:sz="0" w:space="0" w:color="auto"/>
      </w:divBdr>
    </w:div>
    <w:div w:id="1258245509">
      <w:bodyDiv w:val="1"/>
      <w:marLeft w:val="0"/>
      <w:marRight w:val="0"/>
      <w:marTop w:val="0"/>
      <w:marBottom w:val="0"/>
      <w:divBdr>
        <w:top w:val="none" w:sz="0" w:space="0" w:color="auto"/>
        <w:left w:val="none" w:sz="0" w:space="0" w:color="auto"/>
        <w:bottom w:val="none" w:sz="0" w:space="0" w:color="auto"/>
        <w:right w:val="none" w:sz="0" w:space="0" w:color="auto"/>
      </w:divBdr>
    </w:div>
    <w:div w:id="1260677798">
      <w:bodyDiv w:val="1"/>
      <w:marLeft w:val="0"/>
      <w:marRight w:val="0"/>
      <w:marTop w:val="0"/>
      <w:marBottom w:val="0"/>
      <w:divBdr>
        <w:top w:val="none" w:sz="0" w:space="0" w:color="auto"/>
        <w:left w:val="none" w:sz="0" w:space="0" w:color="auto"/>
        <w:bottom w:val="none" w:sz="0" w:space="0" w:color="auto"/>
        <w:right w:val="none" w:sz="0" w:space="0" w:color="auto"/>
      </w:divBdr>
    </w:div>
    <w:div w:id="1268537393">
      <w:bodyDiv w:val="1"/>
      <w:marLeft w:val="0"/>
      <w:marRight w:val="0"/>
      <w:marTop w:val="0"/>
      <w:marBottom w:val="0"/>
      <w:divBdr>
        <w:top w:val="none" w:sz="0" w:space="0" w:color="auto"/>
        <w:left w:val="none" w:sz="0" w:space="0" w:color="auto"/>
        <w:bottom w:val="none" w:sz="0" w:space="0" w:color="auto"/>
        <w:right w:val="none" w:sz="0" w:space="0" w:color="auto"/>
      </w:divBdr>
    </w:div>
    <w:div w:id="1270966461">
      <w:bodyDiv w:val="1"/>
      <w:marLeft w:val="0"/>
      <w:marRight w:val="0"/>
      <w:marTop w:val="0"/>
      <w:marBottom w:val="0"/>
      <w:divBdr>
        <w:top w:val="none" w:sz="0" w:space="0" w:color="auto"/>
        <w:left w:val="none" w:sz="0" w:space="0" w:color="auto"/>
        <w:bottom w:val="none" w:sz="0" w:space="0" w:color="auto"/>
        <w:right w:val="none" w:sz="0" w:space="0" w:color="auto"/>
      </w:divBdr>
    </w:div>
    <w:div w:id="1273904293">
      <w:bodyDiv w:val="1"/>
      <w:marLeft w:val="0"/>
      <w:marRight w:val="0"/>
      <w:marTop w:val="0"/>
      <w:marBottom w:val="0"/>
      <w:divBdr>
        <w:top w:val="none" w:sz="0" w:space="0" w:color="auto"/>
        <w:left w:val="none" w:sz="0" w:space="0" w:color="auto"/>
        <w:bottom w:val="none" w:sz="0" w:space="0" w:color="auto"/>
        <w:right w:val="none" w:sz="0" w:space="0" w:color="auto"/>
      </w:divBdr>
    </w:div>
    <w:div w:id="1274165225">
      <w:bodyDiv w:val="1"/>
      <w:marLeft w:val="0"/>
      <w:marRight w:val="0"/>
      <w:marTop w:val="0"/>
      <w:marBottom w:val="0"/>
      <w:divBdr>
        <w:top w:val="none" w:sz="0" w:space="0" w:color="auto"/>
        <w:left w:val="none" w:sz="0" w:space="0" w:color="auto"/>
        <w:bottom w:val="none" w:sz="0" w:space="0" w:color="auto"/>
        <w:right w:val="none" w:sz="0" w:space="0" w:color="auto"/>
      </w:divBdr>
    </w:div>
    <w:div w:id="1277834271">
      <w:bodyDiv w:val="1"/>
      <w:marLeft w:val="0"/>
      <w:marRight w:val="0"/>
      <w:marTop w:val="0"/>
      <w:marBottom w:val="0"/>
      <w:divBdr>
        <w:top w:val="none" w:sz="0" w:space="0" w:color="auto"/>
        <w:left w:val="none" w:sz="0" w:space="0" w:color="auto"/>
        <w:bottom w:val="none" w:sz="0" w:space="0" w:color="auto"/>
        <w:right w:val="none" w:sz="0" w:space="0" w:color="auto"/>
      </w:divBdr>
    </w:div>
    <w:div w:id="1305237631">
      <w:bodyDiv w:val="1"/>
      <w:marLeft w:val="0"/>
      <w:marRight w:val="0"/>
      <w:marTop w:val="0"/>
      <w:marBottom w:val="0"/>
      <w:divBdr>
        <w:top w:val="none" w:sz="0" w:space="0" w:color="auto"/>
        <w:left w:val="none" w:sz="0" w:space="0" w:color="auto"/>
        <w:bottom w:val="none" w:sz="0" w:space="0" w:color="auto"/>
        <w:right w:val="none" w:sz="0" w:space="0" w:color="auto"/>
      </w:divBdr>
    </w:div>
    <w:div w:id="1318799220">
      <w:bodyDiv w:val="1"/>
      <w:marLeft w:val="0"/>
      <w:marRight w:val="0"/>
      <w:marTop w:val="0"/>
      <w:marBottom w:val="0"/>
      <w:divBdr>
        <w:top w:val="none" w:sz="0" w:space="0" w:color="auto"/>
        <w:left w:val="none" w:sz="0" w:space="0" w:color="auto"/>
        <w:bottom w:val="none" w:sz="0" w:space="0" w:color="auto"/>
        <w:right w:val="none" w:sz="0" w:space="0" w:color="auto"/>
      </w:divBdr>
    </w:div>
    <w:div w:id="1319963209">
      <w:bodyDiv w:val="1"/>
      <w:marLeft w:val="0"/>
      <w:marRight w:val="0"/>
      <w:marTop w:val="0"/>
      <w:marBottom w:val="0"/>
      <w:divBdr>
        <w:top w:val="none" w:sz="0" w:space="0" w:color="auto"/>
        <w:left w:val="none" w:sz="0" w:space="0" w:color="auto"/>
        <w:bottom w:val="none" w:sz="0" w:space="0" w:color="auto"/>
        <w:right w:val="none" w:sz="0" w:space="0" w:color="auto"/>
      </w:divBdr>
    </w:div>
    <w:div w:id="1320301950">
      <w:bodyDiv w:val="1"/>
      <w:marLeft w:val="0"/>
      <w:marRight w:val="0"/>
      <w:marTop w:val="0"/>
      <w:marBottom w:val="0"/>
      <w:divBdr>
        <w:top w:val="none" w:sz="0" w:space="0" w:color="auto"/>
        <w:left w:val="none" w:sz="0" w:space="0" w:color="auto"/>
        <w:bottom w:val="none" w:sz="0" w:space="0" w:color="auto"/>
        <w:right w:val="none" w:sz="0" w:space="0" w:color="auto"/>
      </w:divBdr>
    </w:div>
    <w:div w:id="1324167721">
      <w:bodyDiv w:val="1"/>
      <w:marLeft w:val="0"/>
      <w:marRight w:val="0"/>
      <w:marTop w:val="0"/>
      <w:marBottom w:val="0"/>
      <w:divBdr>
        <w:top w:val="none" w:sz="0" w:space="0" w:color="auto"/>
        <w:left w:val="none" w:sz="0" w:space="0" w:color="auto"/>
        <w:bottom w:val="none" w:sz="0" w:space="0" w:color="auto"/>
        <w:right w:val="none" w:sz="0" w:space="0" w:color="auto"/>
      </w:divBdr>
    </w:div>
    <w:div w:id="1332105872">
      <w:bodyDiv w:val="1"/>
      <w:marLeft w:val="0"/>
      <w:marRight w:val="0"/>
      <w:marTop w:val="0"/>
      <w:marBottom w:val="0"/>
      <w:divBdr>
        <w:top w:val="none" w:sz="0" w:space="0" w:color="auto"/>
        <w:left w:val="none" w:sz="0" w:space="0" w:color="auto"/>
        <w:bottom w:val="none" w:sz="0" w:space="0" w:color="auto"/>
        <w:right w:val="none" w:sz="0" w:space="0" w:color="auto"/>
      </w:divBdr>
    </w:div>
    <w:div w:id="1334987174">
      <w:bodyDiv w:val="1"/>
      <w:marLeft w:val="0"/>
      <w:marRight w:val="0"/>
      <w:marTop w:val="0"/>
      <w:marBottom w:val="0"/>
      <w:divBdr>
        <w:top w:val="none" w:sz="0" w:space="0" w:color="auto"/>
        <w:left w:val="none" w:sz="0" w:space="0" w:color="auto"/>
        <w:bottom w:val="none" w:sz="0" w:space="0" w:color="auto"/>
        <w:right w:val="none" w:sz="0" w:space="0" w:color="auto"/>
      </w:divBdr>
    </w:div>
    <w:div w:id="1338533391">
      <w:bodyDiv w:val="1"/>
      <w:marLeft w:val="0"/>
      <w:marRight w:val="0"/>
      <w:marTop w:val="0"/>
      <w:marBottom w:val="0"/>
      <w:divBdr>
        <w:top w:val="none" w:sz="0" w:space="0" w:color="auto"/>
        <w:left w:val="none" w:sz="0" w:space="0" w:color="auto"/>
        <w:bottom w:val="none" w:sz="0" w:space="0" w:color="auto"/>
        <w:right w:val="none" w:sz="0" w:space="0" w:color="auto"/>
      </w:divBdr>
    </w:div>
    <w:div w:id="1338851759">
      <w:bodyDiv w:val="1"/>
      <w:marLeft w:val="0"/>
      <w:marRight w:val="0"/>
      <w:marTop w:val="0"/>
      <w:marBottom w:val="0"/>
      <w:divBdr>
        <w:top w:val="none" w:sz="0" w:space="0" w:color="auto"/>
        <w:left w:val="none" w:sz="0" w:space="0" w:color="auto"/>
        <w:bottom w:val="none" w:sz="0" w:space="0" w:color="auto"/>
        <w:right w:val="none" w:sz="0" w:space="0" w:color="auto"/>
      </w:divBdr>
    </w:div>
    <w:div w:id="1339045308">
      <w:bodyDiv w:val="1"/>
      <w:marLeft w:val="0"/>
      <w:marRight w:val="0"/>
      <w:marTop w:val="0"/>
      <w:marBottom w:val="0"/>
      <w:divBdr>
        <w:top w:val="none" w:sz="0" w:space="0" w:color="auto"/>
        <w:left w:val="none" w:sz="0" w:space="0" w:color="auto"/>
        <w:bottom w:val="none" w:sz="0" w:space="0" w:color="auto"/>
        <w:right w:val="none" w:sz="0" w:space="0" w:color="auto"/>
      </w:divBdr>
    </w:div>
    <w:div w:id="1339578087">
      <w:bodyDiv w:val="1"/>
      <w:marLeft w:val="0"/>
      <w:marRight w:val="0"/>
      <w:marTop w:val="0"/>
      <w:marBottom w:val="0"/>
      <w:divBdr>
        <w:top w:val="none" w:sz="0" w:space="0" w:color="auto"/>
        <w:left w:val="none" w:sz="0" w:space="0" w:color="auto"/>
        <w:bottom w:val="none" w:sz="0" w:space="0" w:color="auto"/>
        <w:right w:val="none" w:sz="0" w:space="0" w:color="auto"/>
      </w:divBdr>
    </w:div>
    <w:div w:id="1340423976">
      <w:bodyDiv w:val="1"/>
      <w:marLeft w:val="0"/>
      <w:marRight w:val="0"/>
      <w:marTop w:val="0"/>
      <w:marBottom w:val="0"/>
      <w:divBdr>
        <w:top w:val="none" w:sz="0" w:space="0" w:color="auto"/>
        <w:left w:val="none" w:sz="0" w:space="0" w:color="auto"/>
        <w:bottom w:val="none" w:sz="0" w:space="0" w:color="auto"/>
        <w:right w:val="none" w:sz="0" w:space="0" w:color="auto"/>
      </w:divBdr>
    </w:div>
    <w:div w:id="1346053612">
      <w:bodyDiv w:val="1"/>
      <w:marLeft w:val="0"/>
      <w:marRight w:val="0"/>
      <w:marTop w:val="0"/>
      <w:marBottom w:val="0"/>
      <w:divBdr>
        <w:top w:val="none" w:sz="0" w:space="0" w:color="auto"/>
        <w:left w:val="none" w:sz="0" w:space="0" w:color="auto"/>
        <w:bottom w:val="none" w:sz="0" w:space="0" w:color="auto"/>
        <w:right w:val="none" w:sz="0" w:space="0" w:color="auto"/>
      </w:divBdr>
    </w:div>
    <w:div w:id="1346862074">
      <w:bodyDiv w:val="1"/>
      <w:marLeft w:val="0"/>
      <w:marRight w:val="0"/>
      <w:marTop w:val="0"/>
      <w:marBottom w:val="0"/>
      <w:divBdr>
        <w:top w:val="none" w:sz="0" w:space="0" w:color="auto"/>
        <w:left w:val="none" w:sz="0" w:space="0" w:color="auto"/>
        <w:bottom w:val="none" w:sz="0" w:space="0" w:color="auto"/>
        <w:right w:val="none" w:sz="0" w:space="0" w:color="auto"/>
      </w:divBdr>
    </w:div>
    <w:div w:id="1352955280">
      <w:bodyDiv w:val="1"/>
      <w:marLeft w:val="0"/>
      <w:marRight w:val="0"/>
      <w:marTop w:val="0"/>
      <w:marBottom w:val="0"/>
      <w:divBdr>
        <w:top w:val="none" w:sz="0" w:space="0" w:color="auto"/>
        <w:left w:val="none" w:sz="0" w:space="0" w:color="auto"/>
        <w:bottom w:val="none" w:sz="0" w:space="0" w:color="auto"/>
        <w:right w:val="none" w:sz="0" w:space="0" w:color="auto"/>
      </w:divBdr>
    </w:div>
    <w:div w:id="1354071021">
      <w:bodyDiv w:val="1"/>
      <w:marLeft w:val="0"/>
      <w:marRight w:val="0"/>
      <w:marTop w:val="0"/>
      <w:marBottom w:val="0"/>
      <w:divBdr>
        <w:top w:val="none" w:sz="0" w:space="0" w:color="auto"/>
        <w:left w:val="none" w:sz="0" w:space="0" w:color="auto"/>
        <w:bottom w:val="none" w:sz="0" w:space="0" w:color="auto"/>
        <w:right w:val="none" w:sz="0" w:space="0" w:color="auto"/>
      </w:divBdr>
    </w:div>
    <w:div w:id="1364281352">
      <w:bodyDiv w:val="1"/>
      <w:marLeft w:val="0"/>
      <w:marRight w:val="0"/>
      <w:marTop w:val="0"/>
      <w:marBottom w:val="0"/>
      <w:divBdr>
        <w:top w:val="none" w:sz="0" w:space="0" w:color="auto"/>
        <w:left w:val="none" w:sz="0" w:space="0" w:color="auto"/>
        <w:bottom w:val="none" w:sz="0" w:space="0" w:color="auto"/>
        <w:right w:val="none" w:sz="0" w:space="0" w:color="auto"/>
      </w:divBdr>
    </w:div>
    <w:div w:id="1365860839">
      <w:bodyDiv w:val="1"/>
      <w:marLeft w:val="0"/>
      <w:marRight w:val="0"/>
      <w:marTop w:val="0"/>
      <w:marBottom w:val="0"/>
      <w:divBdr>
        <w:top w:val="none" w:sz="0" w:space="0" w:color="auto"/>
        <w:left w:val="none" w:sz="0" w:space="0" w:color="auto"/>
        <w:bottom w:val="none" w:sz="0" w:space="0" w:color="auto"/>
        <w:right w:val="none" w:sz="0" w:space="0" w:color="auto"/>
      </w:divBdr>
    </w:div>
    <w:div w:id="1367370654">
      <w:bodyDiv w:val="1"/>
      <w:marLeft w:val="0"/>
      <w:marRight w:val="0"/>
      <w:marTop w:val="0"/>
      <w:marBottom w:val="0"/>
      <w:divBdr>
        <w:top w:val="none" w:sz="0" w:space="0" w:color="auto"/>
        <w:left w:val="none" w:sz="0" w:space="0" w:color="auto"/>
        <w:bottom w:val="none" w:sz="0" w:space="0" w:color="auto"/>
        <w:right w:val="none" w:sz="0" w:space="0" w:color="auto"/>
      </w:divBdr>
      <w:divsChild>
        <w:div w:id="1457597892">
          <w:marLeft w:val="0"/>
          <w:marRight w:val="0"/>
          <w:marTop w:val="0"/>
          <w:marBottom w:val="0"/>
          <w:divBdr>
            <w:top w:val="none" w:sz="0" w:space="0" w:color="auto"/>
            <w:left w:val="none" w:sz="0" w:space="0" w:color="auto"/>
            <w:bottom w:val="none" w:sz="0" w:space="0" w:color="auto"/>
            <w:right w:val="none" w:sz="0" w:space="0" w:color="auto"/>
          </w:divBdr>
          <w:divsChild>
            <w:div w:id="1394356581">
              <w:marLeft w:val="0"/>
              <w:marRight w:val="0"/>
              <w:marTop w:val="0"/>
              <w:marBottom w:val="0"/>
              <w:divBdr>
                <w:top w:val="none" w:sz="0" w:space="0" w:color="auto"/>
                <w:left w:val="none" w:sz="0" w:space="0" w:color="auto"/>
                <w:bottom w:val="none" w:sz="0" w:space="0" w:color="auto"/>
                <w:right w:val="none" w:sz="0" w:space="0" w:color="auto"/>
              </w:divBdr>
            </w:div>
            <w:div w:id="403648836">
              <w:marLeft w:val="0"/>
              <w:marRight w:val="0"/>
              <w:marTop w:val="0"/>
              <w:marBottom w:val="0"/>
              <w:divBdr>
                <w:top w:val="none" w:sz="0" w:space="0" w:color="auto"/>
                <w:left w:val="none" w:sz="0" w:space="0" w:color="auto"/>
                <w:bottom w:val="none" w:sz="0" w:space="0" w:color="auto"/>
                <w:right w:val="none" w:sz="0" w:space="0" w:color="auto"/>
              </w:divBdr>
            </w:div>
            <w:div w:id="615214189">
              <w:marLeft w:val="0"/>
              <w:marRight w:val="0"/>
              <w:marTop w:val="0"/>
              <w:marBottom w:val="0"/>
              <w:divBdr>
                <w:top w:val="none" w:sz="0" w:space="0" w:color="auto"/>
                <w:left w:val="none" w:sz="0" w:space="0" w:color="auto"/>
                <w:bottom w:val="none" w:sz="0" w:space="0" w:color="auto"/>
                <w:right w:val="none" w:sz="0" w:space="0" w:color="auto"/>
              </w:divBdr>
            </w:div>
            <w:div w:id="1238781051">
              <w:marLeft w:val="0"/>
              <w:marRight w:val="0"/>
              <w:marTop w:val="0"/>
              <w:marBottom w:val="0"/>
              <w:divBdr>
                <w:top w:val="none" w:sz="0" w:space="0" w:color="auto"/>
                <w:left w:val="none" w:sz="0" w:space="0" w:color="auto"/>
                <w:bottom w:val="none" w:sz="0" w:space="0" w:color="auto"/>
                <w:right w:val="none" w:sz="0" w:space="0" w:color="auto"/>
              </w:divBdr>
            </w:div>
            <w:div w:id="810293836">
              <w:marLeft w:val="0"/>
              <w:marRight w:val="0"/>
              <w:marTop w:val="0"/>
              <w:marBottom w:val="0"/>
              <w:divBdr>
                <w:top w:val="none" w:sz="0" w:space="0" w:color="auto"/>
                <w:left w:val="none" w:sz="0" w:space="0" w:color="auto"/>
                <w:bottom w:val="none" w:sz="0" w:space="0" w:color="auto"/>
                <w:right w:val="none" w:sz="0" w:space="0" w:color="auto"/>
              </w:divBdr>
            </w:div>
            <w:div w:id="2008046219">
              <w:marLeft w:val="0"/>
              <w:marRight w:val="0"/>
              <w:marTop w:val="0"/>
              <w:marBottom w:val="0"/>
              <w:divBdr>
                <w:top w:val="none" w:sz="0" w:space="0" w:color="auto"/>
                <w:left w:val="none" w:sz="0" w:space="0" w:color="auto"/>
                <w:bottom w:val="none" w:sz="0" w:space="0" w:color="auto"/>
                <w:right w:val="none" w:sz="0" w:space="0" w:color="auto"/>
              </w:divBdr>
            </w:div>
            <w:div w:id="741487295">
              <w:marLeft w:val="0"/>
              <w:marRight w:val="0"/>
              <w:marTop w:val="0"/>
              <w:marBottom w:val="0"/>
              <w:divBdr>
                <w:top w:val="none" w:sz="0" w:space="0" w:color="auto"/>
                <w:left w:val="none" w:sz="0" w:space="0" w:color="auto"/>
                <w:bottom w:val="none" w:sz="0" w:space="0" w:color="auto"/>
                <w:right w:val="none" w:sz="0" w:space="0" w:color="auto"/>
              </w:divBdr>
            </w:div>
            <w:div w:id="1827239114">
              <w:marLeft w:val="0"/>
              <w:marRight w:val="0"/>
              <w:marTop w:val="0"/>
              <w:marBottom w:val="0"/>
              <w:divBdr>
                <w:top w:val="none" w:sz="0" w:space="0" w:color="auto"/>
                <w:left w:val="none" w:sz="0" w:space="0" w:color="auto"/>
                <w:bottom w:val="none" w:sz="0" w:space="0" w:color="auto"/>
                <w:right w:val="none" w:sz="0" w:space="0" w:color="auto"/>
              </w:divBdr>
            </w:div>
            <w:div w:id="319114719">
              <w:marLeft w:val="0"/>
              <w:marRight w:val="0"/>
              <w:marTop w:val="0"/>
              <w:marBottom w:val="0"/>
              <w:divBdr>
                <w:top w:val="none" w:sz="0" w:space="0" w:color="auto"/>
                <w:left w:val="none" w:sz="0" w:space="0" w:color="auto"/>
                <w:bottom w:val="none" w:sz="0" w:space="0" w:color="auto"/>
                <w:right w:val="none" w:sz="0" w:space="0" w:color="auto"/>
              </w:divBdr>
            </w:div>
            <w:div w:id="1942908019">
              <w:marLeft w:val="0"/>
              <w:marRight w:val="0"/>
              <w:marTop w:val="0"/>
              <w:marBottom w:val="0"/>
              <w:divBdr>
                <w:top w:val="none" w:sz="0" w:space="0" w:color="auto"/>
                <w:left w:val="none" w:sz="0" w:space="0" w:color="auto"/>
                <w:bottom w:val="none" w:sz="0" w:space="0" w:color="auto"/>
                <w:right w:val="none" w:sz="0" w:space="0" w:color="auto"/>
              </w:divBdr>
            </w:div>
            <w:div w:id="699670813">
              <w:marLeft w:val="0"/>
              <w:marRight w:val="0"/>
              <w:marTop w:val="0"/>
              <w:marBottom w:val="0"/>
              <w:divBdr>
                <w:top w:val="none" w:sz="0" w:space="0" w:color="auto"/>
                <w:left w:val="none" w:sz="0" w:space="0" w:color="auto"/>
                <w:bottom w:val="none" w:sz="0" w:space="0" w:color="auto"/>
                <w:right w:val="none" w:sz="0" w:space="0" w:color="auto"/>
              </w:divBdr>
            </w:div>
            <w:div w:id="1663394040">
              <w:marLeft w:val="0"/>
              <w:marRight w:val="0"/>
              <w:marTop w:val="0"/>
              <w:marBottom w:val="0"/>
              <w:divBdr>
                <w:top w:val="none" w:sz="0" w:space="0" w:color="auto"/>
                <w:left w:val="none" w:sz="0" w:space="0" w:color="auto"/>
                <w:bottom w:val="none" w:sz="0" w:space="0" w:color="auto"/>
                <w:right w:val="none" w:sz="0" w:space="0" w:color="auto"/>
              </w:divBdr>
            </w:div>
            <w:div w:id="688725181">
              <w:marLeft w:val="0"/>
              <w:marRight w:val="0"/>
              <w:marTop w:val="0"/>
              <w:marBottom w:val="0"/>
              <w:divBdr>
                <w:top w:val="none" w:sz="0" w:space="0" w:color="auto"/>
                <w:left w:val="none" w:sz="0" w:space="0" w:color="auto"/>
                <w:bottom w:val="none" w:sz="0" w:space="0" w:color="auto"/>
                <w:right w:val="none" w:sz="0" w:space="0" w:color="auto"/>
              </w:divBdr>
            </w:div>
            <w:div w:id="337735082">
              <w:marLeft w:val="0"/>
              <w:marRight w:val="0"/>
              <w:marTop w:val="0"/>
              <w:marBottom w:val="0"/>
              <w:divBdr>
                <w:top w:val="none" w:sz="0" w:space="0" w:color="auto"/>
                <w:left w:val="none" w:sz="0" w:space="0" w:color="auto"/>
                <w:bottom w:val="none" w:sz="0" w:space="0" w:color="auto"/>
                <w:right w:val="none" w:sz="0" w:space="0" w:color="auto"/>
              </w:divBdr>
            </w:div>
            <w:div w:id="1185023410">
              <w:marLeft w:val="0"/>
              <w:marRight w:val="0"/>
              <w:marTop w:val="0"/>
              <w:marBottom w:val="0"/>
              <w:divBdr>
                <w:top w:val="none" w:sz="0" w:space="0" w:color="auto"/>
                <w:left w:val="none" w:sz="0" w:space="0" w:color="auto"/>
                <w:bottom w:val="none" w:sz="0" w:space="0" w:color="auto"/>
                <w:right w:val="none" w:sz="0" w:space="0" w:color="auto"/>
              </w:divBdr>
            </w:div>
            <w:div w:id="1994554297">
              <w:marLeft w:val="0"/>
              <w:marRight w:val="0"/>
              <w:marTop w:val="0"/>
              <w:marBottom w:val="0"/>
              <w:divBdr>
                <w:top w:val="none" w:sz="0" w:space="0" w:color="auto"/>
                <w:left w:val="none" w:sz="0" w:space="0" w:color="auto"/>
                <w:bottom w:val="none" w:sz="0" w:space="0" w:color="auto"/>
                <w:right w:val="none" w:sz="0" w:space="0" w:color="auto"/>
              </w:divBdr>
            </w:div>
            <w:div w:id="658265631">
              <w:marLeft w:val="0"/>
              <w:marRight w:val="0"/>
              <w:marTop w:val="0"/>
              <w:marBottom w:val="0"/>
              <w:divBdr>
                <w:top w:val="none" w:sz="0" w:space="0" w:color="auto"/>
                <w:left w:val="none" w:sz="0" w:space="0" w:color="auto"/>
                <w:bottom w:val="none" w:sz="0" w:space="0" w:color="auto"/>
                <w:right w:val="none" w:sz="0" w:space="0" w:color="auto"/>
              </w:divBdr>
            </w:div>
            <w:div w:id="51583982">
              <w:marLeft w:val="0"/>
              <w:marRight w:val="0"/>
              <w:marTop w:val="0"/>
              <w:marBottom w:val="0"/>
              <w:divBdr>
                <w:top w:val="none" w:sz="0" w:space="0" w:color="auto"/>
                <w:left w:val="none" w:sz="0" w:space="0" w:color="auto"/>
                <w:bottom w:val="none" w:sz="0" w:space="0" w:color="auto"/>
                <w:right w:val="none" w:sz="0" w:space="0" w:color="auto"/>
              </w:divBdr>
            </w:div>
            <w:div w:id="174080561">
              <w:marLeft w:val="0"/>
              <w:marRight w:val="0"/>
              <w:marTop w:val="0"/>
              <w:marBottom w:val="0"/>
              <w:divBdr>
                <w:top w:val="none" w:sz="0" w:space="0" w:color="auto"/>
                <w:left w:val="none" w:sz="0" w:space="0" w:color="auto"/>
                <w:bottom w:val="none" w:sz="0" w:space="0" w:color="auto"/>
                <w:right w:val="none" w:sz="0" w:space="0" w:color="auto"/>
              </w:divBdr>
            </w:div>
            <w:div w:id="1661420777">
              <w:marLeft w:val="0"/>
              <w:marRight w:val="0"/>
              <w:marTop w:val="0"/>
              <w:marBottom w:val="0"/>
              <w:divBdr>
                <w:top w:val="none" w:sz="0" w:space="0" w:color="auto"/>
                <w:left w:val="none" w:sz="0" w:space="0" w:color="auto"/>
                <w:bottom w:val="none" w:sz="0" w:space="0" w:color="auto"/>
                <w:right w:val="none" w:sz="0" w:space="0" w:color="auto"/>
              </w:divBdr>
            </w:div>
            <w:div w:id="1139881352">
              <w:marLeft w:val="0"/>
              <w:marRight w:val="0"/>
              <w:marTop w:val="0"/>
              <w:marBottom w:val="0"/>
              <w:divBdr>
                <w:top w:val="none" w:sz="0" w:space="0" w:color="auto"/>
                <w:left w:val="none" w:sz="0" w:space="0" w:color="auto"/>
                <w:bottom w:val="none" w:sz="0" w:space="0" w:color="auto"/>
                <w:right w:val="none" w:sz="0" w:space="0" w:color="auto"/>
              </w:divBdr>
            </w:div>
            <w:div w:id="947783313">
              <w:marLeft w:val="0"/>
              <w:marRight w:val="0"/>
              <w:marTop w:val="0"/>
              <w:marBottom w:val="0"/>
              <w:divBdr>
                <w:top w:val="none" w:sz="0" w:space="0" w:color="auto"/>
                <w:left w:val="none" w:sz="0" w:space="0" w:color="auto"/>
                <w:bottom w:val="none" w:sz="0" w:space="0" w:color="auto"/>
                <w:right w:val="none" w:sz="0" w:space="0" w:color="auto"/>
              </w:divBdr>
            </w:div>
            <w:div w:id="1640451695">
              <w:marLeft w:val="0"/>
              <w:marRight w:val="0"/>
              <w:marTop w:val="0"/>
              <w:marBottom w:val="0"/>
              <w:divBdr>
                <w:top w:val="none" w:sz="0" w:space="0" w:color="auto"/>
                <w:left w:val="none" w:sz="0" w:space="0" w:color="auto"/>
                <w:bottom w:val="none" w:sz="0" w:space="0" w:color="auto"/>
                <w:right w:val="none" w:sz="0" w:space="0" w:color="auto"/>
              </w:divBdr>
            </w:div>
            <w:div w:id="559560402">
              <w:marLeft w:val="0"/>
              <w:marRight w:val="0"/>
              <w:marTop w:val="0"/>
              <w:marBottom w:val="0"/>
              <w:divBdr>
                <w:top w:val="none" w:sz="0" w:space="0" w:color="auto"/>
                <w:left w:val="none" w:sz="0" w:space="0" w:color="auto"/>
                <w:bottom w:val="none" w:sz="0" w:space="0" w:color="auto"/>
                <w:right w:val="none" w:sz="0" w:space="0" w:color="auto"/>
              </w:divBdr>
            </w:div>
            <w:div w:id="807552837">
              <w:marLeft w:val="0"/>
              <w:marRight w:val="0"/>
              <w:marTop w:val="0"/>
              <w:marBottom w:val="0"/>
              <w:divBdr>
                <w:top w:val="none" w:sz="0" w:space="0" w:color="auto"/>
                <w:left w:val="none" w:sz="0" w:space="0" w:color="auto"/>
                <w:bottom w:val="none" w:sz="0" w:space="0" w:color="auto"/>
                <w:right w:val="none" w:sz="0" w:space="0" w:color="auto"/>
              </w:divBdr>
            </w:div>
            <w:div w:id="756175253">
              <w:marLeft w:val="0"/>
              <w:marRight w:val="0"/>
              <w:marTop w:val="0"/>
              <w:marBottom w:val="0"/>
              <w:divBdr>
                <w:top w:val="none" w:sz="0" w:space="0" w:color="auto"/>
                <w:left w:val="none" w:sz="0" w:space="0" w:color="auto"/>
                <w:bottom w:val="none" w:sz="0" w:space="0" w:color="auto"/>
                <w:right w:val="none" w:sz="0" w:space="0" w:color="auto"/>
              </w:divBdr>
            </w:div>
            <w:div w:id="1589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5362">
      <w:bodyDiv w:val="1"/>
      <w:marLeft w:val="0"/>
      <w:marRight w:val="0"/>
      <w:marTop w:val="0"/>
      <w:marBottom w:val="0"/>
      <w:divBdr>
        <w:top w:val="none" w:sz="0" w:space="0" w:color="auto"/>
        <w:left w:val="none" w:sz="0" w:space="0" w:color="auto"/>
        <w:bottom w:val="none" w:sz="0" w:space="0" w:color="auto"/>
        <w:right w:val="none" w:sz="0" w:space="0" w:color="auto"/>
      </w:divBdr>
    </w:div>
    <w:div w:id="1382635933">
      <w:bodyDiv w:val="1"/>
      <w:marLeft w:val="0"/>
      <w:marRight w:val="0"/>
      <w:marTop w:val="0"/>
      <w:marBottom w:val="0"/>
      <w:divBdr>
        <w:top w:val="none" w:sz="0" w:space="0" w:color="auto"/>
        <w:left w:val="none" w:sz="0" w:space="0" w:color="auto"/>
        <w:bottom w:val="none" w:sz="0" w:space="0" w:color="auto"/>
        <w:right w:val="none" w:sz="0" w:space="0" w:color="auto"/>
      </w:divBdr>
    </w:div>
    <w:div w:id="1390034124">
      <w:bodyDiv w:val="1"/>
      <w:marLeft w:val="0"/>
      <w:marRight w:val="0"/>
      <w:marTop w:val="0"/>
      <w:marBottom w:val="0"/>
      <w:divBdr>
        <w:top w:val="none" w:sz="0" w:space="0" w:color="auto"/>
        <w:left w:val="none" w:sz="0" w:space="0" w:color="auto"/>
        <w:bottom w:val="none" w:sz="0" w:space="0" w:color="auto"/>
        <w:right w:val="none" w:sz="0" w:space="0" w:color="auto"/>
      </w:divBdr>
    </w:div>
    <w:div w:id="1390107618">
      <w:bodyDiv w:val="1"/>
      <w:marLeft w:val="0"/>
      <w:marRight w:val="0"/>
      <w:marTop w:val="0"/>
      <w:marBottom w:val="0"/>
      <w:divBdr>
        <w:top w:val="none" w:sz="0" w:space="0" w:color="auto"/>
        <w:left w:val="none" w:sz="0" w:space="0" w:color="auto"/>
        <w:bottom w:val="none" w:sz="0" w:space="0" w:color="auto"/>
        <w:right w:val="none" w:sz="0" w:space="0" w:color="auto"/>
      </w:divBdr>
    </w:div>
    <w:div w:id="1396931598">
      <w:bodyDiv w:val="1"/>
      <w:marLeft w:val="0"/>
      <w:marRight w:val="0"/>
      <w:marTop w:val="0"/>
      <w:marBottom w:val="0"/>
      <w:divBdr>
        <w:top w:val="none" w:sz="0" w:space="0" w:color="auto"/>
        <w:left w:val="none" w:sz="0" w:space="0" w:color="auto"/>
        <w:bottom w:val="none" w:sz="0" w:space="0" w:color="auto"/>
        <w:right w:val="none" w:sz="0" w:space="0" w:color="auto"/>
      </w:divBdr>
    </w:div>
    <w:div w:id="1401632007">
      <w:bodyDiv w:val="1"/>
      <w:marLeft w:val="0"/>
      <w:marRight w:val="0"/>
      <w:marTop w:val="0"/>
      <w:marBottom w:val="0"/>
      <w:divBdr>
        <w:top w:val="none" w:sz="0" w:space="0" w:color="auto"/>
        <w:left w:val="none" w:sz="0" w:space="0" w:color="auto"/>
        <w:bottom w:val="none" w:sz="0" w:space="0" w:color="auto"/>
        <w:right w:val="none" w:sz="0" w:space="0" w:color="auto"/>
      </w:divBdr>
    </w:div>
    <w:div w:id="1408065602">
      <w:bodyDiv w:val="1"/>
      <w:marLeft w:val="0"/>
      <w:marRight w:val="0"/>
      <w:marTop w:val="0"/>
      <w:marBottom w:val="0"/>
      <w:divBdr>
        <w:top w:val="none" w:sz="0" w:space="0" w:color="auto"/>
        <w:left w:val="none" w:sz="0" w:space="0" w:color="auto"/>
        <w:bottom w:val="none" w:sz="0" w:space="0" w:color="auto"/>
        <w:right w:val="none" w:sz="0" w:space="0" w:color="auto"/>
      </w:divBdr>
    </w:div>
    <w:div w:id="1410810579">
      <w:bodyDiv w:val="1"/>
      <w:marLeft w:val="0"/>
      <w:marRight w:val="0"/>
      <w:marTop w:val="0"/>
      <w:marBottom w:val="0"/>
      <w:divBdr>
        <w:top w:val="none" w:sz="0" w:space="0" w:color="auto"/>
        <w:left w:val="none" w:sz="0" w:space="0" w:color="auto"/>
        <w:bottom w:val="none" w:sz="0" w:space="0" w:color="auto"/>
        <w:right w:val="none" w:sz="0" w:space="0" w:color="auto"/>
      </w:divBdr>
    </w:div>
    <w:div w:id="1414669007">
      <w:bodyDiv w:val="1"/>
      <w:marLeft w:val="0"/>
      <w:marRight w:val="0"/>
      <w:marTop w:val="0"/>
      <w:marBottom w:val="0"/>
      <w:divBdr>
        <w:top w:val="none" w:sz="0" w:space="0" w:color="auto"/>
        <w:left w:val="none" w:sz="0" w:space="0" w:color="auto"/>
        <w:bottom w:val="none" w:sz="0" w:space="0" w:color="auto"/>
        <w:right w:val="none" w:sz="0" w:space="0" w:color="auto"/>
      </w:divBdr>
    </w:div>
    <w:div w:id="1419325941">
      <w:bodyDiv w:val="1"/>
      <w:marLeft w:val="0"/>
      <w:marRight w:val="0"/>
      <w:marTop w:val="0"/>
      <w:marBottom w:val="0"/>
      <w:divBdr>
        <w:top w:val="none" w:sz="0" w:space="0" w:color="auto"/>
        <w:left w:val="none" w:sz="0" w:space="0" w:color="auto"/>
        <w:bottom w:val="none" w:sz="0" w:space="0" w:color="auto"/>
        <w:right w:val="none" w:sz="0" w:space="0" w:color="auto"/>
      </w:divBdr>
    </w:div>
    <w:div w:id="1420449478">
      <w:bodyDiv w:val="1"/>
      <w:marLeft w:val="0"/>
      <w:marRight w:val="0"/>
      <w:marTop w:val="0"/>
      <w:marBottom w:val="0"/>
      <w:divBdr>
        <w:top w:val="none" w:sz="0" w:space="0" w:color="auto"/>
        <w:left w:val="none" w:sz="0" w:space="0" w:color="auto"/>
        <w:bottom w:val="none" w:sz="0" w:space="0" w:color="auto"/>
        <w:right w:val="none" w:sz="0" w:space="0" w:color="auto"/>
      </w:divBdr>
    </w:div>
    <w:div w:id="1426851017">
      <w:bodyDiv w:val="1"/>
      <w:marLeft w:val="0"/>
      <w:marRight w:val="0"/>
      <w:marTop w:val="0"/>
      <w:marBottom w:val="0"/>
      <w:divBdr>
        <w:top w:val="none" w:sz="0" w:space="0" w:color="auto"/>
        <w:left w:val="none" w:sz="0" w:space="0" w:color="auto"/>
        <w:bottom w:val="none" w:sz="0" w:space="0" w:color="auto"/>
        <w:right w:val="none" w:sz="0" w:space="0" w:color="auto"/>
      </w:divBdr>
    </w:div>
    <w:div w:id="1428649340">
      <w:bodyDiv w:val="1"/>
      <w:marLeft w:val="0"/>
      <w:marRight w:val="0"/>
      <w:marTop w:val="0"/>
      <w:marBottom w:val="0"/>
      <w:divBdr>
        <w:top w:val="none" w:sz="0" w:space="0" w:color="auto"/>
        <w:left w:val="none" w:sz="0" w:space="0" w:color="auto"/>
        <w:bottom w:val="none" w:sz="0" w:space="0" w:color="auto"/>
        <w:right w:val="none" w:sz="0" w:space="0" w:color="auto"/>
      </w:divBdr>
    </w:div>
    <w:div w:id="1431003927">
      <w:bodyDiv w:val="1"/>
      <w:marLeft w:val="0"/>
      <w:marRight w:val="0"/>
      <w:marTop w:val="0"/>
      <w:marBottom w:val="0"/>
      <w:divBdr>
        <w:top w:val="none" w:sz="0" w:space="0" w:color="auto"/>
        <w:left w:val="none" w:sz="0" w:space="0" w:color="auto"/>
        <w:bottom w:val="none" w:sz="0" w:space="0" w:color="auto"/>
        <w:right w:val="none" w:sz="0" w:space="0" w:color="auto"/>
      </w:divBdr>
    </w:div>
    <w:div w:id="1451313476">
      <w:bodyDiv w:val="1"/>
      <w:marLeft w:val="0"/>
      <w:marRight w:val="0"/>
      <w:marTop w:val="0"/>
      <w:marBottom w:val="0"/>
      <w:divBdr>
        <w:top w:val="none" w:sz="0" w:space="0" w:color="auto"/>
        <w:left w:val="none" w:sz="0" w:space="0" w:color="auto"/>
        <w:bottom w:val="none" w:sz="0" w:space="0" w:color="auto"/>
        <w:right w:val="none" w:sz="0" w:space="0" w:color="auto"/>
      </w:divBdr>
    </w:div>
    <w:div w:id="1460607038">
      <w:bodyDiv w:val="1"/>
      <w:marLeft w:val="0"/>
      <w:marRight w:val="0"/>
      <w:marTop w:val="0"/>
      <w:marBottom w:val="0"/>
      <w:divBdr>
        <w:top w:val="none" w:sz="0" w:space="0" w:color="auto"/>
        <w:left w:val="none" w:sz="0" w:space="0" w:color="auto"/>
        <w:bottom w:val="none" w:sz="0" w:space="0" w:color="auto"/>
        <w:right w:val="none" w:sz="0" w:space="0" w:color="auto"/>
      </w:divBdr>
    </w:div>
    <w:div w:id="1478300488">
      <w:bodyDiv w:val="1"/>
      <w:marLeft w:val="0"/>
      <w:marRight w:val="0"/>
      <w:marTop w:val="0"/>
      <w:marBottom w:val="0"/>
      <w:divBdr>
        <w:top w:val="none" w:sz="0" w:space="0" w:color="auto"/>
        <w:left w:val="none" w:sz="0" w:space="0" w:color="auto"/>
        <w:bottom w:val="none" w:sz="0" w:space="0" w:color="auto"/>
        <w:right w:val="none" w:sz="0" w:space="0" w:color="auto"/>
      </w:divBdr>
    </w:div>
    <w:div w:id="1485195329">
      <w:bodyDiv w:val="1"/>
      <w:marLeft w:val="0"/>
      <w:marRight w:val="0"/>
      <w:marTop w:val="0"/>
      <w:marBottom w:val="0"/>
      <w:divBdr>
        <w:top w:val="none" w:sz="0" w:space="0" w:color="auto"/>
        <w:left w:val="none" w:sz="0" w:space="0" w:color="auto"/>
        <w:bottom w:val="none" w:sz="0" w:space="0" w:color="auto"/>
        <w:right w:val="none" w:sz="0" w:space="0" w:color="auto"/>
      </w:divBdr>
    </w:div>
    <w:div w:id="1513298359">
      <w:bodyDiv w:val="1"/>
      <w:marLeft w:val="0"/>
      <w:marRight w:val="0"/>
      <w:marTop w:val="0"/>
      <w:marBottom w:val="0"/>
      <w:divBdr>
        <w:top w:val="none" w:sz="0" w:space="0" w:color="auto"/>
        <w:left w:val="none" w:sz="0" w:space="0" w:color="auto"/>
        <w:bottom w:val="none" w:sz="0" w:space="0" w:color="auto"/>
        <w:right w:val="none" w:sz="0" w:space="0" w:color="auto"/>
      </w:divBdr>
    </w:div>
    <w:div w:id="1517378194">
      <w:bodyDiv w:val="1"/>
      <w:marLeft w:val="0"/>
      <w:marRight w:val="0"/>
      <w:marTop w:val="0"/>
      <w:marBottom w:val="0"/>
      <w:divBdr>
        <w:top w:val="none" w:sz="0" w:space="0" w:color="auto"/>
        <w:left w:val="none" w:sz="0" w:space="0" w:color="auto"/>
        <w:bottom w:val="none" w:sz="0" w:space="0" w:color="auto"/>
        <w:right w:val="none" w:sz="0" w:space="0" w:color="auto"/>
      </w:divBdr>
    </w:div>
    <w:div w:id="1523586218">
      <w:bodyDiv w:val="1"/>
      <w:marLeft w:val="0"/>
      <w:marRight w:val="0"/>
      <w:marTop w:val="0"/>
      <w:marBottom w:val="0"/>
      <w:divBdr>
        <w:top w:val="none" w:sz="0" w:space="0" w:color="auto"/>
        <w:left w:val="none" w:sz="0" w:space="0" w:color="auto"/>
        <w:bottom w:val="none" w:sz="0" w:space="0" w:color="auto"/>
        <w:right w:val="none" w:sz="0" w:space="0" w:color="auto"/>
      </w:divBdr>
    </w:div>
    <w:div w:id="1532454212">
      <w:bodyDiv w:val="1"/>
      <w:marLeft w:val="0"/>
      <w:marRight w:val="0"/>
      <w:marTop w:val="0"/>
      <w:marBottom w:val="0"/>
      <w:divBdr>
        <w:top w:val="none" w:sz="0" w:space="0" w:color="auto"/>
        <w:left w:val="none" w:sz="0" w:space="0" w:color="auto"/>
        <w:bottom w:val="none" w:sz="0" w:space="0" w:color="auto"/>
        <w:right w:val="none" w:sz="0" w:space="0" w:color="auto"/>
      </w:divBdr>
      <w:divsChild>
        <w:div w:id="1812363088">
          <w:marLeft w:val="0"/>
          <w:marRight w:val="0"/>
          <w:marTop w:val="0"/>
          <w:marBottom w:val="0"/>
          <w:divBdr>
            <w:top w:val="none" w:sz="0" w:space="0" w:color="auto"/>
            <w:left w:val="none" w:sz="0" w:space="0" w:color="auto"/>
            <w:bottom w:val="none" w:sz="0" w:space="0" w:color="auto"/>
            <w:right w:val="none" w:sz="0" w:space="0" w:color="auto"/>
          </w:divBdr>
          <w:divsChild>
            <w:div w:id="1043676511">
              <w:marLeft w:val="0"/>
              <w:marRight w:val="0"/>
              <w:marTop w:val="0"/>
              <w:marBottom w:val="0"/>
              <w:divBdr>
                <w:top w:val="none" w:sz="0" w:space="0" w:color="auto"/>
                <w:left w:val="none" w:sz="0" w:space="0" w:color="auto"/>
                <w:bottom w:val="none" w:sz="0" w:space="0" w:color="auto"/>
                <w:right w:val="none" w:sz="0" w:space="0" w:color="auto"/>
              </w:divBdr>
            </w:div>
            <w:div w:id="1874229289">
              <w:marLeft w:val="0"/>
              <w:marRight w:val="0"/>
              <w:marTop w:val="0"/>
              <w:marBottom w:val="0"/>
              <w:divBdr>
                <w:top w:val="none" w:sz="0" w:space="0" w:color="auto"/>
                <w:left w:val="none" w:sz="0" w:space="0" w:color="auto"/>
                <w:bottom w:val="none" w:sz="0" w:space="0" w:color="auto"/>
                <w:right w:val="none" w:sz="0" w:space="0" w:color="auto"/>
              </w:divBdr>
            </w:div>
            <w:div w:id="1876113266">
              <w:marLeft w:val="0"/>
              <w:marRight w:val="0"/>
              <w:marTop w:val="0"/>
              <w:marBottom w:val="0"/>
              <w:divBdr>
                <w:top w:val="none" w:sz="0" w:space="0" w:color="auto"/>
                <w:left w:val="none" w:sz="0" w:space="0" w:color="auto"/>
                <w:bottom w:val="none" w:sz="0" w:space="0" w:color="auto"/>
                <w:right w:val="none" w:sz="0" w:space="0" w:color="auto"/>
              </w:divBdr>
            </w:div>
            <w:div w:id="1006403241">
              <w:marLeft w:val="0"/>
              <w:marRight w:val="0"/>
              <w:marTop w:val="0"/>
              <w:marBottom w:val="0"/>
              <w:divBdr>
                <w:top w:val="none" w:sz="0" w:space="0" w:color="auto"/>
                <w:left w:val="none" w:sz="0" w:space="0" w:color="auto"/>
                <w:bottom w:val="none" w:sz="0" w:space="0" w:color="auto"/>
                <w:right w:val="none" w:sz="0" w:space="0" w:color="auto"/>
              </w:divBdr>
            </w:div>
            <w:div w:id="1472745756">
              <w:marLeft w:val="0"/>
              <w:marRight w:val="0"/>
              <w:marTop w:val="0"/>
              <w:marBottom w:val="0"/>
              <w:divBdr>
                <w:top w:val="none" w:sz="0" w:space="0" w:color="auto"/>
                <w:left w:val="none" w:sz="0" w:space="0" w:color="auto"/>
                <w:bottom w:val="none" w:sz="0" w:space="0" w:color="auto"/>
                <w:right w:val="none" w:sz="0" w:space="0" w:color="auto"/>
              </w:divBdr>
            </w:div>
            <w:div w:id="1113019551">
              <w:marLeft w:val="0"/>
              <w:marRight w:val="0"/>
              <w:marTop w:val="0"/>
              <w:marBottom w:val="0"/>
              <w:divBdr>
                <w:top w:val="none" w:sz="0" w:space="0" w:color="auto"/>
                <w:left w:val="none" w:sz="0" w:space="0" w:color="auto"/>
                <w:bottom w:val="none" w:sz="0" w:space="0" w:color="auto"/>
                <w:right w:val="none" w:sz="0" w:space="0" w:color="auto"/>
              </w:divBdr>
            </w:div>
            <w:div w:id="2049525738">
              <w:marLeft w:val="0"/>
              <w:marRight w:val="0"/>
              <w:marTop w:val="0"/>
              <w:marBottom w:val="0"/>
              <w:divBdr>
                <w:top w:val="none" w:sz="0" w:space="0" w:color="auto"/>
                <w:left w:val="none" w:sz="0" w:space="0" w:color="auto"/>
                <w:bottom w:val="none" w:sz="0" w:space="0" w:color="auto"/>
                <w:right w:val="none" w:sz="0" w:space="0" w:color="auto"/>
              </w:divBdr>
            </w:div>
            <w:div w:id="1973292933">
              <w:marLeft w:val="0"/>
              <w:marRight w:val="0"/>
              <w:marTop w:val="0"/>
              <w:marBottom w:val="0"/>
              <w:divBdr>
                <w:top w:val="none" w:sz="0" w:space="0" w:color="auto"/>
                <w:left w:val="none" w:sz="0" w:space="0" w:color="auto"/>
                <w:bottom w:val="none" w:sz="0" w:space="0" w:color="auto"/>
                <w:right w:val="none" w:sz="0" w:space="0" w:color="auto"/>
              </w:divBdr>
            </w:div>
            <w:div w:id="1669868326">
              <w:marLeft w:val="0"/>
              <w:marRight w:val="0"/>
              <w:marTop w:val="0"/>
              <w:marBottom w:val="0"/>
              <w:divBdr>
                <w:top w:val="none" w:sz="0" w:space="0" w:color="auto"/>
                <w:left w:val="none" w:sz="0" w:space="0" w:color="auto"/>
                <w:bottom w:val="none" w:sz="0" w:space="0" w:color="auto"/>
                <w:right w:val="none" w:sz="0" w:space="0" w:color="auto"/>
              </w:divBdr>
            </w:div>
            <w:div w:id="1478376589">
              <w:marLeft w:val="0"/>
              <w:marRight w:val="0"/>
              <w:marTop w:val="0"/>
              <w:marBottom w:val="0"/>
              <w:divBdr>
                <w:top w:val="none" w:sz="0" w:space="0" w:color="auto"/>
                <w:left w:val="none" w:sz="0" w:space="0" w:color="auto"/>
                <w:bottom w:val="none" w:sz="0" w:space="0" w:color="auto"/>
                <w:right w:val="none" w:sz="0" w:space="0" w:color="auto"/>
              </w:divBdr>
            </w:div>
            <w:div w:id="396519113">
              <w:marLeft w:val="0"/>
              <w:marRight w:val="0"/>
              <w:marTop w:val="0"/>
              <w:marBottom w:val="0"/>
              <w:divBdr>
                <w:top w:val="none" w:sz="0" w:space="0" w:color="auto"/>
                <w:left w:val="none" w:sz="0" w:space="0" w:color="auto"/>
                <w:bottom w:val="none" w:sz="0" w:space="0" w:color="auto"/>
                <w:right w:val="none" w:sz="0" w:space="0" w:color="auto"/>
              </w:divBdr>
            </w:div>
            <w:div w:id="1283072660">
              <w:marLeft w:val="0"/>
              <w:marRight w:val="0"/>
              <w:marTop w:val="0"/>
              <w:marBottom w:val="0"/>
              <w:divBdr>
                <w:top w:val="none" w:sz="0" w:space="0" w:color="auto"/>
                <w:left w:val="none" w:sz="0" w:space="0" w:color="auto"/>
                <w:bottom w:val="none" w:sz="0" w:space="0" w:color="auto"/>
                <w:right w:val="none" w:sz="0" w:space="0" w:color="auto"/>
              </w:divBdr>
            </w:div>
            <w:div w:id="491530214">
              <w:marLeft w:val="0"/>
              <w:marRight w:val="0"/>
              <w:marTop w:val="0"/>
              <w:marBottom w:val="0"/>
              <w:divBdr>
                <w:top w:val="none" w:sz="0" w:space="0" w:color="auto"/>
                <w:left w:val="none" w:sz="0" w:space="0" w:color="auto"/>
                <w:bottom w:val="none" w:sz="0" w:space="0" w:color="auto"/>
                <w:right w:val="none" w:sz="0" w:space="0" w:color="auto"/>
              </w:divBdr>
            </w:div>
            <w:div w:id="707802055">
              <w:marLeft w:val="0"/>
              <w:marRight w:val="0"/>
              <w:marTop w:val="0"/>
              <w:marBottom w:val="0"/>
              <w:divBdr>
                <w:top w:val="none" w:sz="0" w:space="0" w:color="auto"/>
                <w:left w:val="none" w:sz="0" w:space="0" w:color="auto"/>
                <w:bottom w:val="none" w:sz="0" w:space="0" w:color="auto"/>
                <w:right w:val="none" w:sz="0" w:space="0" w:color="auto"/>
              </w:divBdr>
            </w:div>
            <w:div w:id="2021344817">
              <w:marLeft w:val="0"/>
              <w:marRight w:val="0"/>
              <w:marTop w:val="0"/>
              <w:marBottom w:val="0"/>
              <w:divBdr>
                <w:top w:val="none" w:sz="0" w:space="0" w:color="auto"/>
                <w:left w:val="none" w:sz="0" w:space="0" w:color="auto"/>
                <w:bottom w:val="none" w:sz="0" w:space="0" w:color="auto"/>
                <w:right w:val="none" w:sz="0" w:space="0" w:color="auto"/>
              </w:divBdr>
            </w:div>
            <w:div w:id="1717271827">
              <w:marLeft w:val="0"/>
              <w:marRight w:val="0"/>
              <w:marTop w:val="0"/>
              <w:marBottom w:val="0"/>
              <w:divBdr>
                <w:top w:val="none" w:sz="0" w:space="0" w:color="auto"/>
                <w:left w:val="none" w:sz="0" w:space="0" w:color="auto"/>
                <w:bottom w:val="none" w:sz="0" w:space="0" w:color="auto"/>
                <w:right w:val="none" w:sz="0" w:space="0" w:color="auto"/>
              </w:divBdr>
            </w:div>
            <w:div w:id="1548181810">
              <w:marLeft w:val="0"/>
              <w:marRight w:val="0"/>
              <w:marTop w:val="0"/>
              <w:marBottom w:val="0"/>
              <w:divBdr>
                <w:top w:val="none" w:sz="0" w:space="0" w:color="auto"/>
                <w:left w:val="none" w:sz="0" w:space="0" w:color="auto"/>
                <w:bottom w:val="none" w:sz="0" w:space="0" w:color="auto"/>
                <w:right w:val="none" w:sz="0" w:space="0" w:color="auto"/>
              </w:divBdr>
            </w:div>
            <w:div w:id="1456094870">
              <w:marLeft w:val="0"/>
              <w:marRight w:val="0"/>
              <w:marTop w:val="0"/>
              <w:marBottom w:val="0"/>
              <w:divBdr>
                <w:top w:val="none" w:sz="0" w:space="0" w:color="auto"/>
                <w:left w:val="none" w:sz="0" w:space="0" w:color="auto"/>
                <w:bottom w:val="none" w:sz="0" w:space="0" w:color="auto"/>
                <w:right w:val="none" w:sz="0" w:space="0" w:color="auto"/>
              </w:divBdr>
            </w:div>
            <w:div w:id="346253637">
              <w:marLeft w:val="0"/>
              <w:marRight w:val="0"/>
              <w:marTop w:val="0"/>
              <w:marBottom w:val="0"/>
              <w:divBdr>
                <w:top w:val="none" w:sz="0" w:space="0" w:color="auto"/>
                <w:left w:val="none" w:sz="0" w:space="0" w:color="auto"/>
                <w:bottom w:val="none" w:sz="0" w:space="0" w:color="auto"/>
                <w:right w:val="none" w:sz="0" w:space="0" w:color="auto"/>
              </w:divBdr>
            </w:div>
            <w:div w:id="383137949">
              <w:marLeft w:val="0"/>
              <w:marRight w:val="0"/>
              <w:marTop w:val="0"/>
              <w:marBottom w:val="0"/>
              <w:divBdr>
                <w:top w:val="none" w:sz="0" w:space="0" w:color="auto"/>
                <w:left w:val="none" w:sz="0" w:space="0" w:color="auto"/>
                <w:bottom w:val="none" w:sz="0" w:space="0" w:color="auto"/>
                <w:right w:val="none" w:sz="0" w:space="0" w:color="auto"/>
              </w:divBdr>
            </w:div>
            <w:div w:id="2136830728">
              <w:marLeft w:val="0"/>
              <w:marRight w:val="0"/>
              <w:marTop w:val="0"/>
              <w:marBottom w:val="0"/>
              <w:divBdr>
                <w:top w:val="none" w:sz="0" w:space="0" w:color="auto"/>
                <w:left w:val="none" w:sz="0" w:space="0" w:color="auto"/>
                <w:bottom w:val="none" w:sz="0" w:space="0" w:color="auto"/>
                <w:right w:val="none" w:sz="0" w:space="0" w:color="auto"/>
              </w:divBdr>
            </w:div>
            <w:div w:id="547913062">
              <w:marLeft w:val="0"/>
              <w:marRight w:val="0"/>
              <w:marTop w:val="0"/>
              <w:marBottom w:val="0"/>
              <w:divBdr>
                <w:top w:val="none" w:sz="0" w:space="0" w:color="auto"/>
                <w:left w:val="none" w:sz="0" w:space="0" w:color="auto"/>
                <w:bottom w:val="none" w:sz="0" w:space="0" w:color="auto"/>
                <w:right w:val="none" w:sz="0" w:space="0" w:color="auto"/>
              </w:divBdr>
            </w:div>
            <w:div w:id="1646280801">
              <w:marLeft w:val="0"/>
              <w:marRight w:val="0"/>
              <w:marTop w:val="0"/>
              <w:marBottom w:val="0"/>
              <w:divBdr>
                <w:top w:val="none" w:sz="0" w:space="0" w:color="auto"/>
                <w:left w:val="none" w:sz="0" w:space="0" w:color="auto"/>
                <w:bottom w:val="none" w:sz="0" w:space="0" w:color="auto"/>
                <w:right w:val="none" w:sz="0" w:space="0" w:color="auto"/>
              </w:divBdr>
            </w:div>
            <w:div w:id="1387146482">
              <w:marLeft w:val="0"/>
              <w:marRight w:val="0"/>
              <w:marTop w:val="0"/>
              <w:marBottom w:val="0"/>
              <w:divBdr>
                <w:top w:val="none" w:sz="0" w:space="0" w:color="auto"/>
                <w:left w:val="none" w:sz="0" w:space="0" w:color="auto"/>
                <w:bottom w:val="none" w:sz="0" w:space="0" w:color="auto"/>
                <w:right w:val="none" w:sz="0" w:space="0" w:color="auto"/>
              </w:divBdr>
            </w:div>
            <w:div w:id="1625500062">
              <w:marLeft w:val="0"/>
              <w:marRight w:val="0"/>
              <w:marTop w:val="0"/>
              <w:marBottom w:val="0"/>
              <w:divBdr>
                <w:top w:val="none" w:sz="0" w:space="0" w:color="auto"/>
                <w:left w:val="none" w:sz="0" w:space="0" w:color="auto"/>
                <w:bottom w:val="none" w:sz="0" w:space="0" w:color="auto"/>
                <w:right w:val="none" w:sz="0" w:space="0" w:color="auto"/>
              </w:divBdr>
            </w:div>
            <w:div w:id="752703075">
              <w:marLeft w:val="0"/>
              <w:marRight w:val="0"/>
              <w:marTop w:val="0"/>
              <w:marBottom w:val="0"/>
              <w:divBdr>
                <w:top w:val="none" w:sz="0" w:space="0" w:color="auto"/>
                <w:left w:val="none" w:sz="0" w:space="0" w:color="auto"/>
                <w:bottom w:val="none" w:sz="0" w:space="0" w:color="auto"/>
                <w:right w:val="none" w:sz="0" w:space="0" w:color="auto"/>
              </w:divBdr>
            </w:div>
            <w:div w:id="1207176576">
              <w:marLeft w:val="0"/>
              <w:marRight w:val="0"/>
              <w:marTop w:val="0"/>
              <w:marBottom w:val="0"/>
              <w:divBdr>
                <w:top w:val="none" w:sz="0" w:space="0" w:color="auto"/>
                <w:left w:val="none" w:sz="0" w:space="0" w:color="auto"/>
                <w:bottom w:val="none" w:sz="0" w:space="0" w:color="auto"/>
                <w:right w:val="none" w:sz="0" w:space="0" w:color="auto"/>
              </w:divBdr>
            </w:div>
            <w:div w:id="1680309423">
              <w:marLeft w:val="0"/>
              <w:marRight w:val="0"/>
              <w:marTop w:val="0"/>
              <w:marBottom w:val="0"/>
              <w:divBdr>
                <w:top w:val="none" w:sz="0" w:space="0" w:color="auto"/>
                <w:left w:val="none" w:sz="0" w:space="0" w:color="auto"/>
                <w:bottom w:val="none" w:sz="0" w:space="0" w:color="auto"/>
                <w:right w:val="none" w:sz="0" w:space="0" w:color="auto"/>
              </w:divBdr>
            </w:div>
            <w:div w:id="1639067534">
              <w:marLeft w:val="0"/>
              <w:marRight w:val="0"/>
              <w:marTop w:val="0"/>
              <w:marBottom w:val="0"/>
              <w:divBdr>
                <w:top w:val="none" w:sz="0" w:space="0" w:color="auto"/>
                <w:left w:val="none" w:sz="0" w:space="0" w:color="auto"/>
                <w:bottom w:val="none" w:sz="0" w:space="0" w:color="auto"/>
                <w:right w:val="none" w:sz="0" w:space="0" w:color="auto"/>
              </w:divBdr>
            </w:div>
            <w:div w:id="1740441745">
              <w:marLeft w:val="0"/>
              <w:marRight w:val="0"/>
              <w:marTop w:val="0"/>
              <w:marBottom w:val="0"/>
              <w:divBdr>
                <w:top w:val="none" w:sz="0" w:space="0" w:color="auto"/>
                <w:left w:val="none" w:sz="0" w:space="0" w:color="auto"/>
                <w:bottom w:val="none" w:sz="0" w:space="0" w:color="auto"/>
                <w:right w:val="none" w:sz="0" w:space="0" w:color="auto"/>
              </w:divBdr>
            </w:div>
            <w:div w:id="505439310">
              <w:marLeft w:val="0"/>
              <w:marRight w:val="0"/>
              <w:marTop w:val="0"/>
              <w:marBottom w:val="0"/>
              <w:divBdr>
                <w:top w:val="none" w:sz="0" w:space="0" w:color="auto"/>
                <w:left w:val="none" w:sz="0" w:space="0" w:color="auto"/>
                <w:bottom w:val="none" w:sz="0" w:space="0" w:color="auto"/>
                <w:right w:val="none" w:sz="0" w:space="0" w:color="auto"/>
              </w:divBdr>
            </w:div>
            <w:div w:id="672537637">
              <w:marLeft w:val="0"/>
              <w:marRight w:val="0"/>
              <w:marTop w:val="0"/>
              <w:marBottom w:val="0"/>
              <w:divBdr>
                <w:top w:val="none" w:sz="0" w:space="0" w:color="auto"/>
                <w:left w:val="none" w:sz="0" w:space="0" w:color="auto"/>
                <w:bottom w:val="none" w:sz="0" w:space="0" w:color="auto"/>
                <w:right w:val="none" w:sz="0" w:space="0" w:color="auto"/>
              </w:divBdr>
            </w:div>
            <w:div w:id="1330668693">
              <w:marLeft w:val="0"/>
              <w:marRight w:val="0"/>
              <w:marTop w:val="0"/>
              <w:marBottom w:val="0"/>
              <w:divBdr>
                <w:top w:val="none" w:sz="0" w:space="0" w:color="auto"/>
                <w:left w:val="none" w:sz="0" w:space="0" w:color="auto"/>
                <w:bottom w:val="none" w:sz="0" w:space="0" w:color="auto"/>
                <w:right w:val="none" w:sz="0" w:space="0" w:color="auto"/>
              </w:divBdr>
            </w:div>
            <w:div w:id="1321471414">
              <w:marLeft w:val="0"/>
              <w:marRight w:val="0"/>
              <w:marTop w:val="0"/>
              <w:marBottom w:val="0"/>
              <w:divBdr>
                <w:top w:val="none" w:sz="0" w:space="0" w:color="auto"/>
                <w:left w:val="none" w:sz="0" w:space="0" w:color="auto"/>
                <w:bottom w:val="none" w:sz="0" w:space="0" w:color="auto"/>
                <w:right w:val="none" w:sz="0" w:space="0" w:color="auto"/>
              </w:divBdr>
            </w:div>
            <w:div w:id="2052805041">
              <w:marLeft w:val="0"/>
              <w:marRight w:val="0"/>
              <w:marTop w:val="0"/>
              <w:marBottom w:val="0"/>
              <w:divBdr>
                <w:top w:val="none" w:sz="0" w:space="0" w:color="auto"/>
                <w:left w:val="none" w:sz="0" w:space="0" w:color="auto"/>
                <w:bottom w:val="none" w:sz="0" w:space="0" w:color="auto"/>
                <w:right w:val="none" w:sz="0" w:space="0" w:color="auto"/>
              </w:divBdr>
            </w:div>
            <w:div w:id="590310918">
              <w:marLeft w:val="0"/>
              <w:marRight w:val="0"/>
              <w:marTop w:val="0"/>
              <w:marBottom w:val="0"/>
              <w:divBdr>
                <w:top w:val="none" w:sz="0" w:space="0" w:color="auto"/>
                <w:left w:val="none" w:sz="0" w:space="0" w:color="auto"/>
                <w:bottom w:val="none" w:sz="0" w:space="0" w:color="auto"/>
                <w:right w:val="none" w:sz="0" w:space="0" w:color="auto"/>
              </w:divBdr>
            </w:div>
            <w:div w:id="2077239909">
              <w:marLeft w:val="0"/>
              <w:marRight w:val="0"/>
              <w:marTop w:val="0"/>
              <w:marBottom w:val="0"/>
              <w:divBdr>
                <w:top w:val="none" w:sz="0" w:space="0" w:color="auto"/>
                <w:left w:val="none" w:sz="0" w:space="0" w:color="auto"/>
                <w:bottom w:val="none" w:sz="0" w:space="0" w:color="auto"/>
                <w:right w:val="none" w:sz="0" w:space="0" w:color="auto"/>
              </w:divBdr>
            </w:div>
            <w:div w:id="1754428493">
              <w:marLeft w:val="0"/>
              <w:marRight w:val="0"/>
              <w:marTop w:val="0"/>
              <w:marBottom w:val="0"/>
              <w:divBdr>
                <w:top w:val="none" w:sz="0" w:space="0" w:color="auto"/>
                <w:left w:val="none" w:sz="0" w:space="0" w:color="auto"/>
                <w:bottom w:val="none" w:sz="0" w:space="0" w:color="auto"/>
                <w:right w:val="none" w:sz="0" w:space="0" w:color="auto"/>
              </w:divBdr>
            </w:div>
            <w:div w:id="1738627928">
              <w:marLeft w:val="0"/>
              <w:marRight w:val="0"/>
              <w:marTop w:val="0"/>
              <w:marBottom w:val="0"/>
              <w:divBdr>
                <w:top w:val="none" w:sz="0" w:space="0" w:color="auto"/>
                <w:left w:val="none" w:sz="0" w:space="0" w:color="auto"/>
                <w:bottom w:val="none" w:sz="0" w:space="0" w:color="auto"/>
                <w:right w:val="none" w:sz="0" w:space="0" w:color="auto"/>
              </w:divBdr>
            </w:div>
            <w:div w:id="1873228654">
              <w:marLeft w:val="0"/>
              <w:marRight w:val="0"/>
              <w:marTop w:val="0"/>
              <w:marBottom w:val="0"/>
              <w:divBdr>
                <w:top w:val="none" w:sz="0" w:space="0" w:color="auto"/>
                <w:left w:val="none" w:sz="0" w:space="0" w:color="auto"/>
                <w:bottom w:val="none" w:sz="0" w:space="0" w:color="auto"/>
                <w:right w:val="none" w:sz="0" w:space="0" w:color="auto"/>
              </w:divBdr>
            </w:div>
            <w:div w:id="409811783">
              <w:marLeft w:val="0"/>
              <w:marRight w:val="0"/>
              <w:marTop w:val="0"/>
              <w:marBottom w:val="0"/>
              <w:divBdr>
                <w:top w:val="none" w:sz="0" w:space="0" w:color="auto"/>
                <w:left w:val="none" w:sz="0" w:space="0" w:color="auto"/>
                <w:bottom w:val="none" w:sz="0" w:space="0" w:color="auto"/>
                <w:right w:val="none" w:sz="0" w:space="0" w:color="auto"/>
              </w:divBdr>
            </w:div>
            <w:div w:id="896550473">
              <w:marLeft w:val="0"/>
              <w:marRight w:val="0"/>
              <w:marTop w:val="0"/>
              <w:marBottom w:val="0"/>
              <w:divBdr>
                <w:top w:val="none" w:sz="0" w:space="0" w:color="auto"/>
                <w:left w:val="none" w:sz="0" w:space="0" w:color="auto"/>
                <w:bottom w:val="none" w:sz="0" w:space="0" w:color="auto"/>
                <w:right w:val="none" w:sz="0" w:space="0" w:color="auto"/>
              </w:divBdr>
            </w:div>
            <w:div w:id="1890653695">
              <w:marLeft w:val="0"/>
              <w:marRight w:val="0"/>
              <w:marTop w:val="0"/>
              <w:marBottom w:val="0"/>
              <w:divBdr>
                <w:top w:val="none" w:sz="0" w:space="0" w:color="auto"/>
                <w:left w:val="none" w:sz="0" w:space="0" w:color="auto"/>
                <w:bottom w:val="none" w:sz="0" w:space="0" w:color="auto"/>
                <w:right w:val="none" w:sz="0" w:space="0" w:color="auto"/>
              </w:divBdr>
            </w:div>
            <w:div w:id="1577782642">
              <w:marLeft w:val="0"/>
              <w:marRight w:val="0"/>
              <w:marTop w:val="0"/>
              <w:marBottom w:val="0"/>
              <w:divBdr>
                <w:top w:val="none" w:sz="0" w:space="0" w:color="auto"/>
                <w:left w:val="none" w:sz="0" w:space="0" w:color="auto"/>
                <w:bottom w:val="none" w:sz="0" w:space="0" w:color="auto"/>
                <w:right w:val="none" w:sz="0" w:space="0" w:color="auto"/>
              </w:divBdr>
            </w:div>
            <w:div w:id="1299921625">
              <w:marLeft w:val="0"/>
              <w:marRight w:val="0"/>
              <w:marTop w:val="0"/>
              <w:marBottom w:val="0"/>
              <w:divBdr>
                <w:top w:val="none" w:sz="0" w:space="0" w:color="auto"/>
                <w:left w:val="none" w:sz="0" w:space="0" w:color="auto"/>
                <w:bottom w:val="none" w:sz="0" w:space="0" w:color="auto"/>
                <w:right w:val="none" w:sz="0" w:space="0" w:color="auto"/>
              </w:divBdr>
            </w:div>
            <w:div w:id="1074160861">
              <w:marLeft w:val="0"/>
              <w:marRight w:val="0"/>
              <w:marTop w:val="0"/>
              <w:marBottom w:val="0"/>
              <w:divBdr>
                <w:top w:val="none" w:sz="0" w:space="0" w:color="auto"/>
                <w:left w:val="none" w:sz="0" w:space="0" w:color="auto"/>
                <w:bottom w:val="none" w:sz="0" w:space="0" w:color="auto"/>
                <w:right w:val="none" w:sz="0" w:space="0" w:color="auto"/>
              </w:divBdr>
            </w:div>
            <w:div w:id="163671430">
              <w:marLeft w:val="0"/>
              <w:marRight w:val="0"/>
              <w:marTop w:val="0"/>
              <w:marBottom w:val="0"/>
              <w:divBdr>
                <w:top w:val="none" w:sz="0" w:space="0" w:color="auto"/>
                <w:left w:val="none" w:sz="0" w:space="0" w:color="auto"/>
                <w:bottom w:val="none" w:sz="0" w:space="0" w:color="auto"/>
                <w:right w:val="none" w:sz="0" w:space="0" w:color="auto"/>
              </w:divBdr>
            </w:div>
            <w:div w:id="1606109323">
              <w:marLeft w:val="0"/>
              <w:marRight w:val="0"/>
              <w:marTop w:val="0"/>
              <w:marBottom w:val="0"/>
              <w:divBdr>
                <w:top w:val="none" w:sz="0" w:space="0" w:color="auto"/>
                <w:left w:val="none" w:sz="0" w:space="0" w:color="auto"/>
                <w:bottom w:val="none" w:sz="0" w:space="0" w:color="auto"/>
                <w:right w:val="none" w:sz="0" w:space="0" w:color="auto"/>
              </w:divBdr>
            </w:div>
            <w:div w:id="271474009">
              <w:marLeft w:val="0"/>
              <w:marRight w:val="0"/>
              <w:marTop w:val="0"/>
              <w:marBottom w:val="0"/>
              <w:divBdr>
                <w:top w:val="none" w:sz="0" w:space="0" w:color="auto"/>
                <w:left w:val="none" w:sz="0" w:space="0" w:color="auto"/>
                <w:bottom w:val="none" w:sz="0" w:space="0" w:color="auto"/>
                <w:right w:val="none" w:sz="0" w:space="0" w:color="auto"/>
              </w:divBdr>
            </w:div>
            <w:div w:id="885408289">
              <w:marLeft w:val="0"/>
              <w:marRight w:val="0"/>
              <w:marTop w:val="0"/>
              <w:marBottom w:val="0"/>
              <w:divBdr>
                <w:top w:val="none" w:sz="0" w:space="0" w:color="auto"/>
                <w:left w:val="none" w:sz="0" w:space="0" w:color="auto"/>
                <w:bottom w:val="none" w:sz="0" w:space="0" w:color="auto"/>
                <w:right w:val="none" w:sz="0" w:space="0" w:color="auto"/>
              </w:divBdr>
            </w:div>
            <w:div w:id="424157760">
              <w:marLeft w:val="0"/>
              <w:marRight w:val="0"/>
              <w:marTop w:val="0"/>
              <w:marBottom w:val="0"/>
              <w:divBdr>
                <w:top w:val="none" w:sz="0" w:space="0" w:color="auto"/>
                <w:left w:val="none" w:sz="0" w:space="0" w:color="auto"/>
                <w:bottom w:val="none" w:sz="0" w:space="0" w:color="auto"/>
                <w:right w:val="none" w:sz="0" w:space="0" w:color="auto"/>
              </w:divBdr>
            </w:div>
            <w:div w:id="2056616455">
              <w:marLeft w:val="0"/>
              <w:marRight w:val="0"/>
              <w:marTop w:val="0"/>
              <w:marBottom w:val="0"/>
              <w:divBdr>
                <w:top w:val="none" w:sz="0" w:space="0" w:color="auto"/>
                <w:left w:val="none" w:sz="0" w:space="0" w:color="auto"/>
                <w:bottom w:val="none" w:sz="0" w:space="0" w:color="auto"/>
                <w:right w:val="none" w:sz="0" w:space="0" w:color="auto"/>
              </w:divBdr>
            </w:div>
            <w:div w:id="2068912297">
              <w:marLeft w:val="0"/>
              <w:marRight w:val="0"/>
              <w:marTop w:val="0"/>
              <w:marBottom w:val="0"/>
              <w:divBdr>
                <w:top w:val="none" w:sz="0" w:space="0" w:color="auto"/>
                <w:left w:val="none" w:sz="0" w:space="0" w:color="auto"/>
                <w:bottom w:val="none" w:sz="0" w:space="0" w:color="auto"/>
                <w:right w:val="none" w:sz="0" w:space="0" w:color="auto"/>
              </w:divBdr>
            </w:div>
            <w:div w:id="649094339">
              <w:marLeft w:val="0"/>
              <w:marRight w:val="0"/>
              <w:marTop w:val="0"/>
              <w:marBottom w:val="0"/>
              <w:divBdr>
                <w:top w:val="none" w:sz="0" w:space="0" w:color="auto"/>
                <w:left w:val="none" w:sz="0" w:space="0" w:color="auto"/>
                <w:bottom w:val="none" w:sz="0" w:space="0" w:color="auto"/>
                <w:right w:val="none" w:sz="0" w:space="0" w:color="auto"/>
              </w:divBdr>
            </w:div>
            <w:div w:id="573710335">
              <w:marLeft w:val="0"/>
              <w:marRight w:val="0"/>
              <w:marTop w:val="0"/>
              <w:marBottom w:val="0"/>
              <w:divBdr>
                <w:top w:val="none" w:sz="0" w:space="0" w:color="auto"/>
                <w:left w:val="none" w:sz="0" w:space="0" w:color="auto"/>
                <w:bottom w:val="none" w:sz="0" w:space="0" w:color="auto"/>
                <w:right w:val="none" w:sz="0" w:space="0" w:color="auto"/>
              </w:divBdr>
            </w:div>
            <w:div w:id="2075740244">
              <w:marLeft w:val="0"/>
              <w:marRight w:val="0"/>
              <w:marTop w:val="0"/>
              <w:marBottom w:val="0"/>
              <w:divBdr>
                <w:top w:val="none" w:sz="0" w:space="0" w:color="auto"/>
                <w:left w:val="none" w:sz="0" w:space="0" w:color="auto"/>
                <w:bottom w:val="none" w:sz="0" w:space="0" w:color="auto"/>
                <w:right w:val="none" w:sz="0" w:space="0" w:color="auto"/>
              </w:divBdr>
            </w:div>
            <w:div w:id="172229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8152">
      <w:bodyDiv w:val="1"/>
      <w:marLeft w:val="0"/>
      <w:marRight w:val="0"/>
      <w:marTop w:val="0"/>
      <w:marBottom w:val="0"/>
      <w:divBdr>
        <w:top w:val="none" w:sz="0" w:space="0" w:color="auto"/>
        <w:left w:val="none" w:sz="0" w:space="0" w:color="auto"/>
        <w:bottom w:val="none" w:sz="0" w:space="0" w:color="auto"/>
        <w:right w:val="none" w:sz="0" w:space="0" w:color="auto"/>
      </w:divBdr>
    </w:div>
    <w:div w:id="1536772766">
      <w:bodyDiv w:val="1"/>
      <w:marLeft w:val="0"/>
      <w:marRight w:val="0"/>
      <w:marTop w:val="0"/>
      <w:marBottom w:val="0"/>
      <w:divBdr>
        <w:top w:val="none" w:sz="0" w:space="0" w:color="auto"/>
        <w:left w:val="none" w:sz="0" w:space="0" w:color="auto"/>
        <w:bottom w:val="none" w:sz="0" w:space="0" w:color="auto"/>
        <w:right w:val="none" w:sz="0" w:space="0" w:color="auto"/>
      </w:divBdr>
    </w:div>
    <w:div w:id="1546528055">
      <w:bodyDiv w:val="1"/>
      <w:marLeft w:val="0"/>
      <w:marRight w:val="0"/>
      <w:marTop w:val="0"/>
      <w:marBottom w:val="0"/>
      <w:divBdr>
        <w:top w:val="none" w:sz="0" w:space="0" w:color="auto"/>
        <w:left w:val="none" w:sz="0" w:space="0" w:color="auto"/>
        <w:bottom w:val="none" w:sz="0" w:space="0" w:color="auto"/>
        <w:right w:val="none" w:sz="0" w:space="0" w:color="auto"/>
      </w:divBdr>
    </w:div>
    <w:div w:id="1549146137">
      <w:bodyDiv w:val="1"/>
      <w:marLeft w:val="0"/>
      <w:marRight w:val="0"/>
      <w:marTop w:val="0"/>
      <w:marBottom w:val="0"/>
      <w:divBdr>
        <w:top w:val="none" w:sz="0" w:space="0" w:color="auto"/>
        <w:left w:val="none" w:sz="0" w:space="0" w:color="auto"/>
        <w:bottom w:val="none" w:sz="0" w:space="0" w:color="auto"/>
        <w:right w:val="none" w:sz="0" w:space="0" w:color="auto"/>
      </w:divBdr>
    </w:div>
    <w:div w:id="1554999386">
      <w:bodyDiv w:val="1"/>
      <w:marLeft w:val="0"/>
      <w:marRight w:val="0"/>
      <w:marTop w:val="0"/>
      <w:marBottom w:val="0"/>
      <w:divBdr>
        <w:top w:val="none" w:sz="0" w:space="0" w:color="auto"/>
        <w:left w:val="none" w:sz="0" w:space="0" w:color="auto"/>
        <w:bottom w:val="none" w:sz="0" w:space="0" w:color="auto"/>
        <w:right w:val="none" w:sz="0" w:space="0" w:color="auto"/>
      </w:divBdr>
    </w:div>
    <w:div w:id="1556356081">
      <w:bodyDiv w:val="1"/>
      <w:marLeft w:val="0"/>
      <w:marRight w:val="0"/>
      <w:marTop w:val="0"/>
      <w:marBottom w:val="0"/>
      <w:divBdr>
        <w:top w:val="none" w:sz="0" w:space="0" w:color="auto"/>
        <w:left w:val="none" w:sz="0" w:space="0" w:color="auto"/>
        <w:bottom w:val="none" w:sz="0" w:space="0" w:color="auto"/>
        <w:right w:val="none" w:sz="0" w:space="0" w:color="auto"/>
      </w:divBdr>
    </w:div>
    <w:div w:id="1556627807">
      <w:bodyDiv w:val="1"/>
      <w:marLeft w:val="0"/>
      <w:marRight w:val="0"/>
      <w:marTop w:val="0"/>
      <w:marBottom w:val="0"/>
      <w:divBdr>
        <w:top w:val="none" w:sz="0" w:space="0" w:color="auto"/>
        <w:left w:val="none" w:sz="0" w:space="0" w:color="auto"/>
        <w:bottom w:val="none" w:sz="0" w:space="0" w:color="auto"/>
        <w:right w:val="none" w:sz="0" w:space="0" w:color="auto"/>
      </w:divBdr>
    </w:div>
    <w:div w:id="1561012246">
      <w:bodyDiv w:val="1"/>
      <w:marLeft w:val="0"/>
      <w:marRight w:val="0"/>
      <w:marTop w:val="0"/>
      <w:marBottom w:val="0"/>
      <w:divBdr>
        <w:top w:val="none" w:sz="0" w:space="0" w:color="auto"/>
        <w:left w:val="none" w:sz="0" w:space="0" w:color="auto"/>
        <w:bottom w:val="none" w:sz="0" w:space="0" w:color="auto"/>
        <w:right w:val="none" w:sz="0" w:space="0" w:color="auto"/>
      </w:divBdr>
    </w:div>
    <w:div w:id="1569488275">
      <w:bodyDiv w:val="1"/>
      <w:marLeft w:val="0"/>
      <w:marRight w:val="0"/>
      <w:marTop w:val="0"/>
      <w:marBottom w:val="0"/>
      <w:divBdr>
        <w:top w:val="none" w:sz="0" w:space="0" w:color="auto"/>
        <w:left w:val="none" w:sz="0" w:space="0" w:color="auto"/>
        <w:bottom w:val="none" w:sz="0" w:space="0" w:color="auto"/>
        <w:right w:val="none" w:sz="0" w:space="0" w:color="auto"/>
      </w:divBdr>
    </w:div>
    <w:div w:id="1589802034">
      <w:bodyDiv w:val="1"/>
      <w:marLeft w:val="0"/>
      <w:marRight w:val="0"/>
      <w:marTop w:val="0"/>
      <w:marBottom w:val="0"/>
      <w:divBdr>
        <w:top w:val="none" w:sz="0" w:space="0" w:color="auto"/>
        <w:left w:val="none" w:sz="0" w:space="0" w:color="auto"/>
        <w:bottom w:val="none" w:sz="0" w:space="0" w:color="auto"/>
        <w:right w:val="none" w:sz="0" w:space="0" w:color="auto"/>
      </w:divBdr>
    </w:div>
    <w:div w:id="1590239267">
      <w:bodyDiv w:val="1"/>
      <w:marLeft w:val="0"/>
      <w:marRight w:val="0"/>
      <w:marTop w:val="0"/>
      <w:marBottom w:val="0"/>
      <w:divBdr>
        <w:top w:val="none" w:sz="0" w:space="0" w:color="auto"/>
        <w:left w:val="none" w:sz="0" w:space="0" w:color="auto"/>
        <w:bottom w:val="none" w:sz="0" w:space="0" w:color="auto"/>
        <w:right w:val="none" w:sz="0" w:space="0" w:color="auto"/>
      </w:divBdr>
    </w:div>
    <w:div w:id="1592667699">
      <w:bodyDiv w:val="1"/>
      <w:marLeft w:val="0"/>
      <w:marRight w:val="0"/>
      <w:marTop w:val="0"/>
      <w:marBottom w:val="0"/>
      <w:divBdr>
        <w:top w:val="none" w:sz="0" w:space="0" w:color="auto"/>
        <w:left w:val="none" w:sz="0" w:space="0" w:color="auto"/>
        <w:bottom w:val="none" w:sz="0" w:space="0" w:color="auto"/>
        <w:right w:val="none" w:sz="0" w:space="0" w:color="auto"/>
      </w:divBdr>
    </w:div>
    <w:div w:id="1593395995">
      <w:bodyDiv w:val="1"/>
      <w:marLeft w:val="0"/>
      <w:marRight w:val="0"/>
      <w:marTop w:val="0"/>
      <w:marBottom w:val="0"/>
      <w:divBdr>
        <w:top w:val="none" w:sz="0" w:space="0" w:color="auto"/>
        <w:left w:val="none" w:sz="0" w:space="0" w:color="auto"/>
        <w:bottom w:val="none" w:sz="0" w:space="0" w:color="auto"/>
        <w:right w:val="none" w:sz="0" w:space="0" w:color="auto"/>
      </w:divBdr>
    </w:div>
    <w:div w:id="1601833626">
      <w:bodyDiv w:val="1"/>
      <w:marLeft w:val="0"/>
      <w:marRight w:val="0"/>
      <w:marTop w:val="0"/>
      <w:marBottom w:val="0"/>
      <w:divBdr>
        <w:top w:val="none" w:sz="0" w:space="0" w:color="auto"/>
        <w:left w:val="none" w:sz="0" w:space="0" w:color="auto"/>
        <w:bottom w:val="none" w:sz="0" w:space="0" w:color="auto"/>
        <w:right w:val="none" w:sz="0" w:space="0" w:color="auto"/>
      </w:divBdr>
    </w:div>
    <w:div w:id="1604800653">
      <w:bodyDiv w:val="1"/>
      <w:marLeft w:val="0"/>
      <w:marRight w:val="0"/>
      <w:marTop w:val="0"/>
      <w:marBottom w:val="0"/>
      <w:divBdr>
        <w:top w:val="none" w:sz="0" w:space="0" w:color="auto"/>
        <w:left w:val="none" w:sz="0" w:space="0" w:color="auto"/>
        <w:bottom w:val="none" w:sz="0" w:space="0" w:color="auto"/>
        <w:right w:val="none" w:sz="0" w:space="0" w:color="auto"/>
      </w:divBdr>
    </w:div>
    <w:div w:id="1618633758">
      <w:bodyDiv w:val="1"/>
      <w:marLeft w:val="0"/>
      <w:marRight w:val="0"/>
      <w:marTop w:val="0"/>
      <w:marBottom w:val="0"/>
      <w:divBdr>
        <w:top w:val="none" w:sz="0" w:space="0" w:color="auto"/>
        <w:left w:val="none" w:sz="0" w:space="0" w:color="auto"/>
        <w:bottom w:val="none" w:sz="0" w:space="0" w:color="auto"/>
        <w:right w:val="none" w:sz="0" w:space="0" w:color="auto"/>
      </w:divBdr>
    </w:div>
    <w:div w:id="1640724694">
      <w:bodyDiv w:val="1"/>
      <w:marLeft w:val="0"/>
      <w:marRight w:val="0"/>
      <w:marTop w:val="0"/>
      <w:marBottom w:val="0"/>
      <w:divBdr>
        <w:top w:val="none" w:sz="0" w:space="0" w:color="auto"/>
        <w:left w:val="none" w:sz="0" w:space="0" w:color="auto"/>
        <w:bottom w:val="none" w:sz="0" w:space="0" w:color="auto"/>
        <w:right w:val="none" w:sz="0" w:space="0" w:color="auto"/>
      </w:divBdr>
    </w:div>
    <w:div w:id="1643998850">
      <w:bodyDiv w:val="1"/>
      <w:marLeft w:val="0"/>
      <w:marRight w:val="0"/>
      <w:marTop w:val="0"/>
      <w:marBottom w:val="0"/>
      <w:divBdr>
        <w:top w:val="none" w:sz="0" w:space="0" w:color="auto"/>
        <w:left w:val="none" w:sz="0" w:space="0" w:color="auto"/>
        <w:bottom w:val="none" w:sz="0" w:space="0" w:color="auto"/>
        <w:right w:val="none" w:sz="0" w:space="0" w:color="auto"/>
      </w:divBdr>
    </w:div>
    <w:div w:id="1646886257">
      <w:bodyDiv w:val="1"/>
      <w:marLeft w:val="0"/>
      <w:marRight w:val="0"/>
      <w:marTop w:val="0"/>
      <w:marBottom w:val="0"/>
      <w:divBdr>
        <w:top w:val="none" w:sz="0" w:space="0" w:color="auto"/>
        <w:left w:val="none" w:sz="0" w:space="0" w:color="auto"/>
        <w:bottom w:val="none" w:sz="0" w:space="0" w:color="auto"/>
        <w:right w:val="none" w:sz="0" w:space="0" w:color="auto"/>
      </w:divBdr>
    </w:div>
    <w:div w:id="1649241472">
      <w:bodyDiv w:val="1"/>
      <w:marLeft w:val="0"/>
      <w:marRight w:val="0"/>
      <w:marTop w:val="0"/>
      <w:marBottom w:val="0"/>
      <w:divBdr>
        <w:top w:val="none" w:sz="0" w:space="0" w:color="auto"/>
        <w:left w:val="none" w:sz="0" w:space="0" w:color="auto"/>
        <w:bottom w:val="none" w:sz="0" w:space="0" w:color="auto"/>
        <w:right w:val="none" w:sz="0" w:space="0" w:color="auto"/>
      </w:divBdr>
    </w:div>
    <w:div w:id="1657878629">
      <w:bodyDiv w:val="1"/>
      <w:marLeft w:val="0"/>
      <w:marRight w:val="0"/>
      <w:marTop w:val="0"/>
      <w:marBottom w:val="0"/>
      <w:divBdr>
        <w:top w:val="none" w:sz="0" w:space="0" w:color="auto"/>
        <w:left w:val="none" w:sz="0" w:space="0" w:color="auto"/>
        <w:bottom w:val="none" w:sz="0" w:space="0" w:color="auto"/>
        <w:right w:val="none" w:sz="0" w:space="0" w:color="auto"/>
      </w:divBdr>
    </w:div>
    <w:div w:id="1661540990">
      <w:bodyDiv w:val="1"/>
      <w:marLeft w:val="0"/>
      <w:marRight w:val="0"/>
      <w:marTop w:val="0"/>
      <w:marBottom w:val="0"/>
      <w:divBdr>
        <w:top w:val="none" w:sz="0" w:space="0" w:color="auto"/>
        <w:left w:val="none" w:sz="0" w:space="0" w:color="auto"/>
        <w:bottom w:val="none" w:sz="0" w:space="0" w:color="auto"/>
        <w:right w:val="none" w:sz="0" w:space="0" w:color="auto"/>
      </w:divBdr>
    </w:div>
    <w:div w:id="1681853841">
      <w:bodyDiv w:val="1"/>
      <w:marLeft w:val="0"/>
      <w:marRight w:val="0"/>
      <w:marTop w:val="0"/>
      <w:marBottom w:val="0"/>
      <w:divBdr>
        <w:top w:val="none" w:sz="0" w:space="0" w:color="auto"/>
        <w:left w:val="none" w:sz="0" w:space="0" w:color="auto"/>
        <w:bottom w:val="none" w:sz="0" w:space="0" w:color="auto"/>
        <w:right w:val="none" w:sz="0" w:space="0" w:color="auto"/>
      </w:divBdr>
    </w:div>
    <w:div w:id="1686982942">
      <w:bodyDiv w:val="1"/>
      <w:marLeft w:val="0"/>
      <w:marRight w:val="0"/>
      <w:marTop w:val="0"/>
      <w:marBottom w:val="0"/>
      <w:divBdr>
        <w:top w:val="none" w:sz="0" w:space="0" w:color="auto"/>
        <w:left w:val="none" w:sz="0" w:space="0" w:color="auto"/>
        <w:bottom w:val="none" w:sz="0" w:space="0" w:color="auto"/>
        <w:right w:val="none" w:sz="0" w:space="0" w:color="auto"/>
      </w:divBdr>
    </w:div>
    <w:div w:id="1688168847">
      <w:bodyDiv w:val="1"/>
      <w:marLeft w:val="0"/>
      <w:marRight w:val="0"/>
      <w:marTop w:val="0"/>
      <w:marBottom w:val="0"/>
      <w:divBdr>
        <w:top w:val="none" w:sz="0" w:space="0" w:color="auto"/>
        <w:left w:val="none" w:sz="0" w:space="0" w:color="auto"/>
        <w:bottom w:val="none" w:sz="0" w:space="0" w:color="auto"/>
        <w:right w:val="none" w:sz="0" w:space="0" w:color="auto"/>
      </w:divBdr>
    </w:div>
    <w:div w:id="1689716455">
      <w:bodyDiv w:val="1"/>
      <w:marLeft w:val="0"/>
      <w:marRight w:val="0"/>
      <w:marTop w:val="0"/>
      <w:marBottom w:val="0"/>
      <w:divBdr>
        <w:top w:val="none" w:sz="0" w:space="0" w:color="auto"/>
        <w:left w:val="none" w:sz="0" w:space="0" w:color="auto"/>
        <w:bottom w:val="none" w:sz="0" w:space="0" w:color="auto"/>
        <w:right w:val="none" w:sz="0" w:space="0" w:color="auto"/>
      </w:divBdr>
    </w:div>
    <w:div w:id="1693603130">
      <w:bodyDiv w:val="1"/>
      <w:marLeft w:val="0"/>
      <w:marRight w:val="0"/>
      <w:marTop w:val="0"/>
      <w:marBottom w:val="0"/>
      <w:divBdr>
        <w:top w:val="none" w:sz="0" w:space="0" w:color="auto"/>
        <w:left w:val="none" w:sz="0" w:space="0" w:color="auto"/>
        <w:bottom w:val="none" w:sz="0" w:space="0" w:color="auto"/>
        <w:right w:val="none" w:sz="0" w:space="0" w:color="auto"/>
      </w:divBdr>
    </w:div>
    <w:div w:id="1711152977">
      <w:bodyDiv w:val="1"/>
      <w:marLeft w:val="0"/>
      <w:marRight w:val="0"/>
      <w:marTop w:val="0"/>
      <w:marBottom w:val="0"/>
      <w:divBdr>
        <w:top w:val="none" w:sz="0" w:space="0" w:color="auto"/>
        <w:left w:val="none" w:sz="0" w:space="0" w:color="auto"/>
        <w:bottom w:val="none" w:sz="0" w:space="0" w:color="auto"/>
        <w:right w:val="none" w:sz="0" w:space="0" w:color="auto"/>
      </w:divBdr>
    </w:div>
    <w:div w:id="1711177710">
      <w:bodyDiv w:val="1"/>
      <w:marLeft w:val="0"/>
      <w:marRight w:val="0"/>
      <w:marTop w:val="0"/>
      <w:marBottom w:val="0"/>
      <w:divBdr>
        <w:top w:val="none" w:sz="0" w:space="0" w:color="auto"/>
        <w:left w:val="none" w:sz="0" w:space="0" w:color="auto"/>
        <w:bottom w:val="none" w:sz="0" w:space="0" w:color="auto"/>
        <w:right w:val="none" w:sz="0" w:space="0" w:color="auto"/>
      </w:divBdr>
    </w:div>
    <w:div w:id="1714646594">
      <w:bodyDiv w:val="1"/>
      <w:marLeft w:val="0"/>
      <w:marRight w:val="0"/>
      <w:marTop w:val="0"/>
      <w:marBottom w:val="0"/>
      <w:divBdr>
        <w:top w:val="none" w:sz="0" w:space="0" w:color="auto"/>
        <w:left w:val="none" w:sz="0" w:space="0" w:color="auto"/>
        <w:bottom w:val="none" w:sz="0" w:space="0" w:color="auto"/>
        <w:right w:val="none" w:sz="0" w:space="0" w:color="auto"/>
      </w:divBdr>
    </w:div>
    <w:div w:id="1729113092">
      <w:bodyDiv w:val="1"/>
      <w:marLeft w:val="0"/>
      <w:marRight w:val="0"/>
      <w:marTop w:val="0"/>
      <w:marBottom w:val="0"/>
      <w:divBdr>
        <w:top w:val="none" w:sz="0" w:space="0" w:color="auto"/>
        <w:left w:val="none" w:sz="0" w:space="0" w:color="auto"/>
        <w:bottom w:val="none" w:sz="0" w:space="0" w:color="auto"/>
        <w:right w:val="none" w:sz="0" w:space="0" w:color="auto"/>
      </w:divBdr>
    </w:div>
    <w:div w:id="1735926276">
      <w:bodyDiv w:val="1"/>
      <w:marLeft w:val="0"/>
      <w:marRight w:val="0"/>
      <w:marTop w:val="0"/>
      <w:marBottom w:val="0"/>
      <w:divBdr>
        <w:top w:val="none" w:sz="0" w:space="0" w:color="auto"/>
        <w:left w:val="none" w:sz="0" w:space="0" w:color="auto"/>
        <w:bottom w:val="none" w:sz="0" w:space="0" w:color="auto"/>
        <w:right w:val="none" w:sz="0" w:space="0" w:color="auto"/>
      </w:divBdr>
    </w:div>
    <w:div w:id="1744404399">
      <w:bodyDiv w:val="1"/>
      <w:marLeft w:val="0"/>
      <w:marRight w:val="0"/>
      <w:marTop w:val="0"/>
      <w:marBottom w:val="0"/>
      <w:divBdr>
        <w:top w:val="none" w:sz="0" w:space="0" w:color="auto"/>
        <w:left w:val="none" w:sz="0" w:space="0" w:color="auto"/>
        <w:bottom w:val="none" w:sz="0" w:space="0" w:color="auto"/>
        <w:right w:val="none" w:sz="0" w:space="0" w:color="auto"/>
      </w:divBdr>
    </w:div>
    <w:div w:id="1746806012">
      <w:bodyDiv w:val="1"/>
      <w:marLeft w:val="0"/>
      <w:marRight w:val="0"/>
      <w:marTop w:val="0"/>
      <w:marBottom w:val="0"/>
      <w:divBdr>
        <w:top w:val="none" w:sz="0" w:space="0" w:color="auto"/>
        <w:left w:val="none" w:sz="0" w:space="0" w:color="auto"/>
        <w:bottom w:val="none" w:sz="0" w:space="0" w:color="auto"/>
        <w:right w:val="none" w:sz="0" w:space="0" w:color="auto"/>
      </w:divBdr>
    </w:div>
    <w:div w:id="1748651204">
      <w:bodyDiv w:val="1"/>
      <w:marLeft w:val="0"/>
      <w:marRight w:val="0"/>
      <w:marTop w:val="0"/>
      <w:marBottom w:val="0"/>
      <w:divBdr>
        <w:top w:val="none" w:sz="0" w:space="0" w:color="auto"/>
        <w:left w:val="none" w:sz="0" w:space="0" w:color="auto"/>
        <w:bottom w:val="none" w:sz="0" w:space="0" w:color="auto"/>
        <w:right w:val="none" w:sz="0" w:space="0" w:color="auto"/>
      </w:divBdr>
    </w:div>
    <w:div w:id="1750273267">
      <w:bodyDiv w:val="1"/>
      <w:marLeft w:val="0"/>
      <w:marRight w:val="0"/>
      <w:marTop w:val="0"/>
      <w:marBottom w:val="0"/>
      <w:divBdr>
        <w:top w:val="none" w:sz="0" w:space="0" w:color="auto"/>
        <w:left w:val="none" w:sz="0" w:space="0" w:color="auto"/>
        <w:bottom w:val="none" w:sz="0" w:space="0" w:color="auto"/>
        <w:right w:val="none" w:sz="0" w:space="0" w:color="auto"/>
      </w:divBdr>
    </w:div>
    <w:div w:id="1750345959">
      <w:bodyDiv w:val="1"/>
      <w:marLeft w:val="0"/>
      <w:marRight w:val="0"/>
      <w:marTop w:val="0"/>
      <w:marBottom w:val="0"/>
      <w:divBdr>
        <w:top w:val="none" w:sz="0" w:space="0" w:color="auto"/>
        <w:left w:val="none" w:sz="0" w:space="0" w:color="auto"/>
        <w:bottom w:val="none" w:sz="0" w:space="0" w:color="auto"/>
        <w:right w:val="none" w:sz="0" w:space="0" w:color="auto"/>
      </w:divBdr>
    </w:div>
    <w:div w:id="1755200884">
      <w:bodyDiv w:val="1"/>
      <w:marLeft w:val="0"/>
      <w:marRight w:val="0"/>
      <w:marTop w:val="0"/>
      <w:marBottom w:val="0"/>
      <w:divBdr>
        <w:top w:val="none" w:sz="0" w:space="0" w:color="auto"/>
        <w:left w:val="none" w:sz="0" w:space="0" w:color="auto"/>
        <w:bottom w:val="none" w:sz="0" w:space="0" w:color="auto"/>
        <w:right w:val="none" w:sz="0" w:space="0" w:color="auto"/>
      </w:divBdr>
    </w:div>
    <w:div w:id="1757626958">
      <w:bodyDiv w:val="1"/>
      <w:marLeft w:val="0"/>
      <w:marRight w:val="0"/>
      <w:marTop w:val="0"/>
      <w:marBottom w:val="0"/>
      <w:divBdr>
        <w:top w:val="none" w:sz="0" w:space="0" w:color="auto"/>
        <w:left w:val="none" w:sz="0" w:space="0" w:color="auto"/>
        <w:bottom w:val="none" w:sz="0" w:space="0" w:color="auto"/>
        <w:right w:val="none" w:sz="0" w:space="0" w:color="auto"/>
      </w:divBdr>
    </w:div>
    <w:div w:id="1763603406">
      <w:bodyDiv w:val="1"/>
      <w:marLeft w:val="0"/>
      <w:marRight w:val="0"/>
      <w:marTop w:val="0"/>
      <w:marBottom w:val="0"/>
      <w:divBdr>
        <w:top w:val="none" w:sz="0" w:space="0" w:color="auto"/>
        <w:left w:val="none" w:sz="0" w:space="0" w:color="auto"/>
        <w:bottom w:val="none" w:sz="0" w:space="0" w:color="auto"/>
        <w:right w:val="none" w:sz="0" w:space="0" w:color="auto"/>
      </w:divBdr>
    </w:div>
    <w:div w:id="1765877242">
      <w:bodyDiv w:val="1"/>
      <w:marLeft w:val="0"/>
      <w:marRight w:val="0"/>
      <w:marTop w:val="0"/>
      <w:marBottom w:val="0"/>
      <w:divBdr>
        <w:top w:val="none" w:sz="0" w:space="0" w:color="auto"/>
        <w:left w:val="none" w:sz="0" w:space="0" w:color="auto"/>
        <w:bottom w:val="none" w:sz="0" w:space="0" w:color="auto"/>
        <w:right w:val="none" w:sz="0" w:space="0" w:color="auto"/>
      </w:divBdr>
    </w:div>
    <w:div w:id="1769541669">
      <w:bodyDiv w:val="1"/>
      <w:marLeft w:val="0"/>
      <w:marRight w:val="0"/>
      <w:marTop w:val="0"/>
      <w:marBottom w:val="0"/>
      <w:divBdr>
        <w:top w:val="none" w:sz="0" w:space="0" w:color="auto"/>
        <w:left w:val="none" w:sz="0" w:space="0" w:color="auto"/>
        <w:bottom w:val="none" w:sz="0" w:space="0" w:color="auto"/>
        <w:right w:val="none" w:sz="0" w:space="0" w:color="auto"/>
      </w:divBdr>
    </w:div>
    <w:div w:id="1775784599">
      <w:bodyDiv w:val="1"/>
      <w:marLeft w:val="0"/>
      <w:marRight w:val="0"/>
      <w:marTop w:val="0"/>
      <w:marBottom w:val="0"/>
      <w:divBdr>
        <w:top w:val="none" w:sz="0" w:space="0" w:color="auto"/>
        <w:left w:val="none" w:sz="0" w:space="0" w:color="auto"/>
        <w:bottom w:val="none" w:sz="0" w:space="0" w:color="auto"/>
        <w:right w:val="none" w:sz="0" w:space="0" w:color="auto"/>
      </w:divBdr>
      <w:divsChild>
        <w:div w:id="790710066">
          <w:marLeft w:val="0"/>
          <w:marRight w:val="0"/>
          <w:marTop w:val="0"/>
          <w:marBottom w:val="0"/>
          <w:divBdr>
            <w:top w:val="none" w:sz="0" w:space="0" w:color="auto"/>
            <w:left w:val="none" w:sz="0" w:space="0" w:color="auto"/>
            <w:bottom w:val="none" w:sz="0" w:space="0" w:color="auto"/>
            <w:right w:val="none" w:sz="0" w:space="0" w:color="auto"/>
          </w:divBdr>
          <w:divsChild>
            <w:div w:id="1198272444">
              <w:marLeft w:val="0"/>
              <w:marRight w:val="0"/>
              <w:marTop w:val="0"/>
              <w:marBottom w:val="0"/>
              <w:divBdr>
                <w:top w:val="none" w:sz="0" w:space="0" w:color="auto"/>
                <w:left w:val="none" w:sz="0" w:space="0" w:color="auto"/>
                <w:bottom w:val="none" w:sz="0" w:space="0" w:color="auto"/>
                <w:right w:val="none" w:sz="0" w:space="0" w:color="auto"/>
              </w:divBdr>
            </w:div>
            <w:div w:id="1198271811">
              <w:marLeft w:val="0"/>
              <w:marRight w:val="0"/>
              <w:marTop w:val="0"/>
              <w:marBottom w:val="0"/>
              <w:divBdr>
                <w:top w:val="none" w:sz="0" w:space="0" w:color="auto"/>
                <w:left w:val="none" w:sz="0" w:space="0" w:color="auto"/>
                <w:bottom w:val="none" w:sz="0" w:space="0" w:color="auto"/>
                <w:right w:val="none" w:sz="0" w:space="0" w:color="auto"/>
              </w:divBdr>
            </w:div>
            <w:div w:id="2108496770">
              <w:marLeft w:val="0"/>
              <w:marRight w:val="0"/>
              <w:marTop w:val="0"/>
              <w:marBottom w:val="0"/>
              <w:divBdr>
                <w:top w:val="none" w:sz="0" w:space="0" w:color="auto"/>
                <w:left w:val="none" w:sz="0" w:space="0" w:color="auto"/>
                <w:bottom w:val="none" w:sz="0" w:space="0" w:color="auto"/>
                <w:right w:val="none" w:sz="0" w:space="0" w:color="auto"/>
              </w:divBdr>
            </w:div>
            <w:div w:id="1250579160">
              <w:marLeft w:val="0"/>
              <w:marRight w:val="0"/>
              <w:marTop w:val="0"/>
              <w:marBottom w:val="0"/>
              <w:divBdr>
                <w:top w:val="none" w:sz="0" w:space="0" w:color="auto"/>
                <w:left w:val="none" w:sz="0" w:space="0" w:color="auto"/>
                <w:bottom w:val="none" w:sz="0" w:space="0" w:color="auto"/>
                <w:right w:val="none" w:sz="0" w:space="0" w:color="auto"/>
              </w:divBdr>
            </w:div>
            <w:div w:id="982467993">
              <w:marLeft w:val="0"/>
              <w:marRight w:val="0"/>
              <w:marTop w:val="0"/>
              <w:marBottom w:val="0"/>
              <w:divBdr>
                <w:top w:val="none" w:sz="0" w:space="0" w:color="auto"/>
                <w:left w:val="none" w:sz="0" w:space="0" w:color="auto"/>
                <w:bottom w:val="none" w:sz="0" w:space="0" w:color="auto"/>
                <w:right w:val="none" w:sz="0" w:space="0" w:color="auto"/>
              </w:divBdr>
            </w:div>
            <w:div w:id="674306972">
              <w:marLeft w:val="0"/>
              <w:marRight w:val="0"/>
              <w:marTop w:val="0"/>
              <w:marBottom w:val="0"/>
              <w:divBdr>
                <w:top w:val="none" w:sz="0" w:space="0" w:color="auto"/>
                <w:left w:val="none" w:sz="0" w:space="0" w:color="auto"/>
                <w:bottom w:val="none" w:sz="0" w:space="0" w:color="auto"/>
                <w:right w:val="none" w:sz="0" w:space="0" w:color="auto"/>
              </w:divBdr>
            </w:div>
            <w:div w:id="838234554">
              <w:marLeft w:val="0"/>
              <w:marRight w:val="0"/>
              <w:marTop w:val="0"/>
              <w:marBottom w:val="0"/>
              <w:divBdr>
                <w:top w:val="none" w:sz="0" w:space="0" w:color="auto"/>
                <w:left w:val="none" w:sz="0" w:space="0" w:color="auto"/>
                <w:bottom w:val="none" w:sz="0" w:space="0" w:color="auto"/>
                <w:right w:val="none" w:sz="0" w:space="0" w:color="auto"/>
              </w:divBdr>
            </w:div>
            <w:div w:id="419831665">
              <w:marLeft w:val="0"/>
              <w:marRight w:val="0"/>
              <w:marTop w:val="0"/>
              <w:marBottom w:val="0"/>
              <w:divBdr>
                <w:top w:val="none" w:sz="0" w:space="0" w:color="auto"/>
                <w:left w:val="none" w:sz="0" w:space="0" w:color="auto"/>
                <w:bottom w:val="none" w:sz="0" w:space="0" w:color="auto"/>
                <w:right w:val="none" w:sz="0" w:space="0" w:color="auto"/>
              </w:divBdr>
            </w:div>
            <w:div w:id="900749695">
              <w:marLeft w:val="0"/>
              <w:marRight w:val="0"/>
              <w:marTop w:val="0"/>
              <w:marBottom w:val="0"/>
              <w:divBdr>
                <w:top w:val="none" w:sz="0" w:space="0" w:color="auto"/>
                <w:left w:val="none" w:sz="0" w:space="0" w:color="auto"/>
                <w:bottom w:val="none" w:sz="0" w:space="0" w:color="auto"/>
                <w:right w:val="none" w:sz="0" w:space="0" w:color="auto"/>
              </w:divBdr>
            </w:div>
            <w:div w:id="207568522">
              <w:marLeft w:val="0"/>
              <w:marRight w:val="0"/>
              <w:marTop w:val="0"/>
              <w:marBottom w:val="0"/>
              <w:divBdr>
                <w:top w:val="none" w:sz="0" w:space="0" w:color="auto"/>
                <w:left w:val="none" w:sz="0" w:space="0" w:color="auto"/>
                <w:bottom w:val="none" w:sz="0" w:space="0" w:color="auto"/>
                <w:right w:val="none" w:sz="0" w:space="0" w:color="auto"/>
              </w:divBdr>
            </w:div>
            <w:div w:id="1506171124">
              <w:marLeft w:val="0"/>
              <w:marRight w:val="0"/>
              <w:marTop w:val="0"/>
              <w:marBottom w:val="0"/>
              <w:divBdr>
                <w:top w:val="none" w:sz="0" w:space="0" w:color="auto"/>
                <w:left w:val="none" w:sz="0" w:space="0" w:color="auto"/>
                <w:bottom w:val="none" w:sz="0" w:space="0" w:color="auto"/>
                <w:right w:val="none" w:sz="0" w:space="0" w:color="auto"/>
              </w:divBdr>
            </w:div>
            <w:div w:id="483787619">
              <w:marLeft w:val="0"/>
              <w:marRight w:val="0"/>
              <w:marTop w:val="0"/>
              <w:marBottom w:val="0"/>
              <w:divBdr>
                <w:top w:val="none" w:sz="0" w:space="0" w:color="auto"/>
                <w:left w:val="none" w:sz="0" w:space="0" w:color="auto"/>
                <w:bottom w:val="none" w:sz="0" w:space="0" w:color="auto"/>
                <w:right w:val="none" w:sz="0" w:space="0" w:color="auto"/>
              </w:divBdr>
            </w:div>
            <w:div w:id="2084528233">
              <w:marLeft w:val="0"/>
              <w:marRight w:val="0"/>
              <w:marTop w:val="0"/>
              <w:marBottom w:val="0"/>
              <w:divBdr>
                <w:top w:val="none" w:sz="0" w:space="0" w:color="auto"/>
                <w:left w:val="none" w:sz="0" w:space="0" w:color="auto"/>
                <w:bottom w:val="none" w:sz="0" w:space="0" w:color="auto"/>
                <w:right w:val="none" w:sz="0" w:space="0" w:color="auto"/>
              </w:divBdr>
            </w:div>
            <w:div w:id="1184131049">
              <w:marLeft w:val="0"/>
              <w:marRight w:val="0"/>
              <w:marTop w:val="0"/>
              <w:marBottom w:val="0"/>
              <w:divBdr>
                <w:top w:val="none" w:sz="0" w:space="0" w:color="auto"/>
                <w:left w:val="none" w:sz="0" w:space="0" w:color="auto"/>
                <w:bottom w:val="none" w:sz="0" w:space="0" w:color="auto"/>
                <w:right w:val="none" w:sz="0" w:space="0" w:color="auto"/>
              </w:divBdr>
            </w:div>
            <w:div w:id="183717271">
              <w:marLeft w:val="0"/>
              <w:marRight w:val="0"/>
              <w:marTop w:val="0"/>
              <w:marBottom w:val="0"/>
              <w:divBdr>
                <w:top w:val="none" w:sz="0" w:space="0" w:color="auto"/>
                <w:left w:val="none" w:sz="0" w:space="0" w:color="auto"/>
                <w:bottom w:val="none" w:sz="0" w:space="0" w:color="auto"/>
                <w:right w:val="none" w:sz="0" w:space="0" w:color="auto"/>
              </w:divBdr>
            </w:div>
            <w:div w:id="1194464699">
              <w:marLeft w:val="0"/>
              <w:marRight w:val="0"/>
              <w:marTop w:val="0"/>
              <w:marBottom w:val="0"/>
              <w:divBdr>
                <w:top w:val="none" w:sz="0" w:space="0" w:color="auto"/>
                <w:left w:val="none" w:sz="0" w:space="0" w:color="auto"/>
                <w:bottom w:val="none" w:sz="0" w:space="0" w:color="auto"/>
                <w:right w:val="none" w:sz="0" w:space="0" w:color="auto"/>
              </w:divBdr>
            </w:div>
            <w:div w:id="1123115446">
              <w:marLeft w:val="0"/>
              <w:marRight w:val="0"/>
              <w:marTop w:val="0"/>
              <w:marBottom w:val="0"/>
              <w:divBdr>
                <w:top w:val="none" w:sz="0" w:space="0" w:color="auto"/>
                <w:left w:val="none" w:sz="0" w:space="0" w:color="auto"/>
                <w:bottom w:val="none" w:sz="0" w:space="0" w:color="auto"/>
                <w:right w:val="none" w:sz="0" w:space="0" w:color="auto"/>
              </w:divBdr>
            </w:div>
            <w:div w:id="586234294">
              <w:marLeft w:val="0"/>
              <w:marRight w:val="0"/>
              <w:marTop w:val="0"/>
              <w:marBottom w:val="0"/>
              <w:divBdr>
                <w:top w:val="none" w:sz="0" w:space="0" w:color="auto"/>
                <w:left w:val="none" w:sz="0" w:space="0" w:color="auto"/>
                <w:bottom w:val="none" w:sz="0" w:space="0" w:color="auto"/>
                <w:right w:val="none" w:sz="0" w:space="0" w:color="auto"/>
              </w:divBdr>
            </w:div>
            <w:div w:id="331377544">
              <w:marLeft w:val="0"/>
              <w:marRight w:val="0"/>
              <w:marTop w:val="0"/>
              <w:marBottom w:val="0"/>
              <w:divBdr>
                <w:top w:val="none" w:sz="0" w:space="0" w:color="auto"/>
                <w:left w:val="none" w:sz="0" w:space="0" w:color="auto"/>
                <w:bottom w:val="none" w:sz="0" w:space="0" w:color="auto"/>
                <w:right w:val="none" w:sz="0" w:space="0" w:color="auto"/>
              </w:divBdr>
            </w:div>
            <w:div w:id="1789465088">
              <w:marLeft w:val="0"/>
              <w:marRight w:val="0"/>
              <w:marTop w:val="0"/>
              <w:marBottom w:val="0"/>
              <w:divBdr>
                <w:top w:val="none" w:sz="0" w:space="0" w:color="auto"/>
                <w:left w:val="none" w:sz="0" w:space="0" w:color="auto"/>
                <w:bottom w:val="none" w:sz="0" w:space="0" w:color="auto"/>
                <w:right w:val="none" w:sz="0" w:space="0" w:color="auto"/>
              </w:divBdr>
            </w:div>
            <w:div w:id="158084661">
              <w:marLeft w:val="0"/>
              <w:marRight w:val="0"/>
              <w:marTop w:val="0"/>
              <w:marBottom w:val="0"/>
              <w:divBdr>
                <w:top w:val="none" w:sz="0" w:space="0" w:color="auto"/>
                <w:left w:val="none" w:sz="0" w:space="0" w:color="auto"/>
                <w:bottom w:val="none" w:sz="0" w:space="0" w:color="auto"/>
                <w:right w:val="none" w:sz="0" w:space="0" w:color="auto"/>
              </w:divBdr>
            </w:div>
            <w:div w:id="1151950094">
              <w:marLeft w:val="0"/>
              <w:marRight w:val="0"/>
              <w:marTop w:val="0"/>
              <w:marBottom w:val="0"/>
              <w:divBdr>
                <w:top w:val="none" w:sz="0" w:space="0" w:color="auto"/>
                <w:left w:val="none" w:sz="0" w:space="0" w:color="auto"/>
                <w:bottom w:val="none" w:sz="0" w:space="0" w:color="auto"/>
                <w:right w:val="none" w:sz="0" w:space="0" w:color="auto"/>
              </w:divBdr>
            </w:div>
            <w:div w:id="1987279621">
              <w:marLeft w:val="0"/>
              <w:marRight w:val="0"/>
              <w:marTop w:val="0"/>
              <w:marBottom w:val="0"/>
              <w:divBdr>
                <w:top w:val="none" w:sz="0" w:space="0" w:color="auto"/>
                <w:left w:val="none" w:sz="0" w:space="0" w:color="auto"/>
                <w:bottom w:val="none" w:sz="0" w:space="0" w:color="auto"/>
                <w:right w:val="none" w:sz="0" w:space="0" w:color="auto"/>
              </w:divBdr>
            </w:div>
            <w:div w:id="637801284">
              <w:marLeft w:val="0"/>
              <w:marRight w:val="0"/>
              <w:marTop w:val="0"/>
              <w:marBottom w:val="0"/>
              <w:divBdr>
                <w:top w:val="none" w:sz="0" w:space="0" w:color="auto"/>
                <w:left w:val="none" w:sz="0" w:space="0" w:color="auto"/>
                <w:bottom w:val="none" w:sz="0" w:space="0" w:color="auto"/>
                <w:right w:val="none" w:sz="0" w:space="0" w:color="auto"/>
              </w:divBdr>
            </w:div>
            <w:div w:id="424694762">
              <w:marLeft w:val="0"/>
              <w:marRight w:val="0"/>
              <w:marTop w:val="0"/>
              <w:marBottom w:val="0"/>
              <w:divBdr>
                <w:top w:val="none" w:sz="0" w:space="0" w:color="auto"/>
                <w:left w:val="none" w:sz="0" w:space="0" w:color="auto"/>
                <w:bottom w:val="none" w:sz="0" w:space="0" w:color="auto"/>
                <w:right w:val="none" w:sz="0" w:space="0" w:color="auto"/>
              </w:divBdr>
            </w:div>
            <w:div w:id="1650666514">
              <w:marLeft w:val="0"/>
              <w:marRight w:val="0"/>
              <w:marTop w:val="0"/>
              <w:marBottom w:val="0"/>
              <w:divBdr>
                <w:top w:val="none" w:sz="0" w:space="0" w:color="auto"/>
                <w:left w:val="none" w:sz="0" w:space="0" w:color="auto"/>
                <w:bottom w:val="none" w:sz="0" w:space="0" w:color="auto"/>
                <w:right w:val="none" w:sz="0" w:space="0" w:color="auto"/>
              </w:divBdr>
            </w:div>
            <w:div w:id="1360158019">
              <w:marLeft w:val="0"/>
              <w:marRight w:val="0"/>
              <w:marTop w:val="0"/>
              <w:marBottom w:val="0"/>
              <w:divBdr>
                <w:top w:val="none" w:sz="0" w:space="0" w:color="auto"/>
                <w:left w:val="none" w:sz="0" w:space="0" w:color="auto"/>
                <w:bottom w:val="none" w:sz="0" w:space="0" w:color="auto"/>
                <w:right w:val="none" w:sz="0" w:space="0" w:color="auto"/>
              </w:divBdr>
            </w:div>
            <w:div w:id="2107385756">
              <w:marLeft w:val="0"/>
              <w:marRight w:val="0"/>
              <w:marTop w:val="0"/>
              <w:marBottom w:val="0"/>
              <w:divBdr>
                <w:top w:val="none" w:sz="0" w:space="0" w:color="auto"/>
                <w:left w:val="none" w:sz="0" w:space="0" w:color="auto"/>
                <w:bottom w:val="none" w:sz="0" w:space="0" w:color="auto"/>
                <w:right w:val="none" w:sz="0" w:space="0" w:color="auto"/>
              </w:divBdr>
            </w:div>
            <w:div w:id="328410748">
              <w:marLeft w:val="0"/>
              <w:marRight w:val="0"/>
              <w:marTop w:val="0"/>
              <w:marBottom w:val="0"/>
              <w:divBdr>
                <w:top w:val="none" w:sz="0" w:space="0" w:color="auto"/>
                <w:left w:val="none" w:sz="0" w:space="0" w:color="auto"/>
                <w:bottom w:val="none" w:sz="0" w:space="0" w:color="auto"/>
                <w:right w:val="none" w:sz="0" w:space="0" w:color="auto"/>
              </w:divBdr>
            </w:div>
            <w:div w:id="55472634">
              <w:marLeft w:val="0"/>
              <w:marRight w:val="0"/>
              <w:marTop w:val="0"/>
              <w:marBottom w:val="0"/>
              <w:divBdr>
                <w:top w:val="none" w:sz="0" w:space="0" w:color="auto"/>
                <w:left w:val="none" w:sz="0" w:space="0" w:color="auto"/>
                <w:bottom w:val="none" w:sz="0" w:space="0" w:color="auto"/>
                <w:right w:val="none" w:sz="0" w:space="0" w:color="auto"/>
              </w:divBdr>
            </w:div>
            <w:div w:id="459807372">
              <w:marLeft w:val="0"/>
              <w:marRight w:val="0"/>
              <w:marTop w:val="0"/>
              <w:marBottom w:val="0"/>
              <w:divBdr>
                <w:top w:val="none" w:sz="0" w:space="0" w:color="auto"/>
                <w:left w:val="none" w:sz="0" w:space="0" w:color="auto"/>
                <w:bottom w:val="none" w:sz="0" w:space="0" w:color="auto"/>
                <w:right w:val="none" w:sz="0" w:space="0" w:color="auto"/>
              </w:divBdr>
            </w:div>
            <w:div w:id="106120887">
              <w:marLeft w:val="0"/>
              <w:marRight w:val="0"/>
              <w:marTop w:val="0"/>
              <w:marBottom w:val="0"/>
              <w:divBdr>
                <w:top w:val="none" w:sz="0" w:space="0" w:color="auto"/>
                <w:left w:val="none" w:sz="0" w:space="0" w:color="auto"/>
                <w:bottom w:val="none" w:sz="0" w:space="0" w:color="auto"/>
                <w:right w:val="none" w:sz="0" w:space="0" w:color="auto"/>
              </w:divBdr>
            </w:div>
            <w:div w:id="2058046719">
              <w:marLeft w:val="0"/>
              <w:marRight w:val="0"/>
              <w:marTop w:val="0"/>
              <w:marBottom w:val="0"/>
              <w:divBdr>
                <w:top w:val="none" w:sz="0" w:space="0" w:color="auto"/>
                <w:left w:val="none" w:sz="0" w:space="0" w:color="auto"/>
                <w:bottom w:val="none" w:sz="0" w:space="0" w:color="auto"/>
                <w:right w:val="none" w:sz="0" w:space="0" w:color="auto"/>
              </w:divBdr>
            </w:div>
            <w:div w:id="1957638805">
              <w:marLeft w:val="0"/>
              <w:marRight w:val="0"/>
              <w:marTop w:val="0"/>
              <w:marBottom w:val="0"/>
              <w:divBdr>
                <w:top w:val="none" w:sz="0" w:space="0" w:color="auto"/>
                <w:left w:val="none" w:sz="0" w:space="0" w:color="auto"/>
                <w:bottom w:val="none" w:sz="0" w:space="0" w:color="auto"/>
                <w:right w:val="none" w:sz="0" w:space="0" w:color="auto"/>
              </w:divBdr>
            </w:div>
            <w:div w:id="99223326">
              <w:marLeft w:val="0"/>
              <w:marRight w:val="0"/>
              <w:marTop w:val="0"/>
              <w:marBottom w:val="0"/>
              <w:divBdr>
                <w:top w:val="none" w:sz="0" w:space="0" w:color="auto"/>
                <w:left w:val="none" w:sz="0" w:space="0" w:color="auto"/>
                <w:bottom w:val="none" w:sz="0" w:space="0" w:color="auto"/>
                <w:right w:val="none" w:sz="0" w:space="0" w:color="auto"/>
              </w:divBdr>
            </w:div>
            <w:div w:id="149639154">
              <w:marLeft w:val="0"/>
              <w:marRight w:val="0"/>
              <w:marTop w:val="0"/>
              <w:marBottom w:val="0"/>
              <w:divBdr>
                <w:top w:val="none" w:sz="0" w:space="0" w:color="auto"/>
                <w:left w:val="none" w:sz="0" w:space="0" w:color="auto"/>
                <w:bottom w:val="none" w:sz="0" w:space="0" w:color="auto"/>
                <w:right w:val="none" w:sz="0" w:space="0" w:color="auto"/>
              </w:divBdr>
            </w:div>
            <w:div w:id="677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5898">
      <w:bodyDiv w:val="1"/>
      <w:marLeft w:val="0"/>
      <w:marRight w:val="0"/>
      <w:marTop w:val="0"/>
      <w:marBottom w:val="0"/>
      <w:divBdr>
        <w:top w:val="none" w:sz="0" w:space="0" w:color="auto"/>
        <w:left w:val="none" w:sz="0" w:space="0" w:color="auto"/>
        <w:bottom w:val="none" w:sz="0" w:space="0" w:color="auto"/>
        <w:right w:val="none" w:sz="0" w:space="0" w:color="auto"/>
      </w:divBdr>
    </w:div>
    <w:div w:id="1797524941">
      <w:bodyDiv w:val="1"/>
      <w:marLeft w:val="0"/>
      <w:marRight w:val="0"/>
      <w:marTop w:val="0"/>
      <w:marBottom w:val="0"/>
      <w:divBdr>
        <w:top w:val="none" w:sz="0" w:space="0" w:color="auto"/>
        <w:left w:val="none" w:sz="0" w:space="0" w:color="auto"/>
        <w:bottom w:val="none" w:sz="0" w:space="0" w:color="auto"/>
        <w:right w:val="none" w:sz="0" w:space="0" w:color="auto"/>
      </w:divBdr>
    </w:div>
    <w:div w:id="1802771352">
      <w:bodyDiv w:val="1"/>
      <w:marLeft w:val="0"/>
      <w:marRight w:val="0"/>
      <w:marTop w:val="0"/>
      <w:marBottom w:val="0"/>
      <w:divBdr>
        <w:top w:val="none" w:sz="0" w:space="0" w:color="auto"/>
        <w:left w:val="none" w:sz="0" w:space="0" w:color="auto"/>
        <w:bottom w:val="none" w:sz="0" w:space="0" w:color="auto"/>
        <w:right w:val="none" w:sz="0" w:space="0" w:color="auto"/>
      </w:divBdr>
    </w:div>
    <w:div w:id="1802918130">
      <w:bodyDiv w:val="1"/>
      <w:marLeft w:val="0"/>
      <w:marRight w:val="0"/>
      <w:marTop w:val="0"/>
      <w:marBottom w:val="0"/>
      <w:divBdr>
        <w:top w:val="none" w:sz="0" w:space="0" w:color="auto"/>
        <w:left w:val="none" w:sz="0" w:space="0" w:color="auto"/>
        <w:bottom w:val="none" w:sz="0" w:space="0" w:color="auto"/>
        <w:right w:val="none" w:sz="0" w:space="0" w:color="auto"/>
      </w:divBdr>
    </w:div>
    <w:div w:id="1805728687">
      <w:bodyDiv w:val="1"/>
      <w:marLeft w:val="0"/>
      <w:marRight w:val="0"/>
      <w:marTop w:val="0"/>
      <w:marBottom w:val="0"/>
      <w:divBdr>
        <w:top w:val="none" w:sz="0" w:space="0" w:color="auto"/>
        <w:left w:val="none" w:sz="0" w:space="0" w:color="auto"/>
        <w:bottom w:val="none" w:sz="0" w:space="0" w:color="auto"/>
        <w:right w:val="none" w:sz="0" w:space="0" w:color="auto"/>
      </w:divBdr>
    </w:div>
    <w:div w:id="1808206787">
      <w:bodyDiv w:val="1"/>
      <w:marLeft w:val="0"/>
      <w:marRight w:val="0"/>
      <w:marTop w:val="0"/>
      <w:marBottom w:val="0"/>
      <w:divBdr>
        <w:top w:val="none" w:sz="0" w:space="0" w:color="auto"/>
        <w:left w:val="none" w:sz="0" w:space="0" w:color="auto"/>
        <w:bottom w:val="none" w:sz="0" w:space="0" w:color="auto"/>
        <w:right w:val="none" w:sz="0" w:space="0" w:color="auto"/>
      </w:divBdr>
    </w:div>
    <w:div w:id="1813404214">
      <w:bodyDiv w:val="1"/>
      <w:marLeft w:val="0"/>
      <w:marRight w:val="0"/>
      <w:marTop w:val="0"/>
      <w:marBottom w:val="0"/>
      <w:divBdr>
        <w:top w:val="none" w:sz="0" w:space="0" w:color="auto"/>
        <w:left w:val="none" w:sz="0" w:space="0" w:color="auto"/>
        <w:bottom w:val="none" w:sz="0" w:space="0" w:color="auto"/>
        <w:right w:val="none" w:sz="0" w:space="0" w:color="auto"/>
      </w:divBdr>
    </w:div>
    <w:div w:id="1814713237">
      <w:bodyDiv w:val="1"/>
      <w:marLeft w:val="0"/>
      <w:marRight w:val="0"/>
      <w:marTop w:val="0"/>
      <w:marBottom w:val="0"/>
      <w:divBdr>
        <w:top w:val="none" w:sz="0" w:space="0" w:color="auto"/>
        <w:left w:val="none" w:sz="0" w:space="0" w:color="auto"/>
        <w:bottom w:val="none" w:sz="0" w:space="0" w:color="auto"/>
        <w:right w:val="none" w:sz="0" w:space="0" w:color="auto"/>
      </w:divBdr>
    </w:div>
    <w:div w:id="1821186736">
      <w:bodyDiv w:val="1"/>
      <w:marLeft w:val="0"/>
      <w:marRight w:val="0"/>
      <w:marTop w:val="0"/>
      <w:marBottom w:val="0"/>
      <w:divBdr>
        <w:top w:val="none" w:sz="0" w:space="0" w:color="auto"/>
        <w:left w:val="none" w:sz="0" w:space="0" w:color="auto"/>
        <w:bottom w:val="none" w:sz="0" w:space="0" w:color="auto"/>
        <w:right w:val="none" w:sz="0" w:space="0" w:color="auto"/>
      </w:divBdr>
    </w:div>
    <w:div w:id="1822774591">
      <w:bodyDiv w:val="1"/>
      <w:marLeft w:val="0"/>
      <w:marRight w:val="0"/>
      <w:marTop w:val="0"/>
      <w:marBottom w:val="0"/>
      <w:divBdr>
        <w:top w:val="none" w:sz="0" w:space="0" w:color="auto"/>
        <w:left w:val="none" w:sz="0" w:space="0" w:color="auto"/>
        <w:bottom w:val="none" w:sz="0" w:space="0" w:color="auto"/>
        <w:right w:val="none" w:sz="0" w:space="0" w:color="auto"/>
      </w:divBdr>
    </w:div>
    <w:div w:id="1855143421">
      <w:bodyDiv w:val="1"/>
      <w:marLeft w:val="0"/>
      <w:marRight w:val="0"/>
      <w:marTop w:val="0"/>
      <w:marBottom w:val="0"/>
      <w:divBdr>
        <w:top w:val="none" w:sz="0" w:space="0" w:color="auto"/>
        <w:left w:val="none" w:sz="0" w:space="0" w:color="auto"/>
        <w:bottom w:val="none" w:sz="0" w:space="0" w:color="auto"/>
        <w:right w:val="none" w:sz="0" w:space="0" w:color="auto"/>
      </w:divBdr>
    </w:div>
    <w:div w:id="1859152043">
      <w:bodyDiv w:val="1"/>
      <w:marLeft w:val="0"/>
      <w:marRight w:val="0"/>
      <w:marTop w:val="0"/>
      <w:marBottom w:val="0"/>
      <w:divBdr>
        <w:top w:val="none" w:sz="0" w:space="0" w:color="auto"/>
        <w:left w:val="none" w:sz="0" w:space="0" w:color="auto"/>
        <w:bottom w:val="none" w:sz="0" w:space="0" w:color="auto"/>
        <w:right w:val="none" w:sz="0" w:space="0" w:color="auto"/>
      </w:divBdr>
    </w:div>
    <w:div w:id="1870679390">
      <w:bodyDiv w:val="1"/>
      <w:marLeft w:val="0"/>
      <w:marRight w:val="0"/>
      <w:marTop w:val="0"/>
      <w:marBottom w:val="0"/>
      <w:divBdr>
        <w:top w:val="none" w:sz="0" w:space="0" w:color="auto"/>
        <w:left w:val="none" w:sz="0" w:space="0" w:color="auto"/>
        <w:bottom w:val="none" w:sz="0" w:space="0" w:color="auto"/>
        <w:right w:val="none" w:sz="0" w:space="0" w:color="auto"/>
      </w:divBdr>
    </w:div>
    <w:div w:id="1871717766">
      <w:bodyDiv w:val="1"/>
      <w:marLeft w:val="0"/>
      <w:marRight w:val="0"/>
      <w:marTop w:val="0"/>
      <w:marBottom w:val="0"/>
      <w:divBdr>
        <w:top w:val="none" w:sz="0" w:space="0" w:color="auto"/>
        <w:left w:val="none" w:sz="0" w:space="0" w:color="auto"/>
        <w:bottom w:val="none" w:sz="0" w:space="0" w:color="auto"/>
        <w:right w:val="none" w:sz="0" w:space="0" w:color="auto"/>
      </w:divBdr>
    </w:div>
    <w:div w:id="1892839108">
      <w:bodyDiv w:val="1"/>
      <w:marLeft w:val="0"/>
      <w:marRight w:val="0"/>
      <w:marTop w:val="0"/>
      <w:marBottom w:val="0"/>
      <w:divBdr>
        <w:top w:val="none" w:sz="0" w:space="0" w:color="auto"/>
        <w:left w:val="none" w:sz="0" w:space="0" w:color="auto"/>
        <w:bottom w:val="none" w:sz="0" w:space="0" w:color="auto"/>
        <w:right w:val="none" w:sz="0" w:space="0" w:color="auto"/>
      </w:divBdr>
    </w:div>
    <w:div w:id="1945115161">
      <w:bodyDiv w:val="1"/>
      <w:marLeft w:val="0"/>
      <w:marRight w:val="0"/>
      <w:marTop w:val="0"/>
      <w:marBottom w:val="0"/>
      <w:divBdr>
        <w:top w:val="none" w:sz="0" w:space="0" w:color="auto"/>
        <w:left w:val="none" w:sz="0" w:space="0" w:color="auto"/>
        <w:bottom w:val="none" w:sz="0" w:space="0" w:color="auto"/>
        <w:right w:val="none" w:sz="0" w:space="0" w:color="auto"/>
      </w:divBdr>
    </w:div>
    <w:div w:id="1951741376">
      <w:bodyDiv w:val="1"/>
      <w:marLeft w:val="0"/>
      <w:marRight w:val="0"/>
      <w:marTop w:val="0"/>
      <w:marBottom w:val="0"/>
      <w:divBdr>
        <w:top w:val="none" w:sz="0" w:space="0" w:color="auto"/>
        <w:left w:val="none" w:sz="0" w:space="0" w:color="auto"/>
        <w:bottom w:val="none" w:sz="0" w:space="0" w:color="auto"/>
        <w:right w:val="none" w:sz="0" w:space="0" w:color="auto"/>
      </w:divBdr>
    </w:div>
    <w:div w:id="1955406641">
      <w:bodyDiv w:val="1"/>
      <w:marLeft w:val="0"/>
      <w:marRight w:val="0"/>
      <w:marTop w:val="0"/>
      <w:marBottom w:val="0"/>
      <w:divBdr>
        <w:top w:val="none" w:sz="0" w:space="0" w:color="auto"/>
        <w:left w:val="none" w:sz="0" w:space="0" w:color="auto"/>
        <w:bottom w:val="none" w:sz="0" w:space="0" w:color="auto"/>
        <w:right w:val="none" w:sz="0" w:space="0" w:color="auto"/>
      </w:divBdr>
    </w:div>
    <w:div w:id="1973632036">
      <w:bodyDiv w:val="1"/>
      <w:marLeft w:val="0"/>
      <w:marRight w:val="0"/>
      <w:marTop w:val="0"/>
      <w:marBottom w:val="0"/>
      <w:divBdr>
        <w:top w:val="none" w:sz="0" w:space="0" w:color="auto"/>
        <w:left w:val="none" w:sz="0" w:space="0" w:color="auto"/>
        <w:bottom w:val="none" w:sz="0" w:space="0" w:color="auto"/>
        <w:right w:val="none" w:sz="0" w:space="0" w:color="auto"/>
      </w:divBdr>
    </w:div>
    <w:div w:id="1986814956">
      <w:bodyDiv w:val="1"/>
      <w:marLeft w:val="0"/>
      <w:marRight w:val="0"/>
      <w:marTop w:val="0"/>
      <w:marBottom w:val="0"/>
      <w:divBdr>
        <w:top w:val="none" w:sz="0" w:space="0" w:color="auto"/>
        <w:left w:val="none" w:sz="0" w:space="0" w:color="auto"/>
        <w:bottom w:val="none" w:sz="0" w:space="0" w:color="auto"/>
        <w:right w:val="none" w:sz="0" w:space="0" w:color="auto"/>
      </w:divBdr>
    </w:div>
    <w:div w:id="2000184974">
      <w:bodyDiv w:val="1"/>
      <w:marLeft w:val="0"/>
      <w:marRight w:val="0"/>
      <w:marTop w:val="0"/>
      <w:marBottom w:val="0"/>
      <w:divBdr>
        <w:top w:val="none" w:sz="0" w:space="0" w:color="auto"/>
        <w:left w:val="none" w:sz="0" w:space="0" w:color="auto"/>
        <w:bottom w:val="none" w:sz="0" w:space="0" w:color="auto"/>
        <w:right w:val="none" w:sz="0" w:space="0" w:color="auto"/>
      </w:divBdr>
    </w:div>
    <w:div w:id="2009164406">
      <w:bodyDiv w:val="1"/>
      <w:marLeft w:val="0"/>
      <w:marRight w:val="0"/>
      <w:marTop w:val="0"/>
      <w:marBottom w:val="0"/>
      <w:divBdr>
        <w:top w:val="none" w:sz="0" w:space="0" w:color="auto"/>
        <w:left w:val="none" w:sz="0" w:space="0" w:color="auto"/>
        <w:bottom w:val="none" w:sz="0" w:space="0" w:color="auto"/>
        <w:right w:val="none" w:sz="0" w:space="0" w:color="auto"/>
      </w:divBdr>
    </w:div>
    <w:div w:id="2011761329">
      <w:bodyDiv w:val="1"/>
      <w:marLeft w:val="0"/>
      <w:marRight w:val="0"/>
      <w:marTop w:val="0"/>
      <w:marBottom w:val="0"/>
      <w:divBdr>
        <w:top w:val="none" w:sz="0" w:space="0" w:color="auto"/>
        <w:left w:val="none" w:sz="0" w:space="0" w:color="auto"/>
        <w:bottom w:val="none" w:sz="0" w:space="0" w:color="auto"/>
        <w:right w:val="none" w:sz="0" w:space="0" w:color="auto"/>
      </w:divBdr>
    </w:div>
    <w:div w:id="2019498940">
      <w:bodyDiv w:val="1"/>
      <w:marLeft w:val="0"/>
      <w:marRight w:val="0"/>
      <w:marTop w:val="0"/>
      <w:marBottom w:val="0"/>
      <w:divBdr>
        <w:top w:val="none" w:sz="0" w:space="0" w:color="auto"/>
        <w:left w:val="none" w:sz="0" w:space="0" w:color="auto"/>
        <w:bottom w:val="none" w:sz="0" w:space="0" w:color="auto"/>
        <w:right w:val="none" w:sz="0" w:space="0" w:color="auto"/>
      </w:divBdr>
    </w:div>
    <w:div w:id="2025861039">
      <w:bodyDiv w:val="1"/>
      <w:marLeft w:val="0"/>
      <w:marRight w:val="0"/>
      <w:marTop w:val="0"/>
      <w:marBottom w:val="0"/>
      <w:divBdr>
        <w:top w:val="none" w:sz="0" w:space="0" w:color="auto"/>
        <w:left w:val="none" w:sz="0" w:space="0" w:color="auto"/>
        <w:bottom w:val="none" w:sz="0" w:space="0" w:color="auto"/>
        <w:right w:val="none" w:sz="0" w:space="0" w:color="auto"/>
      </w:divBdr>
    </w:div>
    <w:div w:id="2028751841">
      <w:bodyDiv w:val="1"/>
      <w:marLeft w:val="0"/>
      <w:marRight w:val="0"/>
      <w:marTop w:val="0"/>
      <w:marBottom w:val="0"/>
      <w:divBdr>
        <w:top w:val="none" w:sz="0" w:space="0" w:color="auto"/>
        <w:left w:val="none" w:sz="0" w:space="0" w:color="auto"/>
        <w:bottom w:val="none" w:sz="0" w:space="0" w:color="auto"/>
        <w:right w:val="none" w:sz="0" w:space="0" w:color="auto"/>
      </w:divBdr>
      <w:divsChild>
        <w:div w:id="1608737855">
          <w:marLeft w:val="0"/>
          <w:marRight w:val="0"/>
          <w:marTop w:val="0"/>
          <w:marBottom w:val="0"/>
          <w:divBdr>
            <w:top w:val="none" w:sz="0" w:space="0" w:color="auto"/>
            <w:left w:val="none" w:sz="0" w:space="0" w:color="auto"/>
            <w:bottom w:val="none" w:sz="0" w:space="0" w:color="auto"/>
            <w:right w:val="none" w:sz="0" w:space="0" w:color="auto"/>
          </w:divBdr>
          <w:divsChild>
            <w:div w:id="685791513">
              <w:marLeft w:val="0"/>
              <w:marRight w:val="0"/>
              <w:marTop w:val="0"/>
              <w:marBottom w:val="0"/>
              <w:divBdr>
                <w:top w:val="none" w:sz="0" w:space="0" w:color="auto"/>
                <w:left w:val="none" w:sz="0" w:space="0" w:color="auto"/>
                <w:bottom w:val="none" w:sz="0" w:space="0" w:color="auto"/>
                <w:right w:val="none" w:sz="0" w:space="0" w:color="auto"/>
              </w:divBdr>
            </w:div>
            <w:div w:id="780490548">
              <w:marLeft w:val="0"/>
              <w:marRight w:val="0"/>
              <w:marTop w:val="0"/>
              <w:marBottom w:val="0"/>
              <w:divBdr>
                <w:top w:val="none" w:sz="0" w:space="0" w:color="auto"/>
                <w:left w:val="none" w:sz="0" w:space="0" w:color="auto"/>
                <w:bottom w:val="none" w:sz="0" w:space="0" w:color="auto"/>
                <w:right w:val="none" w:sz="0" w:space="0" w:color="auto"/>
              </w:divBdr>
            </w:div>
            <w:div w:id="190651609">
              <w:marLeft w:val="0"/>
              <w:marRight w:val="0"/>
              <w:marTop w:val="0"/>
              <w:marBottom w:val="0"/>
              <w:divBdr>
                <w:top w:val="none" w:sz="0" w:space="0" w:color="auto"/>
                <w:left w:val="none" w:sz="0" w:space="0" w:color="auto"/>
                <w:bottom w:val="none" w:sz="0" w:space="0" w:color="auto"/>
                <w:right w:val="none" w:sz="0" w:space="0" w:color="auto"/>
              </w:divBdr>
            </w:div>
            <w:div w:id="823930443">
              <w:marLeft w:val="0"/>
              <w:marRight w:val="0"/>
              <w:marTop w:val="0"/>
              <w:marBottom w:val="0"/>
              <w:divBdr>
                <w:top w:val="none" w:sz="0" w:space="0" w:color="auto"/>
                <w:left w:val="none" w:sz="0" w:space="0" w:color="auto"/>
                <w:bottom w:val="none" w:sz="0" w:space="0" w:color="auto"/>
                <w:right w:val="none" w:sz="0" w:space="0" w:color="auto"/>
              </w:divBdr>
            </w:div>
            <w:div w:id="195968564">
              <w:marLeft w:val="0"/>
              <w:marRight w:val="0"/>
              <w:marTop w:val="0"/>
              <w:marBottom w:val="0"/>
              <w:divBdr>
                <w:top w:val="none" w:sz="0" w:space="0" w:color="auto"/>
                <w:left w:val="none" w:sz="0" w:space="0" w:color="auto"/>
                <w:bottom w:val="none" w:sz="0" w:space="0" w:color="auto"/>
                <w:right w:val="none" w:sz="0" w:space="0" w:color="auto"/>
              </w:divBdr>
            </w:div>
            <w:div w:id="1983072538">
              <w:marLeft w:val="0"/>
              <w:marRight w:val="0"/>
              <w:marTop w:val="0"/>
              <w:marBottom w:val="0"/>
              <w:divBdr>
                <w:top w:val="none" w:sz="0" w:space="0" w:color="auto"/>
                <w:left w:val="none" w:sz="0" w:space="0" w:color="auto"/>
                <w:bottom w:val="none" w:sz="0" w:space="0" w:color="auto"/>
                <w:right w:val="none" w:sz="0" w:space="0" w:color="auto"/>
              </w:divBdr>
            </w:div>
            <w:div w:id="54276546">
              <w:marLeft w:val="0"/>
              <w:marRight w:val="0"/>
              <w:marTop w:val="0"/>
              <w:marBottom w:val="0"/>
              <w:divBdr>
                <w:top w:val="none" w:sz="0" w:space="0" w:color="auto"/>
                <w:left w:val="none" w:sz="0" w:space="0" w:color="auto"/>
                <w:bottom w:val="none" w:sz="0" w:space="0" w:color="auto"/>
                <w:right w:val="none" w:sz="0" w:space="0" w:color="auto"/>
              </w:divBdr>
            </w:div>
            <w:div w:id="151600164">
              <w:marLeft w:val="0"/>
              <w:marRight w:val="0"/>
              <w:marTop w:val="0"/>
              <w:marBottom w:val="0"/>
              <w:divBdr>
                <w:top w:val="none" w:sz="0" w:space="0" w:color="auto"/>
                <w:left w:val="none" w:sz="0" w:space="0" w:color="auto"/>
                <w:bottom w:val="none" w:sz="0" w:space="0" w:color="auto"/>
                <w:right w:val="none" w:sz="0" w:space="0" w:color="auto"/>
              </w:divBdr>
            </w:div>
            <w:div w:id="942107534">
              <w:marLeft w:val="0"/>
              <w:marRight w:val="0"/>
              <w:marTop w:val="0"/>
              <w:marBottom w:val="0"/>
              <w:divBdr>
                <w:top w:val="none" w:sz="0" w:space="0" w:color="auto"/>
                <w:left w:val="none" w:sz="0" w:space="0" w:color="auto"/>
                <w:bottom w:val="none" w:sz="0" w:space="0" w:color="auto"/>
                <w:right w:val="none" w:sz="0" w:space="0" w:color="auto"/>
              </w:divBdr>
            </w:div>
            <w:div w:id="1116023559">
              <w:marLeft w:val="0"/>
              <w:marRight w:val="0"/>
              <w:marTop w:val="0"/>
              <w:marBottom w:val="0"/>
              <w:divBdr>
                <w:top w:val="none" w:sz="0" w:space="0" w:color="auto"/>
                <w:left w:val="none" w:sz="0" w:space="0" w:color="auto"/>
                <w:bottom w:val="none" w:sz="0" w:space="0" w:color="auto"/>
                <w:right w:val="none" w:sz="0" w:space="0" w:color="auto"/>
              </w:divBdr>
            </w:div>
            <w:div w:id="945312243">
              <w:marLeft w:val="0"/>
              <w:marRight w:val="0"/>
              <w:marTop w:val="0"/>
              <w:marBottom w:val="0"/>
              <w:divBdr>
                <w:top w:val="none" w:sz="0" w:space="0" w:color="auto"/>
                <w:left w:val="none" w:sz="0" w:space="0" w:color="auto"/>
                <w:bottom w:val="none" w:sz="0" w:space="0" w:color="auto"/>
                <w:right w:val="none" w:sz="0" w:space="0" w:color="auto"/>
              </w:divBdr>
            </w:div>
            <w:div w:id="129323278">
              <w:marLeft w:val="0"/>
              <w:marRight w:val="0"/>
              <w:marTop w:val="0"/>
              <w:marBottom w:val="0"/>
              <w:divBdr>
                <w:top w:val="none" w:sz="0" w:space="0" w:color="auto"/>
                <w:left w:val="none" w:sz="0" w:space="0" w:color="auto"/>
                <w:bottom w:val="none" w:sz="0" w:space="0" w:color="auto"/>
                <w:right w:val="none" w:sz="0" w:space="0" w:color="auto"/>
              </w:divBdr>
            </w:div>
            <w:div w:id="626281252">
              <w:marLeft w:val="0"/>
              <w:marRight w:val="0"/>
              <w:marTop w:val="0"/>
              <w:marBottom w:val="0"/>
              <w:divBdr>
                <w:top w:val="none" w:sz="0" w:space="0" w:color="auto"/>
                <w:left w:val="none" w:sz="0" w:space="0" w:color="auto"/>
                <w:bottom w:val="none" w:sz="0" w:space="0" w:color="auto"/>
                <w:right w:val="none" w:sz="0" w:space="0" w:color="auto"/>
              </w:divBdr>
            </w:div>
            <w:div w:id="1007249940">
              <w:marLeft w:val="0"/>
              <w:marRight w:val="0"/>
              <w:marTop w:val="0"/>
              <w:marBottom w:val="0"/>
              <w:divBdr>
                <w:top w:val="none" w:sz="0" w:space="0" w:color="auto"/>
                <w:left w:val="none" w:sz="0" w:space="0" w:color="auto"/>
                <w:bottom w:val="none" w:sz="0" w:space="0" w:color="auto"/>
                <w:right w:val="none" w:sz="0" w:space="0" w:color="auto"/>
              </w:divBdr>
            </w:div>
            <w:div w:id="859509768">
              <w:marLeft w:val="0"/>
              <w:marRight w:val="0"/>
              <w:marTop w:val="0"/>
              <w:marBottom w:val="0"/>
              <w:divBdr>
                <w:top w:val="none" w:sz="0" w:space="0" w:color="auto"/>
                <w:left w:val="none" w:sz="0" w:space="0" w:color="auto"/>
                <w:bottom w:val="none" w:sz="0" w:space="0" w:color="auto"/>
                <w:right w:val="none" w:sz="0" w:space="0" w:color="auto"/>
              </w:divBdr>
            </w:div>
            <w:div w:id="2033608064">
              <w:marLeft w:val="0"/>
              <w:marRight w:val="0"/>
              <w:marTop w:val="0"/>
              <w:marBottom w:val="0"/>
              <w:divBdr>
                <w:top w:val="none" w:sz="0" w:space="0" w:color="auto"/>
                <w:left w:val="none" w:sz="0" w:space="0" w:color="auto"/>
                <w:bottom w:val="none" w:sz="0" w:space="0" w:color="auto"/>
                <w:right w:val="none" w:sz="0" w:space="0" w:color="auto"/>
              </w:divBdr>
            </w:div>
            <w:div w:id="157159366">
              <w:marLeft w:val="0"/>
              <w:marRight w:val="0"/>
              <w:marTop w:val="0"/>
              <w:marBottom w:val="0"/>
              <w:divBdr>
                <w:top w:val="none" w:sz="0" w:space="0" w:color="auto"/>
                <w:left w:val="none" w:sz="0" w:space="0" w:color="auto"/>
                <w:bottom w:val="none" w:sz="0" w:space="0" w:color="auto"/>
                <w:right w:val="none" w:sz="0" w:space="0" w:color="auto"/>
              </w:divBdr>
            </w:div>
            <w:div w:id="819612575">
              <w:marLeft w:val="0"/>
              <w:marRight w:val="0"/>
              <w:marTop w:val="0"/>
              <w:marBottom w:val="0"/>
              <w:divBdr>
                <w:top w:val="none" w:sz="0" w:space="0" w:color="auto"/>
                <w:left w:val="none" w:sz="0" w:space="0" w:color="auto"/>
                <w:bottom w:val="none" w:sz="0" w:space="0" w:color="auto"/>
                <w:right w:val="none" w:sz="0" w:space="0" w:color="auto"/>
              </w:divBdr>
            </w:div>
            <w:div w:id="802163103">
              <w:marLeft w:val="0"/>
              <w:marRight w:val="0"/>
              <w:marTop w:val="0"/>
              <w:marBottom w:val="0"/>
              <w:divBdr>
                <w:top w:val="none" w:sz="0" w:space="0" w:color="auto"/>
                <w:left w:val="none" w:sz="0" w:space="0" w:color="auto"/>
                <w:bottom w:val="none" w:sz="0" w:space="0" w:color="auto"/>
                <w:right w:val="none" w:sz="0" w:space="0" w:color="auto"/>
              </w:divBdr>
            </w:div>
            <w:div w:id="382366710">
              <w:marLeft w:val="0"/>
              <w:marRight w:val="0"/>
              <w:marTop w:val="0"/>
              <w:marBottom w:val="0"/>
              <w:divBdr>
                <w:top w:val="none" w:sz="0" w:space="0" w:color="auto"/>
                <w:left w:val="none" w:sz="0" w:space="0" w:color="auto"/>
                <w:bottom w:val="none" w:sz="0" w:space="0" w:color="auto"/>
                <w:right w:val="none" w:sz="0" w:space="0" w:color="auto"/>
              </w:divBdr>
            </w:div>
            <w:div w:id="1089355136">
              <w:marLeft w:val="0"/>
              <w:marRight w:val="0"/>
              <w:marTop w:val="0"/>
              <w:marBottom w:val="0"/>
              <w:divBdr>
                <w:top w:val="none" w:sz="0" w:space="0" w:color="auto"/>
                <w:left w:val="none" w:sz="0" w:space="0" w:color="auto"/>
                <w:bottom w:val="none" w:sz="0" w:space="0" w:color="auto"/>
                <w:right w:val="none" w:sz="0" w:space="0" w:color="auto"/>
              </w:divBdr>
            </w:div>
            <w:div w:id="2008048555">
              <w:marLeft w:val="0"/>
              <w:marRight w:val="0"/>
              <w:marTop w:val="0"/>
              <w:marBottom w:val="0"/>
              <w:divBdr>
                <w:top w:val="none" w:sz="0" w:space="0" w:color="auto"/>
                <w:left w:val="none" w:sz="0" w:space="0" w:color="auto"/>
                <w:bottom w:val="none" w:sz="0" w:space="0" w:color="auto"/>
                <w:right w:val="none" w:sz="0" w:space="0" w:color="auto"/>
              </w:divBdr>
            </w:div>
            <w:div w:id="840972787">
              <w:marLeft w:val="0"/>
              <w:marRight w:val="0"/>
              <w:marTop w:val="0"/>
              <w:marBottom w:val="0"/>
              <w:divBdr>
                <w:top w:val="none" w:sz="0" w:space="0" w:color="auto"/>
                <w:left w:val="none" w:sz="0" w:space="0" w:color="auto"/>
                <w:bottom w:val="none" w:sz="0" w:space="0" w:color="auto"/>
                <w:right w:val="none" w:sz="0" w:space="0" w:color="auto"/>
              </w:divBdr>
            </w:div>
            <w:div w:id="1118792504">
              <w:marLeft w:val="0"/>
              <w:marRight w:val="0"/>
              <w:marTop w:val="0"/>
              <w:marBottom w:val="0"/>
              <w:divBdr>
                <w:top w:val="none" w:sz="0" w:space="0" w:color="auto"/>
                <w:left w:val="none" w:sz="0" w:space="0" w:color="auto"/>
                <w:bottom w:val="none" w:sz="0" w:space="0" w:color="auto"/>
                <w:right w:val="none" w:sz="0" w:space="0" w:color="auto"/>
              </w:divBdr>
            </w:div>
            <w:div w:id="1533692263">
              <w:marLeft w:val="0"/>
              <w:marRight w:val="0"/>
              <w:marTop w:val="0"/>
              <w:marBottom w:val="0"/>
              <w:divBdr>
                <w:top w:val="none" w:sz="0" w:space="0" w:color="auto"/>
                <w:left w:val="none" w:sz="0" w:space="0" w:color="auto"/>
                <w:bottom w:val="none" w:sz="0" w:space="0" w:color="auto"/>
                <w:right w:val="none" w:sz="0" w:space="0" w:color="auto"/>
              </w:divBdr>
            </w:div>
            <w:div w:id="298262612">
              <w:marLeft w:val="0"/>
              <w:marRight w:val="0"/>
              <w:marTop w:val="0"/>
              <w:marBottom w:val="0"/>
              <w:divBdr>
                <w:top w:val="none" w:sz="0" w:space="0" w:color="auto"/>
                <w:left w:val="none" w:sz="0" w:space="0" w:color="auto"/>
                <w:bottom w:val="none" w:sz="0" w:space="0" w:color="auto"/>
                <w:right w:val="none" w:sz="0" w:space="0" w:color="auto"/>
              </w:divBdr>
            </w:div>
            <w:div w:id="1146632167">
              <w:marLeft w:val="0"/>
              <w:marRight w:val="0"/>
              <w:marTop w:val="0"/>
              <w:marBottom w:val="0"/>
              <w:divBdr>
                <w:top w:val="none" w:sz="0" w:space="0" w:color="auto"/>
                <w:left w:val="none" w:sz="0" w:space="0" w:color="auto"/>
                <w:bottom w:val="none" w:sz="0" w:space="0" w:color="auto"/>
                <w:right w:val="none" w:sz="0" w:space="0" w:color="auto"/>
              </w:divBdr>
            </w:div>
            <w:div w:id="661348730">
              <w:marLeft w:val="0"/>
              <w:marRight w:val="0"/>
              <w:marTop w:val="0"/>
              <w:marBottom w:val="0"/>
              <w:divBdr>
                <w:top w:val="none" w:sz="0" w:space="0" w:color="auto"/>
                <w:left w:val="none" w:sz="0" w:space="0" w:color="auto"/>
                <w:bottom w:val="none" w:sz="0" w:space="0" w:color="auto"/>
                <w:right w:val="none" w:sz="0" w:space="0" w:color="auto"/>
              </w:divBdr>
            </w:div>
            <w:div w:id="720710996">
              <w:marLeft w:val="0"/>
              <w:marRight w:val="0"/>
              <w:marTop w:val="0"/>
              <w:marBottom w:val="0"/>
              <w:divBdr>
                <w:top w:val="none" w:sz="0" w:space="0" w:color="auto"/>
                <w:left w:val="none" w:sz="0" w:space="0" w:color="auto"/>
                <w:bottom w:val="none" w:sz="0" w:space="0" w:color="auto"/>
                <w:right w:val="none" w:sz="0" w:space="0" w:color="auto"/>
              </w:divBdr>
            </w:div>
            <w:div w:id="2101681936">
              <w:marLeft w:val="0"/>
              <w:marRight w:val="0"/>
              <w:marTop w:val="0"/>
              <w:marBottom w:val="0"/>
              <w:divBdr>
                <w:top w:val="none" w:sz="0" w:space="0" w:color="auto"/>
                <w:left w:val="none" w:sz="0" w:space="0" w:color="auto"/>
                <w:bottom w:val="none" w:sz="0" w:space="0" w:color="auto"/>
                <w:right w:val="none" w:sz="0" w:space="0" w:color="auto"/>
              </w:divBdr>
            </w:div>
            <w:div w:id="12794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7534">
      <w:bodyDiv w:val="1"/>
      <w:marLeft w:val="0"/>
      <w:marRight w:val="0"/>
      <w:marTop w:val="0"/>
      <w:marBottom w:val="0"/>
      <w:divBdr>
        <w:top w:val="none" w:sz="0" w:space="0" w:color="auto"/>
        <w:left w:val="none" w:sz="0" w:space="0" w:color="auto"/>
        <w:bottom w:val="none" w:sz="0" w:space="0" w:color="auto"/>
        <w:right w:val="none" w:sz="0" w:space="0" w:color="auto"/>
      </w:divBdr>
    </w:div>
    <w:div w:id="2040008704">
      <w:bodyDiv w:val="1"/>
      <w:marLeft w:val="0"/>
      <w:marRight w:val="0"/>
      <w:marTop w:val="0"/>
      <w:marBottom w:val="0"/>
      <w:divBdr>
        <w:top w:val="none" w:sz="0" w:space="0" w:color="auto"/>
        <w:left w:val="none" w:sz="0" w:space="0" w:color="auto"/>
        <w:bottom w:val="none" w:sz="0" w:space="0" w:color="auto"/>
        <w:right w:val="none" w:sz="0" w:space="0" w:color="auto"/>
      </w:divBdr>
    </w:div>
    <w:div w:id="2048943532">
      <w:bodyDiv w:val="1"/>
      <w:marLeft w:val="0"/>
      <w:marRight w:val="0"/>
      <w:marTop w:val="0"/>
      <w:marBottom w:val="0"/>
      <w:divBdr>
        <w:top w:val="none" w:sz="0" w:space="0" w:color="auto"/>
        <w:left w:val="none" w:sz="0" w:space="0" w:color="auto"/>
        <w:bottom w:val="none" w:sz="0" w:space="0" w:color="auto"/>
        <w:right w:val="none" w:sz="0" w:space="0" w:color="auto"/>
      </w:divBdr>
    </w:div>
    <w:div w:id="2051954298">
      <w:bodyDiv w:val="1"/>
      <w:marLeft w:val="0"/>
      <w:marRight w:val="0"/>
      <w:marTop w:val="0"/>
      <w:marBottom w:val="0"/>
      <w:divBdr>
        <w:top w:val="none" w:sz="0" w:space="0" w:color="auto"/>
        <w:left w:val="none" w:sz="0" w:space="0" w:color="auto"/>
        <w:bottom w:val="none" w:sz="0" w:space="0" w:color="auto"/>
        <w:right w:val="none" w:sz="0" w:space="0" w:color="auto"/>
      </w:divBdr>
    </w:div>
    <w:div w:id="2062047790">
      <w:bodyDiv w:val="1"/>
      <w:marLeft w:val="0"/>
      <w:marRight w:val="0"/>
      <w:marTop w:val="0"/>
      <w:marBottom w:val="0"/>
      <w:divBdr>
        <w:top w:val="none" w:sz="0" w:space="0" w:color="auto"/>
        <w:left w:val="none" w:sz="0" w:space="0" w:color="auto"/>
        <w:bottom w:val="none" w:sz="0" w:space="0" w:color="auto"/>
        <w:right w:val="none" w:sz="0" w:space="0" w:color="auto"/>
      </w:divBdr>
    </w:div>
    <w:div w:id="2064013804">
      <w:bodyDiv w:val="1"/>
      <w:marLeft w:val="0"/>
      <w:marRight w:val="0"/>
      <w:marTop w:val="0"/>
      <w:marBottom w:val="0"/>
      <w:divBdr>
        <w:top w:val="none" w:sz="0" w:space="0" w:color="auto"/>
        <w:left w:val="none" w:sz="0" w:space="0" w:color="auto"/>
        <w:bottom w:val="none" w:sz="0" w:space="0" w:color="auto"/>
        <w:right w:val="none" w:sz="0" w:space="0" w:color="auto"/>
      </w:divBdr>
    </w:div>
    <w:div w:id="2067562250">
      <w:bodyDiv w:val="1"/>
      <w:marLeft w:val="0"/>
      <w:marRight w:val="0"/>
      <w:marTop w:val="0"/>
      <w:marBottom w:val="0"/>
      <w:divBdr>
        <w:top w:val="none" w:sz="0" w:space="0" w:color="auto"/>
        <w:left w:val="none" w:sz="0" w:space="0" w:color="auto"/>
        <w:bottom w:val="none" w:sz="0" w:space="0" w:color="auto"/>
        <w:right w:val="none" w:sz="0" w:space="0" w:color="auto"/>
      </w:divBdr>
    </w:div>
    <w:div w:id="2068449286">
      <w:bodyDiv w:val="1"/>
      <w:marLeft w:val="0"/>
      <w:marRight w:val="0"/>
      <w:marTop w:val="0"/>
      <w:marBottom w:val="0"/>
      <w:divBdr>
        <w:top w:val="none" w:sz="0" w:space="0" w:color="auto"/>
        <w:left w:val="none" w:sz="0" w:space="0" w:color="auto"/>
        <w:bottom w:val="none" w:sz="0" w:space="0" w:color="auto"/>
        <w:right w:val="none" w:sz="0" w:space="0" w:color="auto"/>
      </w:divBdr>
    </w:div>
    <w:div w:id="2071611047">
      <w:bodyDiv w:val="1"/>
      <w:marLeft w:val="0"/>
      <w:marRight w:val="0"/>
      <w:marTop w:val="0"/>
      <w:marBottom w:val="0"/>
      <w:divBdr>
        <w:top w:val="none" w:sz="0" w:space="0" w:color="auto"/>
        <w:left w:val="none" w:sz="0" w:space="0" w:color="auto"/>
        <w:bottom w:val="none" w:sz="0" w:space="0" w:color="auto"/>
        <w:right w:val="none" w:sz="0" w:space="0" w:color="auto"/>
      </w:divBdr>
    </w:div>
    <w:div w:id="2073188656">
      <w:bodyDiv w:val="1"/>
      <w:marLeft w:val="0"/>
      <w:marRight w:val="0"/>
      <w:marTop w:val="0"/>
      <w:marBottom w:val="0"/>
      <w:divBdr>
        <w:top w:val="none" w:sz="0" w:space="0" w:color="auto"/>
        <w:left w:val="none" w:sz="0" w:space="0" w:color="auto"/>
        <w:bottom w:val="none" w:sz="0" w:space="0" w:color="auto"/>
        <w:right w:val="none" w:sz="0" w:space="0" w:color="auto"/>
      </w:divBdr>
    </w:div>
    <w:div w:id="2075813073">
      <w:bodyDiv w:val="1"/>
      <w:marLeft w:val="0"/>
      <w:marRight w:val="0"/>
      <w:marTop w:val="0"/>
      <w:marBottom w:val="0"/>
      <w:divBdr>
        <w:top w:val="none" w:sz="0" w:space="0" w:color="auto"/>
        <w:left w:val="none" w:sz="0" w:space="0" w:color="auto"/>
        <w:bottom w:val="none" w:sz="0" w:space="0" w:color="auto"/>
        <w:right w:val="none" w:sz="0" w:space="0" w:color="auto"/>
      </w:divBdr>
    </w:div>
    <w:div w:id="2076968872">
      <w:bodyDiv w:val="1"/>
      <w:marLeft w:val="0"/>
      <w:marRight w:val="0"/>
      <w:marTop w:val="0"/>
      <w:marBottom w:val="0"/>
      <w:divBdr>
        <w:top w:val="none" w:sz="0" w:space="0" w:color="auto"/>
        <w:left w:val="none" w:sz="0" w:space="0" w:color="auto"/>
        <w:bottom w:val="none" w:sz="0" w:space="0" w:color="auto"/>
        <w:right w:val="none" w:sz="0" w:space="0" w:color="auto"/>
      </w:divBdr>
    </w:div>
    <w:div w:id="2080521899">
      <w:bodyDiv w:val="1"/>
      <w:marLeft w:val="0"/>
      <w:marRight w:val="0"/>
      <w:marTop w:val="0"/>
      <w:marBottom w:val="0"/>
      <w:divBdr>
        <w:top w:val="none" w:sz="0" w:space="0" w:color="auto"/>
        <w:left w:val="none" w:sz="0" w:space="0" w:color="auto"/>
        <w:bottom w:val="none" w:sz="0" w:space="0" w:color="auto"/>
        <w:right w:val="none" w:sz="0" w:space="0" w:color="auto"/>
      </w:divBdr>
    </w:div>
    <w:div w:id="2081097353">
      <w:bodyDiv w:val="1"/>
      <w:marLeft w:val="0"/>
      <w:marRight w:val="0"/>
      <w:marTop w:val="0"/>
      <w:marBottom w:val="0"/>
      <w:divBdr>
        <w:top w:val="none" w:sz="0" w:space="0" w:color="auto"/>
        <w:left w:val="none" w:sz="0" w:space="0" w:color="auto"/>
        <w:bottom w:val="none" w:sz="0" w:space="0" w:color="auto"/>
        <w:right w:val="none" w:sz="0" w:space="0" w:color="auto"/>
      </w:divBdr>
    </w:div>
    <w:div w:id="2102485181">
      <w:bodyDiv w:val="1"/>
      <w:marLeft w:val="0"/>
      <w:marRight w:val="0"/>
      <w:marTop w:val="0"/>
      <w:marBottom w:val="0"/>
      <w:divBdr>
        <w:top w:val="none" w:sz="0" w:space="0" w:color="auto"/>
        <w:left w:val="none" w:sz="0" w:space="0" w:color="auto"/>
        <w:bottom w:val="none" w:sz="0" w:space="0" w:color="auto"/>
        <w:right w:val="none" w:sz="0" w:space="0" w:color="auto"/>
      </w:divBdr>
      <w:divsChild>
        <w:div w:id="2045446701">
          <w:marLeft w:val="0"/>
          <w:marRight w:val="0"/>
          <w:marTop w:val="0"/>
          <w:marBottom w:val="0"/>
          <w:divBdr>
            <w:top w:val="none" w:sz="0" w:space="0" w:color="auto"/>
            <w:left w:val="none" w:sz="0" w:space="0" w:color="auto"/>
            <w:bottom w:val="none" w:sz="0" w:space="0" w:color="auto"/>
            <w:right w:val="none" w:sz="0" w:space="0" w:color="auto"/>
          </w:divBdr>
          <w:divsChild>
            <w:div w:id="2037268113">
              <w:marLeft w:val="0"/>
              <w:marRight w:val="0"/>
              <w:marTop w:val="0"/>
              <w:marBottom w:val="0"/>
              <w:divBdr>
                <w:top w:val="none" w:sz="0" w:space="0" w:color="auto"/>
                <w:left w:val="none" w:sz="0" w:space="0" w:color="auto"/>
                <w:bottom w:val="none" w:sz="0" w:space="0" w:color="auto"/>
                <w:right w:val="none" w:sz="0" w:space="0" w:color="auto"/>
              </w:divBdr>
            </w:div>
            <w:div w:id="1590847993">
              <w:marLeft w:val="0"/>
              <w:marRight w:val="0"/>
              <w:marTop w:val="0"/>
              <w:marBottom w:val="0"/>
              <w:divBdr>
                <w:top w:val="none" w:sz="0" w:space="0" w:color="auto"/>
                <w:left w:val="none" w:sz="0" w:space="0" w:color="auto"/>
                <w:bottom w:val="none" w:sz="0" w:space="0" w:color="auto"/>
                <w:right w:val="none" w:sz="0" w:space="0" w:color="auto"/>
              </w:divBdr>
            </w:div>
            <w:div w:id="236130776">
              <w:marLeft w:val="0"/>
              <w:marRight w:val="0"/>
              <w:marTop w:val="0"/>
              <w:marBottom w:val="0"/>
              <w:divBdr>
                <w:top w:val="none" w:sz="0" w:space="0" w:color="auto"/>
                <w:left w:val="none" w:sz="0" w:space="0" w:color="auto"/>
                <w:bottom w:val="none" w:sz="0" w:space="0" w:color="auto"/>
                <w:right w:val="none" w:sz="0" w:space="0" w:color="auto"/>
              </w:divBdr>
            </w:div>
            <w:div w:id="519465624">
              <w:marLeft w:val="0"/>
              <w:marRight w:val="0"/>
              <w:marTop w:val="0"/>
              <w:marBottom w:val="0"/>
              <w:divBdr>
                <w:top w:val="none" w:sz="0" w:space="0" w:color="auto"/>
                <w:left w:val="none" w:sz="0" w:space="0" w:color="auto"/>
                <w:bottom w:val="none" w:sz="0" w:space="0" w:color="auto"/>
                <w:right w:val="none" w:sz="0" w:space="0" w:color="auto"/>
              </w:divBdr>
            </w:div>
            <w:div w:id="1595942098">
              <w:marLeft w:val="0"/>
              <w:marRight w:val="0"/>
              <w:marTop w:val="0"/>
              <w:marBottom w:val="0"/>
              <w:divBdr>
                <w:top w:val="none" w:sz="0" w:space="0" w:color="auto"/>
                <w:left w:val="none" w:sz="0" w:space="0" w:color="auto"/>
                <w:bottom w:val="none" w:sz="0" w:space="0" w:color="auto"/>
                <w:right w:val="none" w:sz="0" w:space="0" w:color="auto"/>
              </w:divBdr>
            </w:div>
            <w:div w:id="555554280">
              <w:marLeft w:val="0"/>
              <w:marRight w:val="0"/>
              <w:marTop w:val="0"/>
              <w:marBottom w:val="0"/>
              <w:divBdr>
                <w:top w:val="none" w:sz="0" w:space="0" w:color="auto"/>
                <w:left w:val="none" w:sz="0" w:space="0" w:color="auto"/>
                <w:bottom w:val="none" w:sz="0" w:space="0" w:color="auto"/>
                <w:right w:val="none" w:sz="0" w:space="0" w:color="auto"/>
              </w:divBdr>
            </w:div>
            <w:div w:id="1940866982">
              <w:marLeft w:val="0"/>
              <w:marRight w:val="0"/>
              <w:marTop w:val="0"/>
              <w:marBottom w:val="0"/>
              <w:divBdr>
                <w:top w:val="none" w:sz="0" w:space="0" w:color="auto"/>
                <w:left w:val="none" w:sz="0" w:space="0" w:color="auto"/>
                <w:bottom w:val="none" w:sz="0" w:space="0" w:color="auto"/>
                <w:right w:val="none" w:sz="0" w:space="0" w:color="auto"/>
              </w:divBdr>
            </w:div>
            <w:div w:id="958341152">
              <w:marLeft w:val="0"/>
              <w:marRight w:val="0"/>
              <w:marTop w:val="0"/>
              <w:marBottom w:val="0"/>
              <w:divBdr>
                <w:top w:val="none" w:sz="0" w:space="0" w:color="auto"/>
                <w:left w:val="none" w:sz="0" w:space="0" w:color="auto"/>
                <w:bottom w:val="none" w:sz="0" w:space="0" w:color="auto"/>
                <w:right w:val="none" w:sz="0" w:space="0" w:color="auto"/>
              </w:divBdr>
            </w:div>
            <w:div w:id="1846822756">
              <w:marLeft w:val="0"/>
              <w:marRight w:val="0"/>
              <w:marTop w:val="0"/>
              <w:marBottom w:val="0"/>
              <w:divBdr>
                <w:top w:val="none" w:sz="0" w:space="0" w:color="auto"/>
                <w:left w:val="none" w:sz="0" w:space="0" w:color="auto"/>
                <w:bottom w:val="none" w:sz="0" w:space="0" w:color="auto"/>
                <w:right w:val="none" w:sz="0" w:space="0" w:color="auto"/>
              </w:divBdr>
            </w:div>
            <w:div w:id="1957787997">
              <w:marLeft w:val="0"/>
              <w:marRight w:val="0"/>
              <w:marTop w:val="0"/>
              <w:marBottom w:val="0"/>
              <w:divBdr>
                <w:top w:val="none" w:sz="0" w:space="0" w:color="auto"/>
                <w:left w:val="none" w:sz="0" w:space="0" w:color="auto"/>
                <w:bottom w:val="none" w:sz="0" w:space="0" w:color="auto"/>
                <w:right w:val="none" w:sz="0" w:space="0" w:color="auto"/>
              </w:divBdr>
            </w:div>
            <w:div w:id="194659405">
              <w:marLeft w:val="0"/>
              <w:marRight w:val="0"/>
              <w:marTop w:val="0"/>
              <w:marBottom w:val="0"/>
              <w:divBdr>
                <w:top w:val="none" w:sz="0" w:space="0" w:color="auto"/>
                <w:left w:val="none" w:sz="0" w:space="0" w:color="auto"/>
                <w:bottom w:val="none" w:sz="0" w:space="0" w:color="auto"/>
                <w:right w:val="none" w:sz="0" w:space="0" w:color="auto"/>
              </w:divBdr>
            </w:div>
            <w:div w:id="1436748078">
              <w:marLeft w:val="0"/>
              <w:marRight w:val="0"/>
              <w:marTop w:val="0"/>
              <w:marBottom w:val="0"/>
              <w:divBdr>
                <w:top w:val="none" w:sz="0" w:space="0" w:color="auto"/>
                <w:left w:val="none" w:sz="0" w:space="0" w:color="auto"/>
                <w:bottom w:val="none" w:sz="0" w:space="0" w:color="auto"/>
                <w:right w:val="none" w:sz="0" w:space="0" w:color="auto"/>
              </w:divBdr>
            </w:div>
            <w:div w:id="986279870">
              <w:marLeft w:val="0"/>
              <w:marRight w:val="0"/>
              <w:marTop w:val="0"/>
              <w:marBottom w:val="0"/>
              <w:divBdr>
                <w:top w:val="none" w:sz="0" w:space="0" w:color="auto"/>
                <w:left w:val="none" w:sz="0" w:space="0" w:color="auto"/>
                <w:bottom w:val="none" w:sz="0" w:space="0" w:color="auto"/>
                <w:right w:val="none" w:sz="0" w:space="0" w:color="auto"/>
              </w:divBdr>
            </w:div>
            <w:div w:id="1777485046">
              <w:marLeft w:val="0"/>
              <w:marRight w:val="0"/>
              <w:marTop w:val="0"/>
              <w:marBottom w:val="0"/>
              <w:divBdr>
                <w:top w:val="none" w:sz="0" w:space="0" w:color="auto"/>
                <w:left w:val="none" w:sz="0" w:space="0" w:color="auto"/>
                <w:bottom w:val="none" w:sz="0" w:space="0" w:color="auto"/>
                <w:right w:val="none" w:sz="0" w:space="0" w:color="auto"/>
              </w:divBdr>
            </w:div>
            <w:div w:id="557056234">
              <w:marLeft w:val="0"/>
              <w:marRight w:val="0"/>
              <w:marTop w:val="0"/>
              <w:marBottom w:val="0"/>
              <w:divBdr>
                <w:top w:val="none" w:sz="0" w:space="0" w:color="auto"/>
                <w:left w:val="none" w:sz="0" w:space="0" w:color="auto"/>
                <w:bottom w:val="none" w:sz="0" w:space="0" w:color="auto"/>
                <w:right w:val="none" w:sz="0" w:space="0" w:color="auto"/>
              </w:divBdr>
            </w:div>
            <w:div w:id="560214612">
              <w:marLeft w:val="0"/>
              <w:marRight w:val="0"/>
              <w:marTop w:val="0"/>
              <w:marBottom w:val="0"/>
              <w:divBdr>
                <w:top w:val="none" w:sz="0" w:space="0" w:color="auto"/>
                <w:left w:val="none" w:sz="0" w:space="0" w:color="auto"/>
                <w:bottom w:val="none" w:sz="0" w:space="0" w:color="auto"/>
                <w:right w:val="none" w:sz="0" w:space="0" w:color="auto"/>
              </w:divBdr>
            </w:div>
            <w:div w:id="1429152632">
              <w:marLeft w:val="0"/>
              <w:marRight w:val="0"/>
              <w:marTop w:val="0"/>
              <w:marBottom w:val="0"/>
              <w:divBdr>
                <w:top w:val="none" w:sz="0" w:space="0" w:color="auto"/>
                <w:left w:val="none" w:sz="0" w:space="0" w:color="auto"/>
                <w:bottom w:val="none" w:sz="0" w:space="0" w:color="auto"/>
                <w:right w:val="none" w:sz="0" w:space="0" w:color="auto"/>
              </w:divBdr>
            </w:div>
            <w:div w:id="1013998741">
              <w:marLeft w:val="0"/>
              <w:marRight w:val="0"/>
              <w:marTop w:val="0"/>
              <w:marBottom w:val="0"/>
              <w:divBdr>
                <w:top w:val="none" w:sz="0" w:space="0" w:color="auto"/>
                <w:left w:val="none" w:sz="0" w:space="0" w:color="auto"/>
                <w:bottom w:val="none" w:sz="0" w:space="0" w:color="auto"/>
                <w:right w:val="none" w:sz="0" w:space="0" w:color="auto"/>
              </w:divBdr>
            </w:div>
            <w:div w:id="1043216516">
              <w:marLeft w:val="0"/>
              <w:marRight w:val="0"/>
              <w:marTop w:val="0"/>
              <w:marBottom w:val="0"/>
              <w:divBdr>
                <w:top w:val="none" w:sz="0" w:space="0" w:color="auto"/>
                <w:left w:val="none" w:sz="0" w:space="0" w:color="auto"/>
                <w:bottom w:val="none" w:sz="0" w:space="0" w:color="auto"/>
                <w:right w:val="none" w:sz="0" w:space="0" w:color="auto"/>
              </w:divBdr>
            </w:div>
            <w:div w:id="975992483">
              <w:marLeft w:val="0"/>
              <w:marRight w:val="0"/>
              <w:marTop w:val="0"/>
              <w:marBottom w:val="0"/>
              <w:divBdr>
                <w:top w:val="none" w:sz="0" w:space="0" w:color="auto"/>
                <w:left w:val="none" w:sz="0" w:space="0" w:color="auto"/>
                <w:bottom w:val="none" w:sz="0" w:space="0" w:color="auto"/>
                <w:right w:val="none" w:sz="0" w:space="0" w:color="auto"/>
              </w:divBdr>
            </w:div>
            <w:div w:id="1807888408">
              <w:marLeft w:val="0"/>
              <w:marRight w:val="0"/>
              <w:marTop w:val="0"/>
              <w:marBottom w:val="0"/>
              <w:divBdr>
                <w:top w:val="none" w:sz="0" w:space="0" w:color="auto"/>
                <w:left w:val="none" w:sz="0" w:space="0" w:color="auto"/>
                <w:bottom w:val="none" w:sz="0" w:space="0" w:color="auto"/>
                <w:right w:val="none" w:sz="0" w:space="0" w:color="auto"/>
              </w:divBdr>
            </w:div>
            <w:div w:id="689070114">
              <w:marLeft w:val="0"/>
              <w:marRight w:val="0"/>
              <w:marTop w:val="0"/>
              <w:marBottom w:val="0"/>
              <w:divBdr>
                <w:top w:val="none" w:sz="0" w:space="0" w:color="auto"/>
                <w:left w:val="none" w:sz="0" w:space="0" w:color="auto"/>
                <w:bottom w:val="none" w:sz="0" w:space="0" w:color="auto"/>
                <w:right w:val="none" w:sz="0" w:space="0" w:color="auto"/>
              </w:divBdr>
            </w:div>
            <w:div w:id="253590461">
              <w:marLeft w:val="0"/>
              <w:marRight w:val="0"/>
              <w:marTop w:val="0"/>
              <w:marBottom w:val="0"/>
              <w:divBdr>
                <w:top w:val="none" w:sz="0" w:space="0" w:color="auto"/>
                <w:left w:val="none" w:sz="0" w:space="0" w:color="auto"/>
                <w:bottom w:val="none" w:sz="0" w:space="0" w:color="auto"/>
                <w:right w:val="none" w:sz="0" w:space="0" w:color="auto"/>
              </w:divBdr>
            </w:div>
            <w:div w:id="516433166">
              <w:marLeft w:val="0"/>
              <w:marRight w:val="0"/>
              <w:marTop w:val="0"/>
              <w:marBottom w:val="0"/>
              <w:divBdr>
                <w:top w:val="none" w:sz="0" w:space="0" w:color="auto"/>
                <w:left w:val="none" w:sz="0" w:space="0" w:color="auto"/>
                <w:bottom w:val="none" w:sz="0" w:space="0" w:color="auto"/>
                <w:right w:val="none" w:sz="0" w:space="0" w:color="auto"/>
              </w:divBdr>
            </w:div>
            <w:div w:id="549269964">
              <w:marLeft w:val="0"/>
              <w:marRight w:val="0"/>
              <w:marTop w:val="0"/>
              <w:marBottom w:val="0"/>
              <w:divBdr>
                <w:top w:val="none" w:sz="0" w:space="0" w:color="auto"/>
                <w:left w:val="none" w:sz="0" w:space="0" w:color="auto"/>
                <w:bottom w:val="none" w:sz="0" w:space="0" w:color="auto"/>
                <w:right w:val="none" w:sz="0" w:space="0" w:color="auto"/>
              </w:divBdr>
            </w:div>
            <w:div w:id="1782450068">
              <w:marLeft w:val="0"/>
              <w:marRight w:val="0"/>
              <w:marTop w:val="0"/>
              <w:marBottom w:val="0"/>
              <w:divBdr>
                <w:top w:val="none" w:sz="0" w:space="0" w:color="auto"/>
                <w:left w:val="none" w:sz="0" w:space="0" w:color="auto"/>
                <w:bottom w:val="none" w:sz="0" w:space="0" w:color="auto"/>
                <w:right w:val="none" w:sz="0" w:space="0" w:color="auto"/>
              </w:divBdr>
            </w:div>
            <w:div w:id="1070814120">
              <w:marLeft w:val="0"/>
              <w:marRight w:val="0"/>
              <w:marTop w:val="0"/>
              <w:marBottom w:val="0"/>
              <w:divBdr>
                <w:top w:val="none" w:sz="0" w:space="0" w:color="auto"/>
                <w:left w:val="none" w:sz="0" w:space="0" w:color="auto"/>
                <w:bottom w:val="none" w:sz="0" w:space="0" w:color="auto"/>
                <w:right w:val="none" w:sz="0" w:space="0" w:color="auto"/>
              </w:divBdr>
            </w:div>
            <w:div w:id="2127115268">
              <w:marLeft w:val="0"/>
              <w:marRight w:val="0"/>
              <w:marTop w:val="0"/>
              <w:marBottom w:val="0"/>
              <w:divBdr>
                <w:top w:val="none" w:sz="0" w:space="0" w:color="auto"/>
                <w:left w:val="none" w:sz="0" w:space="0" w:color="auto"/>
                <w:bottom w:val="none" w:sz="0" w:space="0" w:color="auto"/>
                <w:right w:val="none" w:sz="0" w:space="0" w:color="auto"/>
              </w:divBdr>
            </w:div>
            <w:div w:id="507404649">
              <w:marLeft w:val="0"/>
              <w:marRight w:val="0"/>
              <w:marTop w:val="0"/>
              <w:marBottom w:val="0"/>
              <w:divBdr>
                <w:top w:val="none" w:sz="0" w:space="0" w:color="auto"/>
                <w:left w:val="none" w:sz="0" w:space="0" w:color="auto"/>
                <w:bottom w:val="none" w:sz="0" w:space="0" w:color="auto"/>
                <w:right w:val="none" w:sz="0" w:space="0" w:color="auto"/>
              </w:divBdr>
            </w:div>
            <w:div w:id="431050832">
              <w:marLeft w:val="0"/>
              <w:marRight w:val="0"/>
              <w:marTop w:val="0"/>
              <w:marBottom w:val="0"/>
              <w:divBdr>
                <w:top w:val="none" w:sz="0" w:space="0" w:color="auto"/>
                <w:left w:val="none" w:sz="0" w:space="0" w:color="auto"/>
                <w:bottom w:val="none" w:sz="0" w:space="0" w:color="auto"/>
                <w:right w:val="none" w:sz="0" w:space="0" w:color="auto"/>
              </w:divBdr>
            </w:div>
            <w:div w:id="492450867">
              <w:marLeft w:val="0"/>
              <w:marRight w:val="0"/>
              <w:marTop w:val="0"/>
              <w:marBottom w:val="0"/>
              <w:divBdr>
                <w:top w:val="none" w:sz="0" w:space="0" w:color="auto"/>
                <w:left w:val="none" w:sz="0" w:space="0" w:color="auto"/>
                <w:bottom w:val="none" w:sz="0" w:space="0" w:color="auto"/>
                <w:right w:val="none" w:sz="0" w:space="0" w:color="auto"/>
              </w:divBdr>
            </w:div>
            <w:div w:id="825167050">
              <w:marLeft w:val="0"/>
              <w:marRight w:val="0"/>
              <w:marTop w:val="0"/>
              <w:marBottom w:val="0"/>
              <w:divBdr>
                <w:top w:val="none" w:sz="0" w:space="0" w:color="auto"/>
                <w:left w:val="none" w:sz="0" w:space="0" w:color="auto"/>
                <w:bottom w:val="none" w:sz="0" w:space="0" w:color="auto"/>
                <w:right w:val="none" w:sz="0" w:space="0" w:color="auto"/>
              </w:divBdr>
            </w:div>
            <w:div w:id="1056733950">
              <w:marLeft w:val="0"/>
              <w:marRight w:val="0"/>
              <w:marTop w:val="0"/>
              <w:marBottom w:val="0"/>
              <w:divBdr>
                <w:top w:val="none" w:sz="0" w:space="0" w:color="auto"/>
                <w:left w:val="none" w:sz="0" w:space="0" w:color="auto"/>
                <w:bottom w:val="none" w:sz="0" w:space="0" w:color="auto"/>
                <w:right w:val="none" w:sz="0" w:space="0" w:color="auto"/>
              </w:divBdr>
            </w:div>
            <w:div w:id="296447876">
              <w:marLeft w:val="0"/>
              <w:marRight w:val="0"/>
              <w:marTop w:val="0"/>
              <w:marBottom w:val="0"/>
              <w:divBdr>
                <w:top w:val="none" w:sz="0" w:space="0" w:color="auto"/>
                <w:left w:val="none" w:sz="0" w:space="0" w:color="auto"/>
                <w:bottom w:val="none" w:sz="0" w:space="0" w:color="auto"/>
                <w:right w:val="none" w:sz="0" w:space="0" w:color="auto"/>
              </w:divBdr>
            </w:div>
            <w:div w:id="937639246">
              <w:marLeft w:val="0"/>
              <w:marRight w:val="0"/>
              <w:marTop w:val="0"/>
              <w:marBottom w:val="0"/>
              <w:divBdr>
                <w:top w:val="none" w:sz="0" w:space="0" w:color="auto"/>
                <w:left w:val="none" w:sz="0" w:space="0" w:color="auto"/>
                <w:bottom w:val="none" w:sz="0" w:space="0" w:color="auto"/>
                <w:right w:val="none" w:sz="0" w:space="0" w:color="auto"/>
              </w:divBdr>
            </w:div>
            <w:div w:id="1948072583">
              <w:marLeft w:val="0"/>
              <w:marRight w:val="0"/>
              <w:marTop w:val="0"/>
              <w:marBottom w:val="0"/>
              <w:divBdr>
                <w:top w:val="none" w:sz="0" w:space="0" w:color="auto"/>
                <w:left w:val="none" w:sz="0" w:space="0" w:color="auto"/>
                <w:bottom w:val="none" w:sz="0" w:space="0" w:color="auto"/>
                <w:right w:val="none" w:sz="0" w:space="0" w:color="auto"/>
              </w:divBdr>
            </w:div>
            <w:div w:id="1415278854">
              <w:marLeft w:val="0"/>
              <w:marRight w:val="0"/>
              <w:marTop w:val="0"/>
              <w:marBottom w:val="0"/>
              <w:divBdr>
                <w:top w:val="none" w:sz="0" w:space="0" w:color="auto"/>
                <w:left w:val="none" w:sz="0" w:space="0" w:color="auto"/>
                <w:bottom w:val="none" w:sz="0" w:space="0" w:color="auto"/>
                <w:right w:val="none" w:sz="0" w:space="0" w:color="auto"/>
              </w:divBdr>
            </w:div>
            <w:div w:id="371617394">
              <w:marLeft w:val="0"/>
              <w:marRight w:val="0"/>
              <w:marTop w:val="0"/>
              <w:marBottom w:val="0"/>
              <w:divBdr>
                <w:top w:val="none" w:sz="0" w:space="0" w:color="auto"/>
                <w:left w:val="none" w:sz="0" w:space="0" w:color="auto"/>
                <w:bottom w:val="none" w:sz="0" w:space="0" w:color="auto"/>
                <w:right w:val="none" w:sz="0" w:space="0" w:color="auto"/>
              </w:divBdr>
            </w:div>
            <w:div w:id="915241655">
              <w:marLeft w:val="0"/>
              <w:marRight w:val="0"/>
              <w:marTop w:val="0"/>
              <w:marBottom w:val="0"/>
              <w:divBdr>
                <w:top w:val="none" w:sz="0" w:space="0" w:color="auto"/>
                <w:left w:val="none" w:sz="0" w:space="0" w:color="auto"/>
                <w:bottom w:val="none" w:sz="0" w:space="0" w:color="auto"/>
                <w:right w:val="none" w:sz="0" w:space="0" w:color="auto"/>
              </w:divBdr>
            </w:div>
            <w:div w:id="1907566232">
              <w:marLeft w:val="0"/>
              <w:marRight w:val="0"/>
              <w:marTop w:val="0"/>
              <w:marBottom w:val="0"/>
              <w:divBdr>
                <w:top w:val="none" w:sz="0" w:space="0" w:color="auto"/>
                <w:left w:val="none" w:sz="0" w:space="0" w:color="auto"/>
                <w:bottom w:val="none" w:sz="0" w:space="0" w:color="auto"/>
                <w:right w:val="none" w:sz="0" w:space="0" w:color="auto"/>
              </w:divBdr>
            </w:div>
            <w:div w:id="518734889">
              <w:marLeft w:val="0"/>
              <w:marRight w:val="0"/>
              <w:marTop w:val="0"/>
              <w:marBottom w:val="0"/>
              <w:divBdr>
                <w:top w:val="none" w:sz="0" w:space="0" w:color="auto"/>
                <w:left w:val="none" w:sz="0" w:space="0" w:color="auto"/>
                <w:bottom w:val="none" w:sz="0" w:space="0" w:color="auto"/>
                <w:right w:val="none" w:sz="0" w:space="0" w:color="auto"/>
              </w:divBdr>
            </w:div>
            <w:div w:id="1916820848">
              <w:marLeft w:val="0"/>
              <w:marRight w:val="0"/>
              <w:marTop w:val="0"/>
              <w:marBottom w:val="0"/>
              <w:divBdr>
                <w:top w:val="none" w:sz="0" w:space="0" w:color="auto"/>
                <w:left w:val="none" w:sz="0" w:space="0" w:color="auto"/>
                <w:bottom w:val="none" w:sz="0" w:space="0" w:color="auto"/>
                <w:right w:val="none" w:sz="0" w:space="0" w:color="auto"/>
              </w:divBdr>
            </w:div>
            <w:div w:id="1081488694">
              <w:marLeft w:val="0"/>
              <w:marRight w:val="0"/>
              <w:marTop w:val="0"/>
              <w:marBottom w:val="0"/>
              <w:divBdr>
                <w:top w:val="none" w:sz="0" w:space="0" w:color="auto"/>
                <w:left w:val="none" w:sz="0" w:space="0" w:color="auto"/>
                <w:bottom w:val="none" w:sz="0" w:space="0" w:color="auto"/>
                <w:right w:val="none" w:sz="0" w:space="0" w:color="auto"/>
              </w:divBdr>
            </w:div>
            <w:div w:id="1692606828">
              <w:marLeft w:val="0"/>
              <w:marRight w:val="0"/>
              <w:marTop w:val="0"/>
              <w:marBottom w:val="0"/>
              <w:divBdr>
                <w:top w:val="none" w:sz="0" w:space="0" w:color="auto"/>
                <w:left w:val="none" w:sz="0" w:space="0" w:color="auto"/>
                <w:bottom w:val="none" w:sz="0" w:space="0" w:color="auto"/>
                <w:right w:val="none" w:sz="0" w:space="0" w:color="auto"/>
              </w:divBdr>
            </w:div>
            <w:div w:id="1172641359">
              <w:marLeft w:val="0"/>
              <w:marRight w:val="0"/>
              <w:marTop w:val="0"/>
              <w:marBottom w:val="0"/>
              <w:divBdr>
                <w:top w:val="none" w:sz="0" w:space="0" w:color="auto"/>
                <w:left w:val="none" w:sz="0" w:space="0" w:color="auto"/>
                <w:bottom w:val="none" w:sz="0" w:space="0" w:color="auto"/>
                <w:right w:val="none" w:sz="0" w:space="0" w:color="auto"/>
              </w:divBdr>
            </w:div>
            <w:div w:id="1835803093">
              <w:marLeft w:val="0"/>
              <w:marRight w:val="0"/>
              <w:marTop w:val="0"/>
              <w:marBottom w:val="0"/>
              <w:divBdr>
                <w:top w:val="none" w:sz="0" w:space="0" w:color="auto"/>
                <w:left w:val="none" w:sz="0" w:space="0" w:color="auto"/>
                <w:bottom w:val="none" w:sz="0" w:space="0" w:color="auto"/>
                <w:right w:val="none" w:sz="0" w:space="0" w:color="auto"/>
              </w:divBdr>
            </w:div>
            <w:div w:id="213278967">
              <w:marLeft w:val="0"/>
              <w:marRight w:val="0"/>
              <w:marTop w:val="0"/>
              <w:marBottom w:val="0"/>
              <w:divBdr>
                <w:top w:val="none" w:sz="0" w:space="0" w:color="auto"/>
                <w:left w:val="none" w:sz="0" w:space="0" w:color="auto"/>
                <w:bottom w:val="none" w:sz="0" w:space="0" w:color="auto"/>
                <w:right w:val="none" w:sz="0" w:space="0" w:color="auto"/>
              </w:divBdr>
            </w:div>
            <w:div w:id="325403397">
              <w:marLeft w:val="0"/>
              <w:marRight w:val="0"/>
              <w:marTop w:val="0"/>
              <w:marBottom w:val="0"/>
              <w:divBdr>
                <w:top w:val="none" w:sz="0" w:space="0" w:color="auto"/>
                <w:left w:val="none" w:sz="0" w:space="0" w:color="auto"/>
                <w:bottom w:val="none" w:sz="0" w:space="0" w:color="auto"/>
                <w:right w:val="none" w:sz="0" w:space="0" w:color="auto"/>
              </w:divBdr>
            </w:div>
            <w:div w:id="1109079714">
              <w:marLeft w:val="0"/>
              <w:marRight w:val="0"/>
              <w:marTop w:val="0"/>
              <w:marBottom w:val="0"/>
              <w:divBdr>
                <w:top w:val="none" w:sz="0" w:space="0" w:color="auto"/>
                <w:left w:val="none" w:sz="0" w:space="0" w:color="auto"/>
                <w:bottom w:val="none" w:sz="0" w:space="0" w:color="auto"/>
                <w:right w:val="none" w:sz="0" w:space="0" w:color="auto"/>
              </w:divBdr>
            </w:div>
            <w:div w:id="1933927329">
              <w:marLeft w:val="0"/>
              <w:marRight w:val="0"/>
              <w:marTop w:val="0"/>
              <w:marBottom w:val="0"/>
              <w:divBdr>
                <w:top w:val="none" w:sz="0" w:space="0" w:color="auto"/>
                <w:left w:val="none" w:sz="0" w:space="0" w:color="auto"/>
                <w:bottom w:val="none" w:sz="0" w:space="0" w:color="auto"/>
                <w:right w:val="none" w:sz="0" w:space="0" w:color="auto"/>
              </w:divBdr>
            </w:div>
            <w:div w:id="1053164505">
              <w:marLeft w:val="0"/>
              <w:marRight w:val="0"/>
              <w:marTop w:val="0"/>
              <w:marBottom w:val="0"/>
              <w:divBdr>
                <w:top w:val="none" w:sz="0" w:space="0" w:color="auto"/>
                <w:left w:val="none" w:sz="0" w:space="0" w:color="auto"/>
                <w:bottom w:val="none" w:sz="0" w:space="0" w:color="auto"/>
                <w:right w:val="none" w:sz="0" w:space="0" w:color="auto"/>
              </w:divBdr>
            </w:div>
            <w:div w:id="809441031">
              <w:marLeft w:val="0"/>
              <w:marRight w:val="0"/>
              <w:marTop w:val="0"/>
              <w:marBottom w:val="0"/>
              <w:divBdr>
                <w:top w:val="none" w:sz="0" w:space="0" w:color="auto"/>
                <w:left w:val="none" w:sz="0" w:space="0" w:color="auto"/>
                <w:bottom w:val="none" w:sz="0" w:space="0" w:color="auto"/>
                <w:right w:val="none" w:sz="0" w:space="0" w:color="auto"/>
              </w:divBdr>
            </w:div>
            <w:div w:id="114372336">
              <w:marLeft w:val="0"/>
              <w:marRight w:val="0"/>
              <w:marTop w:val="0"/>
              <w:marBottom w:val="0"/>
              <w:divBdr>
                <w:top w:val="none" w:sz="0" w:space="0" w:color="auto"/>
                <w:left w:val="none" w:sz="0" w:space="0" w:color="auto"/>
                <w:bottom w:val="none" w:sz="0" w:space="0" w:color="auto"/>
                <w:right w:val="none" w:sz="0" w:space="0" w:color="auto"/>
              </w:divBdr>
            </w:div>
            <w:div w:id="1156527358">
              <w:marLeft w:val="0"/>
              <w:marRight w:val="0"/>
              <w:marTop w:val="0"/>
              <w:marBottom w:val="0"/>
              <w:divBdr>
                <w:top w:val="none" w:sz="0" w:space="0" w:color="auto"/>
                <w:left w:val="none" w:sz="0" w:space="0" w:color="auto"/>
                <w:bottom w:val="none" w:sz="0" w:space="0" w:color="auto"/>
                <w:right w:val="none" w:sz="0" w:space="0" w:color="auto"/>
              </w:divBdr>
            </w:div>
            <w:div w:id="2755158">
              <w:marLeft w:val="0"/>
              <w:marRight w:val="0"/>
              <w:marTop w:val="0"/>
              <w:marBottom w:val="0"/>
              <w:divBdr>
                <w:top w:val="none" w:sz="0" w:space="0" w:color="auto"/>
                <w:left w:val="none" w:sz="0" w:space="0" w:color="auto"/>
                <w:bottom w:val="none" w:sz="0" w:space="0" w:color="auto"/>
                <w:right w:val="none" w:sz="0" w:space="0" w:color="auto"/>
              </w:divBdr>
            </w:div>
            <w:div w:id="593128279">
              <w:marLeft w:val="0"/>
              <w:marRight w:val="0"/>
              <w:marTop w:val="0"/>
              <w:marBottom w:val="0"/>
              <w:divBdr>
                <w:top w:val="none" w:sz="0" w:space="0" w:color="auto"/>
                <w:left w:val="none" w:sz="0" w:space="0" w:color="auto"/>
                <w:bottom w:val="none" w:sz="0" w:space="0" w:color="auto"/>
                <w:right w:val="none" w:sz="0" w:space="0" w:color="auto"/>
              </w:divBdr>
            </w:div>
            <w:div w:id="176042843">
              <w:marLeft w:val="0"/>
              <w:marRight w:val="0"/>
              <w:marTop w:val="0"/>
              <w:marBottom w:val="0"/>
              <w:divBdr>
                <w:top w:val="none" w:sz="0" w:space="0" w:color="auto"/>
                <w:left w:val="none" w:sz="0" w:space="0" w:color="auto"/>
                <w:bottom w:val="none" w:sz="0" w:space="0" w:color="auto"/>
                <w:right w:val="none" w:sz="0" w:space="0" w:color="auto"/>
              </w:divBdr>
            </w:div>
            <w:div w:id="1246301237">
              <w:marLeft w:val="0"/>
              <w:marRight w:val="0"/>
              <w:marTop w:val="0"/>
              <w:marBottom w:val="0"/>
              <w:divBdr>
                <w:top w:val="none" w:sz="0" w:space="0" w:color="auto"/>
                <w:left w:val="none" w:sz="0" w:space="0" w:color="auto"/>
                <w:bottom w:val="none" w:sz="0" w:space="0" w:color="auto"/>
                <w:right w:val="none" w:sz="0" w:space="0" w:color="auto"/>
              </w:divBdr>
            </w:div>
            <w:div w:id="1213036063">
              <w:marLeft w:val="0"/>
              <w:marRight w:val="0"/>
              <w:marTop w:val="0"/>
              <w:marBottom w:val="0"/>
              <w:divBdr>
                <w:top w:val="none" w:sz="0" w:space="0" w:color="auto"/>
                <w:left w:val="none" w:sz="0" w:space="0" w:color="auto"/>
                <w:bottom w:val="none" w:sz="0" w:space="0" w:color="auto"/>
                <w:right w:val="none" w:sz="0" w:space="0" w:color="auto"/>
              </w:divBdr>
            </w:div>
            <w:div w:id="809984750">
              <w:marLeft w:val="0"/>
              <w:marRight w:val="0"/>
              <w:marTop w:val="0"/>
              <w:marBottom w:val="0"/>
              <w:divBdr>
                <w:top w:val="none" w:sz="0" w:space="0" w:color="auto"/>
                <w:left w:val="none" w:sz="0" w:space="0" w:color="auto"/>
                <w:bottom w:val="none" w:sz="0" w:space="0" w:color="auto"/>
                <w:right w:val="none" w:sz="0" w:space="0" w:color="auto"/>
              </w:divBdr>
            </w:div>
            <w:div w:id="1468547007">
              <w:marLeft w:val="0"/>
              <w:marRight w:val="0"/>
              <w:marTop w:val="0"/>
              <w:marBottom w:val="0"/>
              <w:divBdr>
                <w:top w:val="none" w:sz="0" w:space="0" w:color="auto"/>
                <w:left w:val="none" w:sz="0" w:space="0" w:color="auto"/>
                <w:bottom w:val="none" w:sz="0" w:space="0" w:color="auto"/>
                <w:right w:val="none" w:sz="0" w:space="0" w:color="auto"/>
              </w:divBdr>
            </w:div>
            <w:div w:id="579871962">
              <w:marLeft w:val="0"/>
              <w:marRight w:val="0"/>
              <w:marTop w:val="0"/>
              <w:marBottom w:val="0"/>
              <w:divBdr>
                <w:top w:val="none" w:sz="0" w:space="0" w:color="auto"/>
                <w:left w:val="none" w:sz="0" w:space="0" w:color="auto"/>
                <w:bottom w:val="none" w:sz="0" w:space="0" w:color="auto"/>
                <w:right w:val="none" w:sz="0" w:space="0" w:color="auto"/>
              </w:divBdr>
            </w:div>
            <w:div w:id="1350138864">
              <w:marLeft w:val="0"/>
              <w:marRight w:val="0"/>
              <w:marTop w:val="0"/>
              <w:marBottom w:val="0"/>
              <w:divBdr>
                <w:top w:val="none" w:sz="0" w:space="0" w:color="auto"/>
                <w:left w:val="none" w:sz="0" w:space="0" w:color="auto"/>
                <w:bottom w:val="none" w:sz="0" w:space="0" w:color="auto"/>
                <w:right w:val="none" w:sz="0" w:space="0" w:color="auto"/>
              </w:divBdr>
            </w:div>
            <w:div w:id="1459182208">
              <w:marLeft w:val="0"/>
              <w:marRight w:val="0"/>
              <w:marTop w:val="0"/>
              <w:marBottom w:val="0"/>
              <w:divBdr>
                <w:top w:val="none" w:sz="0" w:space="0" w:color="auto"/>
                <w:left w:val="none" w:sz="0" w:space="0" w:color="auto"/>
                <w:bottom w:val="none" w:sz="0" w:space="0" w:color="auto"/>
                <w:right w:val="none" w:sz="0" w:space="0" w:color="auto"/>
              </w:divBdr>
            </w:div>
            <w:div w:id="147861964">
              <w:marLeft w:val="0"/>
              <w:marRight w:val="0"/>
              <w:marTop w:val="0"/>
              <w:marBottom w:val="0"/>
              <w:divBdr>
                <w:top w:val="none" w:sz="0" w:space="0" w:color="auto"/>
                <w:left w:val="none" w:sz="0" w:space="0" w:color="auto"/>
                <w:bottom w:val="none" w:sz="0" w:space="0" w:color="auto"/>
                <w:right w:val="none" w:sz="0" w:space="0" w:color="auto"/>
              </w:divBdr>
            </w:div>
            <w:div w:id="1946842721">
              <w:marLeft w:val="0"/>
              <w:marRight w:val="0"/>
              <w:marTop w:val="0"/>
              <w:marBottom w:val="0"/>
              <w:divBdr>
                <w:top w:val="none" w:sz="0" w:space="0" w:color="auto"/>
                <w:left w:val="none" w:sz="0" w:space="0" w:color="auto"/>
                <w:bottom w:val="none" w:sz="0" w:space="0" w:color="auto"/>
                <w:right w:val="none" w:sz="0" w:space="0" w:color="auto"/>
              </w:divBdr>
            </w:div>
            <w:div w:id="435322819">
              <w:marLeft w:val="0"/>
              <w:marRight w:val="0"/>
              <w:marTop w:val="0"/>
              <w:marBottom w:val="0"/>
              <w:divBdr>
                <w:top w:val="none" w:sz="0" w:space="0" w:color="auto"/>
                <w:left w:val="none" w:sz="0" w:space="0" w:color="auto"/>
                <w:bottom w:val="none" w:sz="0" w:space="0" w:color="auto"/>
                <w:right w:val="none" w:sz="0" w:space="0" w:color="auto"/>
              </w:divBdr>
            </w:div>
            <w:div w:id="461577540">
              <w:marLeft w:val="0"/>
              <w:marRight w:val="0"/>
              <w:marTop w:val="0"/>
              <w:marBottom w:val="0"/>
              <w:divBdr>
                <w:top w:val="none" w:sz="0" w:space="0" w:color="auto"/>
                <w:left w:val="none" w:sz="0" w:space="0" w:color="auto"/>
                <w:bottom w:val="none" w:sz="0" w:space="0" w:color="auto"/>
                <w:right w:val="none" w:sz="0" w:space="0" w:color="auto"/>
              </w:divBdr>
            </w:div>
            <w:div w:id="932470783">
              <w:marLeft w:val="0"/>
              <w:marRight w:val="0"/>
              <w:marTop w:val="0"/>
              <w:marBottom w:val="0"/>
              <w:divBdr>
                <w:top w:val="none" w:sz="0" w:space="0" w:color="auto"/>
                <w:left w:val="none" w:sz="0" w:space="0" w:color="auto"/>
                <w:bottom w:val="none" w:sz="0" w:space="0" w:color="auto"/>
                <w:right w:val="none" w:sz="0" w:space="0" w:color="auto"/>
              </w:divBdr>
            </w:div>
            <w:div w:id="1375151338">
              <w:marLeft w:val="0"/>
              <w:marRight w:val="0"/>
              <w:marTop w:val="0"/>
              <w:marBottom w:val="0"/>
              <w:divBdr>
                <w:top w:val="none" w:sz="0" w:space="0" w:color="auto"/>
                <w:left w:val="none" w:sz="0" w:space="0" w:color="auto"/>
                <w:bottom w:val="none" w:sz="0" w:space="0" w:color="auto"/>
                <w:right w:val="none" w:sz="0" w:space="0" w:color="auto"/>
              </w:divBdr>
            </w:div>
            <w:div w:id="673069658">
              <w:marLeft w:val="0"/>
              <w:marRight w:val="0"/>
              <w:marTop w:val="0"/>
              <w:marBottom w:val="0"/>
              <w:divBdr>
                <w:top w:val="none" w:sz="0" w:space="0" w:color="auto"/>
                <w:left w:val="none" w:sz="0" w:space="0" w:color="auto"/>
                <w:bottom w:val="none" w:sz="0" w:space="0" w:color="auto"/>
                <w:right w:val="none" w:sz="0" w:space="0" w:color="auto"/>
              </w:divBdr>
            </w:div>
            <w:div w:id="549340750">
              <w:marLeft w:val="0"/>
              <w:marRight w:val="0"/>
              <w:marTop w:val="0"/>
              <w:marBottom w:val="0"/>
              <w:divBdr>
                <w:top w:val="none" w:sz="0" w:space="0" w:color="auto"/>
                <w:left w:val="none" w:sz="0" w:space="0" w:color="auto"/>
                <w:bottom w:val="none" w:sz="0" w:space="0" w:color="auto"/>
                <w:right w:val="none" w:sz="0" w:space="0" w:color="auto"/>
              </w:divBdr>
            </w:div>
            <w:div w:id="696927595">
              <w:marLeft w:val="0"/>
              <w:marRight w:val="0"/>
              <w:marTop w:val="0"/>
              <w:marBottom w:val="0"/>
              <w:divBdr>
                <w:top w:val="none" w:sz="0" w:space="0" w:color="auto"/>
                <w:left w:val="none" w:sz="0" w:space="0" w:color="auto"/>
                <w:bottom w:val="none" w:sz="0" w:space="0" w:color="auto"/>
                <w:right w:val="none" w:sz="0" w:space="0" w:color="auto"/>
              </w:divBdr>
            </w:div>
            <w:div w:id="923606465">
              <w:marLeft w:val="0"/>
              <w:marRight w:val="0"/>
              <w:marTop w:val="0"/>
              <w:marBottom w:val="0"/>
              <w:divBdr>
                <w:top w:val="none" w:sz="0" w:space="0" w:color="auto"/>
                <w:left w:val="none" w:sz="0" w:space="0" w:color="auto"/>
                <w:bottom w:val="none" w:sz="0" w:space="0" w:color="auto"/>
                <w:right w:val="none" w:sz="0" w:space="0" w:color="auto"/>
              </w:divBdr>
            </w:div>
            <w:div w:id="191693575">
              <w:marLeft w:val="0"/>
              <w:marRight w:val="0"/>
              <w:marTop w:val="0"/>
              <w:marBottom w:val="0"/>
              <w:divBdr>
                <w:top w:val="none" w:sz="0" w:space="0" w:color="auto"/>
                <w:left w:val="none" w:sz="0" w:space="0" w:color="auto"/>
                <w:bottom w:val="none" w:sz="0" w:space="0" w:color="auto"/>
                <w:right w:val="none" w:sz="0" w:space="0" w:color="auto"/>
              </w:divBdr>
            </w:div>
            <w:div w:id="1049065232">
              <w:marLeft w:val="0"/>
              <w:marRight w:val="0"/>
              <w:marTop w:val="0"/>
              <w:marBottom w:val="0"/>
              <w:divBdr>
                <w:top w:val="none" w:sz="0" w:space="0" w:color="auto"/>
                <w:left w:val="none" w:sz="0" w:space="0" w:color="auto"/>
                <w:bottom w:val="none" w:sz="0" w:space="0" w:color="auto"/>
                <w:right w:val="none" w:sz="0" w:space="0" w:color="auto"/>
              </w:divBdr>
            </w:div>
            <w:div w:id="1079250324">
              <w:marLeft w:val="0"/>
              <w:marRight w:val="0"/>
              <w:marTop w:val="0"/>
              <w:marBottom w:val="0"/>
              <w:divBdr>
                <w:top w:val="none" w:sz="0" w:space="0" w:color="auto"/>
                <w:left w:val="none" w:sz="0" w:space="0" w:color="auto"/>
                <w:bottom w:val="none" w:sz="0" w:space="0" w:color="auto"/>
                <w:right w:val="none" w:sz="0" w:space="0" w:color="auto"/>
              </w:divBdr>
            </w:div>
            <w:div w:id="1721200466">
              <w:marLeft w:val="0"/>
              <w:marRight w:val="0"/>
              <w:marTop w:val="0"/>
              <w:marBottom w:val="0"/>
              <w:divBdr>
                <w:top w:val="none" w:sz="0" w:space="0" w:color="auto"/>
                <w:left w:val="none" w:sz="0" w:space="0" w:color="auto"/>
                <w:bottom w:val="none" w:sz="0" w:space="0" w:color="auto"/>
                <w:right w:val="none" w:sz="0" w:space="0" w:color="auto"/>
              </w:divBdr>
            </w:div>
            <w:div w:id="931625249">
              <w:marLeft w:val="0"/>
              <w:marRight w:val="0"/>
              <w:marTop w:val="0"/>
              <w:marBottom w:val="0"/>
              <w:divBdr>
                <w:top w:val="none" w:sz="0" w:space="0" w:color="auto"/>
                <w:left w:val="none" w:sz="0" w:space="0" w:color="auto"/>
                <w:bottom w:val="none" w:sz="0" w:space="0" w:color="auto"/>
                <w:right w:val="none" w:sz="0" w:space="0" w:color="auto"/>
              </w:divBdr>
            </w:div>
            <w:div w:id="366832978">
              <w:marLeft w:val="0"/>
              <w:marRight w:val="0"/>
              <w:marTop w:val="0"/>
              <w:marBottom w:val="0"/>
              <w:divBdr>
                <w:top w:val="none" w:sz="0" w:space="0" w:color="auto"/>
                <w:left w:val="none" w:sz="0" w:space="0" w:color="auto"/>
                <w:bottom w:val="none" w:sz="0" w:space="0" w:color="auto"/>
                <w:right w:val="none" w:sz="0" w:space="0" w:color="auto"/>
              </w:divBdr>
            </w:div>
            <w:div w:id="258563278">
              <w:marLeft w:val="0"/>
              <w:marRight w:val="0"/>
              <w:marTop w:val="0"/>
              <w:marBottom w:val="0"/>
              <w:divBdr>
                <w:top w:val="none" w:sz="0" w:space="0" w:color="auto"/>
                <w:left w:val="none" w:sz="0" w:space="0" w:color="auto"/>
                <w:bottom w:val="none" w:sz="0" w:space="0" w:color="auto"/>
                <w:right w:val="none" w:sz="0" w:space="0" w:color="auto"/>
              </w:divBdr>
            </w:div>
            <w:div w:id="1628395587">
              <w:marLeft w:val="0"/>
              <w:marRight w:val="0"/>
              <w:marTop w:val="0"/>
              <w:marBottom w:val="0"/>
              <w:divBdr>
                <w:top w:val="none" w:sz="0" w:space="0" w:color="auto"/>
                <w:left w:val="none" w:sz="0" w:space="0" w:color="auto"/>
                <w:bottom w:val="none" w:sz="0" w:space="0" w:color="auto"/>
                <w:right w:val="none" w:sz="0" w:space="0" w:color="auto"/>
              </w:divBdr>
            </w:div>
            <w:div w:id="592468836">
              <w:marLeft w:val="0"/>
              <w:marRight w:val="0"/>
              <w:marTop w:val="0"/>
              <w:marBottom w:val="0"/>
              <w:divBdr>
                <w:top w:val="none" w:sz="0" w:space="0" w:color="auto"/>
                <w:left w:val="none" w:sz="0" w:space="0" w:color="auto"/>
                <w:bottom w:val="none" w:sz="0" w:space="0" w:color="auto"/>
                <w:right w:val="none" w:sz="0" w:space="0" w:color="auto"/>
              </w:divBdr>
            </w:div>
            <w:div w:id="854004421">
              <w:marLeft w:val="0"/>
              <w:marRight w:val="0"/>
              <w:marTop w:val="0"/>
              <w:marBottom w:val="0"/>
              <w:divBdr>
                <w:top w:val="none" w:sz="0" w:space="0" w:color="auto"/>
                <w:left w:val="none" w:sz="0" w:space="0" w:color="auto"/>
                <w:bottom w:val="none" w:sz="0" w:space="0" w:color="auto"/>
                <w:right w:val="none" w:sz="0" w:space="0" w:color="auto"/>
              </w:divBdr>
            </w:div>
            <w:div w:id="422998898">
              <w:marLeft w:val="0"/>
              <w:marRight w:val="0"/>
              <w:marTop w:val="0"/>
              <w:marBottom w:val="0"/>
              <w:divBdr>
                <w:top w:val="none" w:sz="0" w:space="0" w:color="auto"/>
                <w:left w:val="none" w:sz="0" w:space="0" w:color="auto"/>
                <w:bottom w:val="none" w:sz="0" w:space="0" w:color="auto"/>
                <w:right w:val="none" w:sz="0" w:space="0" w:color="auto"/>
              </w:divBdr>
            </w:div>
            <w:div w:id="2038583294">
              <w:marLeft w:val="0"/>
              <w:marRight w:val="0"/>
              <w:marTop w:val="0"/>
              <w:marBottom w:val="0"/>
              <w:divBdr>
                <w:top w:val="none" w:sz="0" w:space="0" w:color="auto"/>
                <w:left w:val="none" w:sz="0" w:space="0" w:color="auto"/>
                <w:bottom w:val="none" w:sz="0" w:space="0" w:color="auto"/>
                <w:right w:val="none" w:sz="0" w:space="0" w:color="auto"/>
              </w:divBdr>
            </w:div>
            <w:div w:id="1551117037">
              <w:marLeft w:val="0"/>
              <w:marRight w:val="0"/>
              <w:marTop w:val="0"/>
              <w:marBottom w:val="0"/>
              <w:divBdr>
                <w:top w:val="none" w:sz="0" w:space="0" w:color="auto"/>
                <w:left w:val="none" w:sz="0" w:space="0" w:color="auto"/>
                <w:bottom w:val="none" w:sz="0" w:space="0" w:color="auto"/>
                <w:right w:val="none" w:sz="0" w:space="0" w:color="auto"/>
              </w:divBdr>
            </w:div>
            <w:div w:id="1570144027">
              <w:marLeft w:val="0"/>
              <w:marRight w:val="0"/>
              <w:marTop w:val="0"/>
              <w:marBottom w:val="0"/>
              <w:divBdr>
                <w:top w:val="none" w:sz="0" w:space="0" w:color="auto"/>
                <w:left w:val="none" w:sz="0" w:space="0" w:color="auto"/>
                <w:bottom w:val="none" w:sz="0" w:space="0" w:color="auto"/>
                <w:right w:val="none" w:sz="0" w:space="0" w:color="auto"/>
              </w:divBdr>
            </w:div>
            <w:div w:id="1564415709">
              <w:marLeft w:val="0"/>
              <w:marRight w:val="0"/>
              <w:marTop w:val="0"/>
              <w:marBottom w:val="0"/>
              <w:divBdr>
                <w:top w:val="none" w:sz="0" w:space="0" w:color="auto"/>
                <w:left w:val="none" w:sz="0" w:space="0" w:color="auto"/>
                <w:bottom w:val="none" w:sz="0" w:space="0" w:color="auto"/>
                <w:right w:val="none" w:sz="0" w:space="0" w:color="auto"/>
              </w:divBdr>
            </w:div>
            <w:div w:id="627466367">
              <w:marLeft w:val="0"/>
              <w:marRight w:val="0"/>
              <w:marTop w:val="0"/>
              <w:marBottom w:val="0"/>
              <w:divBdr>
                <w:top w:val="none" w:sz="0" w:space="0" w:color="auto"/>
                <w:left w:val="none" w:sz="0" w:space="0" w:color="auto"/>
                <w:bottom w:val="none" w:sz="0" w:space="0" w:color="auto"/>
                <w:right w:val="none" w:sz="0" w:space="0" w:color="auto"/>
              </w:divBdr>
            </w:div>
            <w:div w:id="50814945">
              <w:marLeft w:val="0"/>
              <w:marRight w:val="0"/>
              <w:marTop w:val="0"/>
              <w:marBottom w:val="0"/>
              <w:divBdr>
                <w:top w:val="none" w:sz="0" w:space="0" w:color="auto"/>
                <w:left w:val="none" w:sz="0" w:space="0" w:color="auto"/>
                <w:bottom w:val="none" w:sz="0" w:space="0" w:color="auto"/>
                <w:right w:val="none" w:sz="0" w:space="0" w:color="auto"/>
              </w:divBdr>
            </w:div>
            <w:div w:id="1282373919">
              <w:marLeft w:val="0"/>
              <w:marRight w:val="0"/>
              <w:marTop w:val="0"/>
              <w:marBottom w:val="0"/>
              <w:divBdr>
                <w:top w:val="none" w:sz="0" w:space="0" w:color="auto"/>
                <w:left w:val="none" w:sz="0" w:space="0" w:color="auto"/>
                <w:bottom w:val="none" w:sz="0" w:space="0" w:color="auto"/>
                <w:right w:val="none" w:sz="0" w:space="0" w:color="auto"/>
              </w:divBdr>
            </w:div>
            <w:div w:id="1318025572">
              <w:marLeft w:val="0"/>
              <w:marRight w:val="0"/>
              <w:marTop w:val="0"/>
              <w:marBottom w:val="0"/>
              <w:divBdr>
                <w:top w:val="none" w:sz="0" w:space="0" w:color="auto"/>
                <w:left w:val="none" w:sz="0" w:space="0" w:color="auto"/>
                <w:bottom w:val="none" w:sz="0" w:space="0" w:color="auto"/>
                <w:right w:val="none" w:sz="0" w:space="0" w:color="auto"/>
              </w:divBdr>
            </w:div>
            <w:div w:id="734157562">
              <w:marLeft w:val="0"/>
              <w:marRight w:val="0"/>
              <w:marTop w:val="0"/>
              <w:marBottom w:val="0"/>
              <w:divBdr>
                <w:top w:val="none" w:sz="0" w:space="0" w:color="auto"/>
                <w:left w:val="none" w:sz="0" w:space="0" w:color="auto"/>
                <w:bottom w:val="none" w:sz="0" w:space="0" w:color="auto"/>
                <w:right w:val="none" w:sz="0" w:space="0" w:color="auto"/>
              </w:divBdr>
            </w:div>
            <w:div w:id="1568495907">
              <w:marLeft w:val="0"/>
              <w:marRight w:val="0"/>
              <w:marTop w:val="0"/>
              <w:marBottom w:val="0"/>
              <w:divBdr>
                <w:top w:val="none" w:sz="0" w:space="0" w:color="auto"/>
                <w:left w:val="none" w:sz="0" w:space="0" w:color="auto"/>
                <w:bottom w:val="none" w:sz="0" w:space="0" w:color="auto"/>
                <w:right w:val="none" w:sz="0" w:space="0" w:color="auto"/>
              </w:divBdr>
            </w:div>
            <w:div w:id="826894595">
              <w:marLeft w:val="0"/>
              <w:marRight w:val="0"/>
              <w:marTop w:val="0"/>
              <w:marBottom w:val="0"/>
              <w:divBdr>
                <w:top w:val="none" w:sz="0" w:space="0" w:color="auto"/>
                <w:left w:val="none" w:sz="0" w:space="0" w:color="auto"/>
                <w:bottom w:val="none" w:sz="0" w:space="0" w:color="auto"/>
                <w:right w:val="none" w:sz="0" w:space="0" w:color="auto"/>
              </w:divBdr>
            </w:div>
            <w:div w:id="1167596608">
              <w:marLeft w:val="0"/>
              <w:marRight w:val="0"/>
              <w:marTop w:val="0"/>
              <w:marBottom w:val="0"/>
              <w:divBdr>
                <w:top w:val="none" w:sz="0" w:space="0" w:color="auto"/>
                <w:left w:val="none" w:sz="0" w:space="0" w:color="auto"/>
                <w:bottom w:val="none" w:sz="0" w:space="0" w:color="auto"/>
                <w:right w:val="none" w:sz="0" w:space="0" w:color="auto"/>
              </w:divBdr>
            </w:div>
            <w:div w:id="1448354205">
              <w:marLeft w:val="0"/>
              <w:marRight w:val="0"/>
              <w:marTop w:val="0"/>
              <w:marBottom w:val="0"/>
              <w:divBdr>
                <w:top w:val="none" w:sz="0" w:space="0" w:color="auto"/>
                <w:left w:val="none" w:sz="0" w:space="0" w:color="auto"/>
                <w:bottom w:val="none" w:sz="0" w:space="0" w:color="auto"/>
                <w:right w:val="none" w:sz="0" w:space="0" w:color="auto"/>
              </w:divBdr>
            </w:div>
            <w:div w:id="195045569">
              <w:marLeft w:val="0"/>
              <w:marRight w:val="0"/>
              <w:marTop w:val="0"/>
              <w:marBottom w:val="0"/>
              <w:divBdr>
                <w:top w:val="none" w:sz="0" w:space="0" w:color="auto"/>
                <w:left w:val="none" w:sz="0" w:space="0" w:color="auto"/>
                <w:bottom w:val="none" w:sz="0" w:space="0" w:color="auto"/>
                <w:right w:val="none" w:sz="0" w:space="0" w:color="auto"/>
              </w:divBdr>
            </w:div>
            <w:div w:id="74672531">
              <w:marLeft w:val="0"/>
              <w:marRight w:val="0"/>
              <w:marTop w:val="0"/>
              <w:marBottom w:val="0"/>
              <w:divBdr>
                <w:top w:val="none" w:sz="0" w:space="0" w:color="auto"/>
                <w:left w:val="none" w:sz="0" w:space="0" w:color="auto"/>
                <w:bottom w:val="none" w:sz="0" w:space="0" w:color="auto"/>
                <w:right w:val="none" w:sz="0" w:space="0" w:color="auto"/>
              </w:divBdr>
            </w:div>
            <w:div w:id="1526751407">
              <w:marLeft w:val="0"/>
              <w:marRight w:val="0"/>
              <w:marTop w:val="0"/>
              <w:marBottom w:val="0"/>
              <w:divBdr>
                <w:top w:val="none" w:sz="0" w:space="0" w:color="auto"/>
                <w:left w:val="none" w:sz="0" w:space="0" w:color="auto"/>
                <w:bottom w:val="none" w:sz="0" w:space="0" w:color="auto"/>
                <w:right w:val="none" w:sz="0" w:space="0" w:color="auto"/>
              </w:divBdr>
            </w:div>
            <w:div w:id="818110791">
              <w:marLeft w:val="0"/>
              <w:marRight w:val="0"/>
              <w:marTop w:val="0"/>
              <w:marBottom w:val="0"/>
              <w:divBdr>
                <w:top w:val="none" w:sz="0" w:space="0" w:color="auto"/>
                <w:left w:val="none" w:sz="0" w:space="0" w:color="auto"/>
                <w:bottom w:val="none" w:sz="0" w:space="0" w:color="auto"/>
                <w:right w:val="none" w:sz="0" w:space="0" w:color="auto"/>
              </w:divBdr>
            </w:div>
            <w:div w:id="364714406">
              <w:marLeft w:val="0"/>
              <w:marRight w:val="0"/>
              <w:marTop w:val="0"/>
              <w:marBottom w:val="0"/>
              <w:divBdr>
                <w:top w:val="none" w:sz="0" w:space="0" w:color="auto"/>
                <w:left w:val="none" w:sz="0" w:space="0" w:color="auto"/>
                <w:bottom w:val="none" w:sz="0" w:space="0" w:color="auto"/>
                <w:right w:val="none" w:sz="0" w:space="0" w:color="auto"/>
              </w:divBdr>
            </w:div>
            <w:div w:id="31660135">
              <w:marLeft w:val="0"/>
              <w:marRight w:val="0"/>
              <w:marTop w:val="0"/>
              <w:marBottom w:val="0"/>
              <w:divBdr>
                <w:top w:val="none" w:sz="0" w:space="0" w:color="auto"/>
                <w:left w:val="none" w:sz="0" w:space="0" w:color="auto"/>
                <w:bottom w:val="none" w:sz="0" w:space="0" w:color="auto"/>
                <w:right w:val="none" w:sz="0" w:space="0" w:color="auto"/>
              </w:divBdr>
            </w:div>
            <w:div w:id="677465868">
              <w:marLeft w:val="0"/>
              <w:marRight w:val="0"/>
              <w:marTop w:val="0"/>
              <w:marBottom w:val="0"/>
              <w:divBdr>
                <w:top w:val="none" w:sz="0" w:space="0" w:color="auto"/>
                <w:left w:val="none" w:sz="0" w:space="0" w:color="auto"/>
                <w:bottom w:val="none" w:sz="0" w:space="0" w:color="auto"/>
                <w:right w:val="none" w:sz="0" w:space="0" w:color="auto"/>
              </w:divBdr>
            </w:div>
            <w:div w:id="241452352">
              <w:marLeft w:val="0"/>
              <w:marRight w:val="0"/>
              <w:marTop w:val="0"/>
              <w:marBottom w:val="0"/>
              <w:divBdr>
                <w:top w:val="none" w:sz="0" w:space="0" w:color="auto"/>
                <w:left w:val="none" w:sz="0" w:space="0" w:color="auto"/>
                <w:bottom w:val="none" w:sz="0" w:space="0" w:color="auto"/>
                <w:right w:val="none" w:sz="0" w:space="0" w:color="auto"/>
              </w:divBdr>
            </w:div>
            <w:div w:id="1081759110">
              <w:marLeft w:val="0"/>
              <w:marRight w:val="0"/>
              <w:marTop w:val="0"/>
              <w:marBottom w:val="0"/>
              <w:divBdr>
                <w:top w:val="none" w:sz="0" w:space="0" w:color="auto"/>
                <w:left w:val="none" w:sz="0" w:space="0" w:color="auto"/>
                <w:bottom w:val="none" w:sz="0" w:space="0" w:color="auto"/>
                <w:right w:val="none" w:sz="0" w:space="0" w:color="auto"/>
              </w:divBdr>
            </w:div>
            <w:div w:id="603148843">
              <w:marLeft w:val="0"/>
              <w:marRight w:val="0"/>
              <w:marTop w:val="0"/>
              <w:marBottom w:val="0"/>
              <w:divBdr>
                <w:top w:val="none" w:sz="0" w:space="0" w:color="auto"/>
                <w:left w:val="none" w:sz="0" w:space="0" w:color="auto"/>
                <w:bottom w:val="none" w:sz="0" w:space="0" w:color="auto"/>
                <w:right w:val="none" w:sz="0" w:space="0" w:color="auto"/>
              </w:divBdr>
            </w:div>
            <w:div w:id="1282490203">
              <w:marLeft w:val="0"/>
              <w:marRight w:val="0"/>
              <w:marTop w:val="0"/>
              <w:marBottom w:val="0"/>
              <w:divBdr>
                <w:top w:val="none" w:sz="0" w:space="0" w:color="auto"/>
                <w:left w:val="none" w:sz="0" w:space="0" w:color="auto"/>
                <w:bottom w:val="none" w:sz="0" w:space="0" w:color="auto"/>
                <w:right w:val="none" w:sz="0" w:space="0" w:color="auto"/>
              </w:divBdr>
            </w:div>
            <w:div w:id="303438693">
              <w:marLeft w:val="0"/>
              <w:marRight w:val="0"/>
              <w:marTop w:val="0"/>
              <w:marBottom w:val="0"/>
              <w:divBdr>
                <w:top w:val="none" w:sz="0" w:space="0" w:color="auto"/>
                <w:left w:val="none" w:sz="0" w:space="0" w:color="auto"/>
                <w:bottom w:val="none" w:sz="0" w:space="0" w:color="auto"/>
                <w:right w:val="none" w:sz="0" w:space="0" w:color="auto"/>
              </w:divBdr>
            </w:div>
            <w:div w:id="1965695757">
              <w:marLeft w:val="0"/>
              <w:marRight w:val="0"/>
              <w:marTop w:val="0"/>
              <w:marBottom w:val="0"/>
              <w:divBdr>
                <w:top w:val="none" w:sz="0" w:space="0" w:color="auto"/>
                <w:left w:val="none" w:sz="0" w:space="0" w:color="auto"/>
                <w:bottom w:val="none" w:sz="0" w:space="0" w:color="auto"/>
                <w:right w:val="none" w:sz="0" w:space="0" w:color="auto"/>
              </w:divBdr>
            </w:div>
            <w:div w:id="692262898">
              <w:marLeft w:val="0"/>
              <w:marRight w:val="0"/>
              <w:marTop w:val="0"/>
              <w:marBottom w:val="0"/>
              <w:divBdr>
                <w:top w:val="none" w:sz="0" w:space="0" w:color="auto"/>
                <w:left w:val="none" w:sz="0" w:space="0" w:color="auto"/>
                <w:bottom w:val="none" w:sz="0" w:space="0" w:color="auto"/>
                <w:right w:val="none" w:sz="0" w:space="0" w:color="auto"/>
              </w:divBdr>
            </w:div>
            <w:div w:id="449975818">
              <w:marLeft w:val="0"/>
              <w:marRight w:val="0"/>
              <w:marTop w:val="0"/>
              <w:marBottom w:val="0"/>
              <w:divBdr>
                <w:top w:val="none" w:sz="0" w:space="0" w:color="auto"/>
                <w:left w:val="none" w:sz="0" w:space="0" w:color="auto"/>
                <w:bottom w:val="none" w:sz="0" w:space="0" w:color="auto"/>
                <w:right w:val="none" w:sz="0" w:space="0" w:color="auto"/>
              </w:divBdr>
            </w:div>
            <w:div w:id="396243717">
              <w:marLeft w:val="0"/>
              <w:marRight w:val="0"/>
              <w:marTop w:val="0"/>
              <w:marBottom w:val="0"/>
              <w:divBdr>
                <w:top w:val="none" w:sz="0" w:space="0" w:color="auto"/>
                <w:left w:val="none" w:sz="0" w:space="0" w:color="auto"/>
                <w:bottom w:val="none" w:sz="0" w:space="0" w:color="auto"/>
                <w:right w:val="none" w:sz="0" w:space="0" w:color="auto"/>
              </w:divBdr>
            </w:div>
            <w:div w:id="1390307045">
              <w:marLeft w:val="0"/>
              <w:marRight w:val="0"/>
              <w:marTop w:val="0"/>
              <w:marBottom w:val="0"/>
              <w:divBdr>
                <w:top w:val="none" w:sz="0" w:space="0" w:color="auto"/>
                <w:left w:val="none" w:sz="0" w:space="0" w:color="auto"/>
                <w:bottom w:val="none" w:sz="0" w:space="0" w:color="auto"/>
                <w:right w:val="none" w:sz="0" w:space="0" w:color="auto"/>
              </w:divBdr>
            </w:div>
            <w:div w:id="2006855699">
              <w:marLeft w:val="0"/>
              <w:marRight w:val="0"/>
              <w:marTop w:val="0"/>
              <w:marBottom w:val="0"/>
              <w:divBdr>
                <w:top w:val="none" w:sz="0" w:space="0" w:color="auto"/>
                <w:left w:val="none" w:sz="0" w:space="0" w:color="auto"/>
                <w:bottom w:val="none" w:sz="0" w:space="0" w:color="auto"/>
                <w:right w:val="none" w:sz="0" w:space="0" w:color="auto"/>
              </w:divBdr>
            </w:div>
            <w:div w:id="1338388161">
              <w:marLeft w:val="0"/>
              <w:marRight w:val="0"/>
              <w:marTop w:val="0"/>
              <w:marBottom w:val="0"/>
              <w:divBdr>
                <w:top w:val="none" w:sz="0" w:space="0" w:color="auto"/>
                <w:left w:val="none" w:sz="0" w:space="0" w:color="auto"/>
                <w:bottom w:val="none" w:sz="0" w:space="0" w:color="auto"/>
                <w:right w:val="none" w:sz="0" w:space="0" w:color="auto"/>
              </w:divBdr>
            </w:div>
            <w:div w:id="1174343312">
              <w:marLeft w:val="0"/>
              <w:marRight w:val="0"/>
              <w:marTop w:val="0"/>
              <w:marBottom w:val="0"/>
              <w:divBdr>
                <w:top w:val="none" w:sz="0" w:space="0" w:color="auto"/>
                <w:left w:val="none" w:sz="0" w:space="0" w:color="auto"/>
                <w:bottom w:val="none" w:sz="0" w:space="0" w:color="auto"/>
                <w:right w:val="none" w:sz="0" w:space="0" w:color="auto"/>
              </w:divBdr>
            </w:div>
            <w:div w:id="786242132">
              <w:marLeft w:val="0"/>
              <w:marRight w:val="0"/>
              <w:marTop w:val="0"/>
              <w:marBottom w:val="0"/>
              <w:divBdr>
                <w:top w:val="none" w:sz="0" w:space="0" w:color="auto"/>
                <w:left w:val="none" w:sz="0" w:space="0" w:color="auto"/>
                <w:bottom w:val="none" w:sz="0" w:space="0" w:color="auto"/>
                <w:right w:val="none" w:sz="0" w:space="0" w:color="auto"/>
              </w:divBdr>
            </w:div>
            <w:div w:id="218059285">
              <w:marLeft w:val="0"/>
              <w:marRight w:val="0"/>
              <w:marTop w:val="0"/>
              <w:marBottom w:val="0"/>
              <w:divBdr>
                <w:top w:val="none" w:sz="0" w:space="0" w:color="auto"/>
                <w:left w:val="none" w:sz="0" w:space="0" w:color="auto"/>
                <w:bottom w:val="none" w:sz="0" w:space="0" w:color="auto"/>
                <w:right w:val="none" w:sz="0" w:space="0" w:color="auto"/>
              </w:divBdr>
            </w:div>
            <w:div w:id="517892950">
              <w:marLeft w:val="0"/>
              <w:marRight w:val="0"/>
              <w:marTop w:val="0"/>
              <w:marBottom w:val="0"/>
              <w:divBdr>
                <w:top w:val="none" w:sz="0" w:space="0" w:color="auto"/>
                <w:left w:val="none" w:sz="0" w:space="0" w:color="auto"/>
                <w:bottom w:val="none" w:sz="0" w:space="0" w:color="auto"/>
                <w:right w:val="none" w:sz="0" w:space="0" w:color="auto"/>
              </w:divBdr>
            </w:div>
            <w:div w:id="1871331508">
              <w:marLeft w:val="0"/>
              <w:marRight w:val="0"/>
              <w:marTop w:val="0"/>
              <w:marBottom w:val="0"/>
              <w:divBdr>
                <w:top w:val="none" w:sz="0" w:space="0" w:color="auto"/>
                <w:left w:val="none" w:sz="0" w:space="0" w:color="auto"/>
                <w:bottom w:val="none" w:sz="0" w:space="0" w:color="auto"/>
                <w:right w:val="none" w:sz="0" w:space="0" w:color="auto"/>
              </w:divBdr>
            </w:div>
            <w:div w:id="1478449557">
              <w:marLeft w:val="0"/>
              <w:marRight w:val="0"/>
              <w:marTop w:val="0"/>
              <w:marBottom w:val="0"/>
              <w:divBdr>
                <w:top w:val="none" w:sz="0" w:space="0" w:color="auto"/>
                <w:left w:val="none" w:sz="0" w:space="0" w:color="auto"/>
                <w:bottom w:val="none" w:sz="0" w:space="0" w:color="auto"/>
                <w:right w:val="none" w:sz="0" w:space="0" w:color="auto"/>
              </w:divBdr>
            </w:div>
            <w:div w:id="1451706437">
              <w:marLeft w:val="0"/>
              <w:marRight w:val="0"/>
              <w:marTop w:val="0"/>
              <w:marBottom w:val="0"/>
              <w:divBdr>
                <w:top w:val="none" w:sz="0" w:space="0" w:color="auto"/>
                <w:left w:val="none" w:sz="0" w:space="0" w:color="auto"/>
                <w:bottom w:val="none" w:sz="0" w:space="0" w:color="auto"/>
                <w:right w:val="none" w:sz="0" w:space="0" w:color="auto"/>
              </w:divBdr>
            </w:div>
            <w:div w:id="608971774">
              <w:marLeft w:val="0"/>
              <w:marRight w:val="0"/>
              <w:marTop w:val="0"/>
              <w:marBottom w:val="0"/>
              <w:divBdr>
                <w:top w:val="none" w:sz="0" w:space="0" w:color="auto"/>
                <w:left w:val="none" w:sz="0" w:space="0" w:color="auto"/>
                <w:bottom w:val="none" w:sz="0" w:space="0" w:color="auto"/>
                <w:right w:val="none" w:sz="0" w:space="0" w:color="auto"/>
              </w:divBdr>
            </w:div>
            <w:div w:id="1426656264">
              <w:marLeft w:val="0"/>
              <w:marRight w:val="0"/>
              <w:marTop w:val="0"/>
              <w:marBottom w:val="0"/>
              <w:divBdr>
                <w:top w:val="none" w:sz="0" w:space="0" w:color="auto"/>
                <w:left w:val="none" w:sz="0" w:space="0" w:color="auto"/>
                <w:bottom w:val="none" w:sz="0" w:space="0" w:color="auto"/>
                <w:right w:val="none" w:sz="0" w:space="0" w:color="auto"/>
              </w:divBdr>
            </w:div>
            <w:div w:id="686055650">
              <w:marLeft w:val="0"/>
              <w:marRight w:val="0"/>
              <w:marTop w:val="0"/>
              <w:marBottom w:val="0"/>
              <w:divBdr>
                <w:top w:val="none" w:sz="0" w:space="0" w:color="auto"/>
                <w:left w:val="none" w:sz="0" w:space="0" w:color="auto"/>
                <w:bottom w:val="none" w:sz="0" w:space="0" w:color="auto"/>
                <w:right w:val="none" w:sz="0" w:space="0" w:color="auto"/>
              </w:divBdr>
            </w:div>
            <w:div w:id="1627348603">
              <w:marLeft w:val="0"/>
              <w:marRight w:val="0"/>
              <w:marTop w:val="0"/>
              <w:marBottom w:val="0"/>
              <w:divBdr>
                <w:top w:val="none" w:sz="0" w:space="0" w:color="auto"/>
                <w:left w:val="none" w:sz="0" w:space="0" w:color="auto"/>
                <w:bottom w:val="none" w:sz="0" w:space="0" w:color="auto"/>
                <w:right w:val="none" w:sz="0" w:space="0" w:color="auto"/>
              </w:divBdr>
            </w:div>
            <w:div w:id="671490077">
              <w:marLeft w:val="0"/>
              <w:marRight w:val="0"/>
              <w:marTop w:val="0"/>
              <w:marBottom w:val="0"/>
              <w:divBdr>
                <w:top w:val="none" w:sz="0" w:space="0" w:color="auto"/>
                <w:left w:val="none" w:sz="0" w:space="0" w:color="auto"/>
                <w:bottom w:val="none" w:sz="0" w:space="0" w:color="auto"/>
                <w:right w:val="none" w:sz="0" w:space="0" w:color="auto"/>
              </w:divBdr>
            </w:div>
            <w:div w:id="2120903734">
              <w:marLeft w:val="0"/>
              <w:marRight w:val="0"/>
              <w:marTop w:val="0"/>
              <w:marBottom w:val="0"/>
              <w:divBdr>
                <w:top w:val="none" w:sz="0" w:space="0" w:color="auto"/>
                <w:left w:val="none" w:sz="0" w:space="0" w:color="auto"/>
                <w:bottom w:val="none" w:sz="0" w:space="0" w:color="auto"/>
                <w:right w:val="none" w:sz="0" w:space="0" w:color="auto"/>
              </w:divBdr>
            </w:div>
            <w:div w:id="1971545061">
              <w:marLeft w:val="0"/>
              <w:marRight w:val="0"/>
              <w:marTop w:val="0"/>
              <w:marBottom w:val="0"/>
              <w:divBdr>
                <w:top w:val="none" w:sz="0" w:space="0" w:color="auto"/>
                <w:left w:val="none" w:sz="0" w:space="0" w:color="auto"/>
                <w:bottom w:val="none" w:sz="0" w:space="0" w:color="auto"/>
                <w:right w:val="none" w:sz="0" w:space="0" w:color="auto"/>
              </w:divBdr>
            </w:div>
            <w:div w:id="1631670366">
              <w:marLeft w:val="0"/>
              <w:marRight w:val="0"/>
              <w:marTop w:val="0"/>
              <w:marBottom w:val="0"/>
              <w:divBdr>
                <w:top w:val="none" w:sz="0" w:space="0" w:color="auto"/>
                <w:left w:val="none" w:sz="0" w:space="0" w:color="auto"/>
                <w:bottom w:val="none" w:sz="0" w:space="0" w:color="auto"/>
                <w:right w:val="none" w:sz="0" w:space="0" w:color="auto"/>
              </w:divBdr>
            </w:div>
            <w:div w:id="1417748111">
              <w:marLeft w:val="0"/>
              <w:marRight w:val="0"/>
              <w:marTop w:val="0"/>
              <w:marBottom w:val="0"/>
              <w:divBdr>
                <w:top w:val="none" w:sz="0" w:space="0" w:color="auto"/>
                <w:left w:val="none" w:sz="0" w:space="0" w:color="auto"/>
                <w:bottom w:val="none" w:sz="0" w:space="0" w:color="auto"/>
                <w:right w:val="none" w:sz="0" w:space="0" w:color="auto"/>
              </w:divBdr>
            </w:div>
            <w:div w:id="1588997804">
              <w:marLeft w:val="0"/>
              <w:marRight w:val="0"/>
              <w:marTop w:val="0"/>
              <w:marBottom w:val="0"/>
              <w:divBdr>
                <w:top w:val="none" w:sz="0" w:space="0" w:color="auto"/>
                <w:left w:val="none" w:sz="0" w:space="0" w:color="auto"/>
                <w:bottom w:val="none" w:sz="0" w:space="0" w:color="auto"/>
                <w:right w:val="none" w:sz="0" w:space="0" w:color="auto"/>
              </w:divBdr>
            </w:div>
            <w:div w:id="224991226">
              <w:marLeft w:val="0"/>
              <w:marRight w:val="0"/>
              <w:marTop w:val="0"/>
              <w:marBottom w:val="0"/>
              <w:divBdr>
                <w:top w:val="none" w:sz="0" w:space="0" w:color="auto"/>
                <w:left w:val="none" w:sz="0" w:space="0" w:color="auto"/>
                <w:bottom w:val="none" w:sz="0" w:space="0" w:color="auto"/>
                <w:right w:val="none" w:sz="0" w:space="0" w:color="auto"/>
              </w:divBdr>
            </w:div>
            <w:div w:id="1371303650">
              <w:marLeft w:val="0"/>
              <w:marRight w:val="0"/>
              <w:marTop w:val="0"/>
              <w:marBottom w:val="0"/>
              <w:divBdr>
                <w:top w:val="none" w:sz="0" w:space="0" w:color="auto"/>
                <w:left w:val="none" w:sz="0" w:space="0" w:color="auto"/>
                <w:bottom w:val="none" w:sz="0" w:space="0" w:color="auto"/>
                <w:right w:val="none" w:sz="0" w:space="0" w:color="auto"/>
              </w:divBdr>
            </w:div>
            <w:div w:id="19013460">
              <w:marLeft w:val="0"/>
              <w:marRight w:val="0"/>
              <w:marTop w:val="0"/>
              <w:marBottom w:val="0"/>
              <w:divBdr>
                <w:top w:val="none" w:sz="0" w:space="0" w:color="auto"/>
                <w:left w:val="none" w:sz="0" w:space="0" w:color="auto"/>
                <w:bottom w:val="none" w:sz="0" w:space="0" w:color="auto"/>
                <w:right w:val="none" w:sz="0" w:space="0" w:color="auto"/>
              </w:divBdr>
            </w:div>
            <w:div w:id="1913923746">
              <w:marLeft w:val="0"/>
              <w:marRight w:val="0"/>
              <w:marTop w:val="0"/>
              <w:marBottom w:val="0"/>
              <w:divBdr>
                <w:top w:val="none" w:sz="0" w:space="0" w:color="auto"/>
                <w:left w:val="none" w:sz="0" w:space="0" w:color="auto"/>
                <w:bottom w:val="none" w:sz="0" w:space="0" w:color="auto"/>
                <w:right w:val="none" w:sz="0" w:space="0" w:color="auto"/>
              </w:divBdr>
            </w:div>
            <w:div w:id="1363482356">
              <w:marLeft w:val="0"/>
              <w:marRight w:val="0"/>
              <w:marTop w:val="0"/>
              <w:marBottom w:val="0"/>
              <w:divBdr>
                <w:top w:val="none" w:sz="0" w:space="0" w:color="auto"/>
                <w:left w:val="none" w:sz="0" w:space="0" w:color="auto"/>
                <w:bottom w:val="none" w:sz="0" w:space="0" w:color="auto"/>
                <w:right w:val="none" w:sz="0" w:space="0" w:color="auto"/>
              </w:divBdr>
            </w:div>
            <w:div w:id="202207546">
              <w:marLeft w:val="0"/>
              <w:marRight w:val="0"/>
              <w:marTop w:val="0"/>
              <w:marBottom w:val="0"/>
              <w:divBdr>
                <w:top w:val="none" w:sz="0" w:space="0" w:color="auto"/>
                <w:left w:val="none" w:sz="0" w:space="0" w:color="auto"/>
                <w:bottom w:val="none" w:sz="0" w:space="0" w:color="auto"/>
                <w:right w:val="none" w:sz="0" w:space="0" w:color="auto"/>
              </w:divBdr>
            </w:div>
            <w:div w:id="2061437131">
              <w:marLeft w:val="0"/>
              <w:marRight w:val="0"/>
              <w:marTop w:val="0"/>
              <w:marBottom w:val="0"/>
              <w:divBdr>
                <w:top w:val="none" w:sz="0" w:space="0" w:color="auto"/>
                <w:left w:val="none" w:sz="0" w:space="0" w:color="auto"/>
                <w:bottom w:val="none" w:sz="0" w:space="0" w:color="auto"/>
                <w:right w:val="none" w:sz="0" w:space="0" w:color="auto"/>
              </w:divBdr>
            </w:div>
            <w:div w:id="1422022559">
              <w:marLeft w:val="0"/>
              <w:marRight w:val="0"/>
              <w:marTop w:val="0"/>
              <w:marBottom w:val="0"/>
              <w:divBdr>
                <w:top w:val="none" w:sz="0" w:space="0" w:color="auto"/>
                <w:left w:val="none" w:sz="0" w:space="0" w:color="auto"/>
                <w:bottom w:val="none" w:sz="0" w:space="0" w:color="auto"/>
                <w:right w:val="none" w:sz="0" w:space="0" w:color="auto"/>
              </w:divBdr>
            </w:div>
            <w:div w:id="89788504">
              <w:marLeft w:val="0"/>
              <w:marRight w:val="0"/>
              <w:marTop w:val="0"/>
              <w:marBottom w:val="0"/>
              <w:divBdr>
                <w:top w:val="none" w:sz="0" w:space="0" w:color="auto"/>
                <w:left w:val="none" w:sz="0" w:space="0" w:color="auto"/>
                <w:bottom w:val="none" w:sz="0" w:space="0" w:color="auto"/>
                <w:right w:val="none" w:sz="0" w:space="0" w:color="auto"/>
              </w:divBdr>
            </w:div>
            <w:div w:id="2065328484">
              <w:marLeft w:val="0"/>
              <w:marRight w:val="0"/>
              <w:marTop w:val="0"/>
              <w:marBottom w:val="0"/>
              <w:divBdr>
                <w:top w:val="none" w:sz="0" w:space="0" w:color="auto"/>
                <w:left w:val="none" w:sz="0" w:space="0" w:color="auto"/>
                <w:bottom w:val="none" w:sz="0" w:space="0" w:color="auto"/>
                <w:right w:val="none" w:sz="0" w:space="0" w:color="auto"/>
              </w:divBdr>
            </w:div>
            <w:div w:id="1087536147">
              <w:marLeft w:val="0"/>
              <w:marRight w:val="0"/>
              <w:marTop w:val="0"/>
              <w:marBottom w:val="0"/>
              <w:divBdr>
                <w:top w:val="none" w:sz="0" w:space="0" w:color="auto"/>
                <w:left w:val="none" w:sz="0" w:space="0" w:color="auto"/>
                <w:bottom w:val="none" w:sz="0" w:space="0" w:color="auto"/>
                <w:right w:val="none" w:sz="0" w:space="0" w:color="auto"/>
              </w:divBdr>
            </w:div>
            <w:div w:id="529147045">
              <w:marLeft w:val="0"/>
              <w:marRight w:val="0"/>
              <w:marTop w:val="0"/>
              <w:marBottom w:val="0"/>
              <w:divBdr>
                <w:top w:val="none" w:sz="0" w:space="0" w:color="auto"/>
                <w:left w:val="none" w:sz="0" w:space="0" w:color="auto"/>
                <w:bottom w:val="none" w:sz="0" w:space="0" w:color="auto"/>
                <w:right w:val="none" w:sz="0" w:space="0" w:color="auto"/>
              </w:divBdr>
            </w:div>
            <w:div w:id="1352491793">
              <w:marLeft w:val="0"/>
              <w:marRight w:val="0"/>
              <w:marTop w:val="0"/>
              <w:marBottom w:val="0"/>
              <w:divBdr>
                <w:top w:val="none" w:sz="0" w:space="0" w:color="auto"/>
                <w:left w:val="none" w:sz="0" w:space="0" w:color="auto"/>
                <w:bottom w:val="none" w:sz="0" w:space="0" w:color="auto"/>
                <w:right w:val="none" w:sz="0" w:space="0" w:color="auto"/>
              </w:divBdr>
            </w:div>
            <w:div w:id="971054931">
              <w:marLeft w:val="0"/>
              <w:marRight w:val="0"/>
              <w:marTop w:val="0"/>
              <w:marBottom w:val="0"/>
              <w:divBdr>
                <w:top w:val="none" w:sz="0" w:space="0" w:color="auto"/>
                <w:left w:val="none" w:sz="0" w:space="0" w:color="auto"/>
                <w:bottom w:val="none" w:sz="0" w:space="0" w:color="auto"/>
                <w:right w:val="none" w:sz="0" w:space="0" w:color="auto"/>
              </w:divBdr>
            </w:div>
            <w:div w:id="898977981">
              <w:marLeft w:val="0"/>
              <w:marRight w:val="0"/>
              <w:marTop w:val="0"/>
              <w:marBottom w:val="0"/>
              <w:divBdr>
                <w:top w:val="none" w:sz="0" w:space="0" w:color="auto"/>
                <w:left w:val="none" w:sz="0" w:space="0" w:color="auto"/>
                <w:bottom w:val="none" w:sz="0" w:space="0" w:color="auto"/>
                <w:right w:val="none" w:sz="0" w:space="0" w:color="auto"/>
              </w:divBdr>
            </w:div>
            <w:div w:id="2090690377">
              <w:marLeft w:val="0"/>
              <w:marRight w:val="0"/>
              <w:marTop w:val="0"/>
              <w:marBottom w:val="0"/>
              <w:divBdr>
                <w:top w:val="none" w:sz="0" w:space="0" w:color="auto"/>
                <w:left w:val="none" w:sz="0" w:space="0" w:color="auto"/>
                <w:bottom w:val="none" w:sz="0" w:space="0" w:color="auto"/>
                <w:right w:val="none" w:sz="0" w:space="0" w:color="auto"/>
              </w:divBdr>
            </w:div>
            <w:div w:id="272398965">
              <w:marLeft w:val="0"/>
              <w:marRight w:val="0"/>
              <w:marTop w:val="0"/>
              <w:marBottom w:val="0"/>
              <w:divBdr>
                <w:top w:val="none" w:sz="0" w:space="0" w:color="auto"/>
                <w:left w:val="none" w:sz="0" w:space="0" w:color="auto"/>
                <w:bottom w:val="none" w:sz="0" w:space="0" w:color="auto"/>
                <w:right w:val="none" w:sz="0" w:space="0" w:color="auto"/>
              </w:divBdr>
            </w:div>
            <w:div w:id="5863845">
              <w:marLeft w:val="0"/>
              <w:marRight w:val="0"/>
              <w:marTop w:val="0"/>
              <w:marBottom w:val="0"/>
              <w:divBdr>
                <w:top w:val="none" w:sz="0" w:space="0" w:color="auto"/>
                <w:left w:val="none" w:sz="0" w:space="0" w:color="auto"/>
                <w:bottom w:val="none" w:sz="0" w:space="0" w:color="auto"/>
                <w:right w:val="none" w:sz="0" w:space="0" w:color="auto"/>
              </w:divBdr>
            </w:div>
            <w:div w:id="1444957790">
              <w:marLeft w:val="0"/>
              <w:marRight w:val="0"/>
              <w:marTop w:val="0"/>
              <w:marBottom w:val="0"/>
              <w:divBdr>
                <w:top w:val="none" w:sz="0" w:space="0" w:color="auto"/>
                <w:left w:val="none" w:sz="0" w:space="0" w:color="auto"/>
                <w:bottom w:val="none" w:sz="0" w:space="0" w:color="auto"/>
                <w:right w:val="none" w:sz="0" w:space="0" w:color="auto"/>
              </w:divBdr>
            </w:div>
            <w:div w:id="105927609">
              <w:marLeft w:val="0"/>
              <w:marRight w:val="0"/>
              <w:marTop w:val="0"/>
              <w:marBottom w:val="0"/>
              <w:divBdr>
                <w:top w:val="none" w:sz="0" w:space="0" w:color="auto"/>
                <w:left w:val="none" w:sz="0" w:space="0" w:color="auto"/>
                <w:bottom w:val="none" w:sz="0" w:space="0" w:color="auto"/>
                <w:right w:val="none" w:sz="0" w:space="0" w:color="auto"/>
              </w:divBdr>
            </w:div>
            <w:div w:id="1859663028">
              <w:marLeft w:val="0"/>
              <w:marRight w:val="0"/>
              <w:marTop w:val="0"/>
              <w:marBottom w:val="0"/>
              <w:divBdr>
                <w:top w:val="none" w:sz="0" w:space="0" w:color="auto"/>
                <w:left w:val="none" w:sz="0" w:space="0" w:color="auto"/>
                <w:bottom w:val="none" w:sz="0" w:space="0" w:color="auto"/>
                <w:right w:val="none" w:sz="0" w:space="0" w:color="auto"/>
              </w:divBdr>
            </w:div>
            <w:div w:id="90902237">
              <w:marLeft w:val="0"/>
              <w:marRight w:val="0"/>
              <w:marTop w:val="0"/>
              <w:marBottom w:val="0"/>
              <w:divBdr>
                <w:top w:val="none" w:sz="0" w:space="0" w:color="auto"/>
                <w:left w:val="none" w:sz="0" w:space="0" w:color="auto"/>
                <w:bottom w:val="none" w:sz="0" w:space="0" w:color="auto"/>
                <w:right w:val="none" w:sz="0" w:space="0" w:color="auto"/>
              </w:divBdr>
            </w:div>
            <w:div w:id="1291938474">
              <w:marLeft w:val="0"/>
              <w:marRight w:val="0"/>
              <w:marTop w:val="0"/>
              <w:marBottom w:val="0"/>
              <w:divBdr>
                <w:top w:val="none" w:sz="0" w:space="0" w:color="auto"/>
                <w:left w:val="none" w:sz="0" w:space="0" w:color="auto"/>
                <w:bottom w:val="none" w:sz="0" w:space="0" w:color="auto"/>
                <w:right w:val="none" w:sz="0" w:space="0" w:color="auto"/>
              </w:divBdr>
            </w:div>
            <w:div w:id="293339857">
              <w:marLeft w:val="0"/>
              <w:marRight w:val="0"/>
              <w:marTop w:val="0"/>
              <w:marBottom w:val="0"/>
              <w:divBdr>
                <w:top w:val="none" w:sz="0" w:space="0" w:color="auto"/>
                <w:left w:val="none" w:sz="0" w:space="0" w:color="auto"/>
                <w:bottom w:val="none" w:sz="0" w:space="0" w:color="auto"/>
                <w:right w:val="none" w:sz="0" w:space="0" w:color="auto"/>
              </w:divBdr>
            </w:div>
            <w:div w:id="137496430">
              <w:marLeft w:val="0"/>
              <w:marRight w:val="0"/>
              <w:marTop w:val="0"/>
              <w:marBottom w:val="0"/>
              <w:divBdr>
                <w:top w:val="none" w:sz="0" w:space="0" w:color="auto"/>
                <w:left w:val="none" w:sz="0" w:space="0" w:color="auto"/>
                <w:bottom w:val="none" w:sz="0" w:space="0" w:color="auto"/>
                <w:right w:val="none" w:sz="0" w:space="0" w:color="auto"/>
              </w:divBdr>
            </w:div>
            <w:div w:id="362362420">
              <w:marLeft w:val="0"/>
              <w:marRight w:val="0"/>
              <w:marTop w:val="0"/>
              <w:marBottom w:val="0"/>
              <w:divBdr>
                <w:top w:val="none" w:sz="0" w:space="0" w:color="auto"/>
                <w:left w:val="none" w:sz="0" w:space="0" w:color="auto"/>
                <w:bottom w:val="none" w:sz="0" w:space="0" w:color="auto"/>
                <w:right w:val="none" w:sz="0" w:space="0" w:color="auto"/>
              </w:divBdr>
            </w:div>
            <w:div w:id="2069451570">
              <w:marLeft w:val="0"/>
              <w:marRight w:val="0"/>
              <w:marTop w:val="0"/>
              <w:marBottom w:val="0"/>
              <w:divBdr>
                <w:top w:val="none" w:sz="0" w:space="0" w:color="auto"/>
                <w:left w:val="none" w:sz="0" w:space="0" w:color="auto"/>
                <w:bottom w:val="none" w:sz="0" w:space="0" w:color="auto"/>
                <w:right w:val="none" w:sz="0" w:space="0" w:color="auto"/>
              </w:divBdr>
            </w:div>
            <w:div w:id="1248804182">
              <w:marLeft w:val="0"/>
              <w:marRight w:val="0"/>
              <w:marTop w:val="0"/>
              <w:marBottom w:val="0"/>
              <w:divBdr>
                <w:top w:val="none" w:sz="0" w:space="0" w:color="auto"/>
                <w:left w:val="none" w:sz="0" w:space="0" w:color="auto"/>
                <w:bottom w:val="none" w:sz="0" w:space="0" w:color="auto"/>
                <w:right w:val="none" w:sz="0" w:space="0" w:color="auto"/>
              </w:divBdr>
            </w:div>
            <w:div w:id="376785966">
              <w:marLeft w:val="0"/>
              <w:marRight w:val="0"/>
              <w:marTop w:val="0"/>
              <w:marBottom w:val="0"/>
              <w:divBdr>
                <w:top w:val="none" w:sz="0" w:space="0" w:color="auto"/>
                <w:left w:val="none" w:sz="0" w:space="0" w:color="auto"/>
                <w:bottom w:val="none" w:sz="0" w:space="0" w:color="auto"/>
                <w:right w:val="none" w:sz="0" w:space="0" w:color="auto"/>
              </w:divBdr>
            </w:div>
            <w:div w:id="456066689">
              <w:marLeft w:val="0"/>
              <w:marRight w:val="0"/>
              <w:marTop w:val="0"/>
              <w:marBottom w:val="0"/>
              <w:divBdr>
                <w:top w:val="none" w:sz="0" w:space="0" w:color="auto"/>
                <w:left w:val="none" w:sz="0" w:space="0" w:color="auto"/>
                <w:bottom w:val="none" w:sz="0" w:space="0" w:color="auto"/>
                <w:right w:val="none" w:sz="0" w:space="0" w:color="auto"/>
              </w:divBdr>
            </w:div>
            <w:div w:id="37437651">
              <w:marLeft w:val="0"/>
              <w:marRight w:val="0"/>
              <w:marTop w:val="0"/>
              <w:marBottom w:val="0"/>
              <w:divBdr>
                <w:top w:val="none" w:sz="0" w:space="0" w:color="auto"/>
                <w:left w:val="none" w:sz="0" w:space="0" w:color="auto"/>
                <w:bottom w:val="none" w:sz="0" w:space="0" w:color="auto"/>
                <w:right w:val="none" w:sz="0" w:space="0" w:color="auto"/>
              </w:divBdr>
            </w:div>
            <w:div w:id="1769275547">
              <w:marLeft w:val="0"/>
              <w:marRight w:val="0"/>
              <w:marTop w:val="0"/>
              <w:marBottom w:val="0"/>
              <w:divBdr>
                <w:top w:val="none" w:sz="0" w:space="0" w:color="auto"/>
                <w:left w:val="none" w:sz="0" w:space="0" w:color="auto"/>
                <w:bottom w:val="none" w:sz="0" w:space="0" w:color="auto"/>
                <w:right w:val="none" w:sz="0" w:space="0" w:color="auto"/>
              </w:divBdr>
            </w:div>
            <w:div w:id="850024058">
              <w:marLeft w:val="0"/>
              <w:marRight w:val="0"/>
              <w:marTop w:val="0"/>
              <w:marBottom w:val="0"/>
              <w:divBdr>
                <w:top w:val="none" w:sz="0" w:space="0" w:color="auto"/>
                <w:left w:val="none" w:sz="0" w:space="0" w:color="auto"/>
                <w:bottom w:val="none" w:sz="0" w:space="0" w:color="auto"/>
                <w:right w:val="none" w:sz="0" w:space="0" w:color="auto"/>
              </w:divBdr>
            </w:div>
            <w:div w:id="697199969">
              <w:marLeft w:val="0"/>
              <w:marRight w:val="0"/>
              <w:marTop w:val="0"/>
              <w:marBottom w:val="0"/>
              <w:divBdr>
                <w:top w:val="none" w:sz="0" w:space="0" w:color="auto"/>
                <w:left w:val="none" w:sz="0" w:space="0" w:color="auto"/>
                <w:bottom w:val="none" w:sz="0" w:space="0" w:color="auto"/>
                <w:right w:val="none" w:sz="0" w:space="0" w:color="auto"/>
              </w:divBdr>
            </w:div>
            <w:div w:id="1280454807">
              <w:marLeft w:val="0"/>
              <w:marRight w:val="0"/>
              <w:marTop w:val="0"/>
              <w:marBottom w:val="0"/>
              <w:divBdr>
                <w:top w:val="none" w:sz="0" w:space="0" w:color="auto"/>
                <w:left w:val="none" w:sz="0" w:space="0" w:color="auto"/>
                <w:bottom w:val="none" w:sz="0" w:space="0" w:color="auto"/>
                <w:right w:val="none" w:sz="0" w:space="0" w:color="auto"/>
              </w:divBdr>
            </w:div>
            <w:div w:id="630328569">
              <w:marLeft w:val="0"/>
              <w:marRight w:val="0"/>
              <w:marTop w:val="0"/>
              <w:marBottom w:val="0"/>
              <w:divBdr>
                <w:top w:val="none" w:sz="0" w:space="0" w:color="auto"/>
                <w:left w:val="none" w:sz="0" w:space="0" w:color="auto"/>
                <w:bottom w:val="none" w:sz="0" w:space="0" w:color="auto"/>
                <w:right w:val="none" w:sz="0" w:space="0" w:color="auto"/>
              </w:divBdr>
            </w:div>
            <w:div w:id="1114599828">
              <w:marLeft w:val="0"/>
              <w:marRight w:val="0"/>
              <w:marTop w:val="0"/>
              <w:marBottom w:val="0"/>
              <w:divBdr>
                <w:top w:val="none" w:sz="0" w:space="0" w:color="auto"/>
                <w:left w:val="none" w:sz="0" w:space="0" w:color="auto"/>
                <w:bottom w:val="none" w:sz="0" w:space="0" w:color="auto"/>
                <w:right w:val="none" w:sz="0" w:space="0" w:color="auto"/>
              </w:divBdr>
            </w:div>
            <w:div w:id="1399285461">
              <w:marLeft w:val="0"/>
              <w:marRight w:val="0"/>
              <w:marTop w:val="0"/>
              <w:marBottom w:val="0"/>
              <w:divBdr>
                <w:top w:val="none" w:sz="0" w:space="0" w:color="auto"/>
                <w:left w:val="none" w:sz="0" w:space="0" w:color="auto"/>
                <w:bottom w:val="none" w:sz="0" w:space="0" w:color="auto"/>
                <w:right w:val="none" w:sz="0" w:space="0" w:color="auto"/>
              </w:divBdr>
            </w:div>
            <w:div w:id="666246249">
              <w:marLeft w:val="0"/>
              <w:marRight w:val="0"/>
              <w:marTop w:val="0"/>
              <w:marBottom w:val="0"/>
              <w:divBdr>
                <w:top w:val="none" w:sz="0" w:space="0" w:color="auto"/>
                <w:left w:val="none" w:sz="0" w:space="0" w:color="auto"/>
                <w:bottom w:val="none" w:sz="0" w:space="0" w:color="auto"/>
                <w:right w:val="none" w:sz="0" w:space="0" w:color="auto"/>
              </w:divBdr>
            </w:div>
            <w:div w:id="1875575288">
              <w:marLeft w:val="0"/>
              <w:marRight w:val="0"/>
              <w:marTop w:val="0"/>
              <w:marBottom w:val="0"/>
              <w:divBdr>
                <w:top w:val="none" w:sz="0" w:space="0" w:color="auto"/>
                <w:left w:val="none" w:sz="0" w:space="0" w:color="auto"/>
                <w:bottom w:val="none" w:sz="0" w:space="0" w:color="auto"/>
                <w:right w:val="none" w:sz="0" w:space="0" w:color="auto"/>
              </w:divBdr>
            </w:div>
            <w:div w:id="379287957">
              <w:marLeft w:val="0"/>
              <w:marRight w:val="0"/>
              <w:marTop w:val="0"/>
              <w:marBottom w:val="0"/>
              <w:divBdr>
                <w:top w:val="none" w:sz="0" w:space="0" w:color="auto"/>
                <w:left w:val="none" w:sz="0" w:space="0" w:color="auto"/>
                <w:bottom w:val="none" w:sz="0" w:space="0" w:color="auto"/>
                <w:right w:val="none" w:sz="0" w:space="0" w:color="auto"/>
              </w:divBdr>
            </w:div>
            <w:div w:id="1670014528">
              <w:marLeft w:val="0"/>
              <w:marRight w:val="0"/>
              <w:marTop w:val="0"/>
              <w:marBottom w:val="0"/>
              <w:divBdr>
                <w:top w:val="none" w:sz="0" w:space="0" w:color="auto"/>
                <w:left w:val="none" w:sz="0" w:space="0" w:color="auto"/>
                <w:bottom w:val="none" w:sz="0" w:space="0" w:color="auto"/>
                <w:right w:val="none" w:sz="0" w:space="0" w:color="auto"/>
              </w:divBdr>
            </w:div>
            <w:div w:id="974797681">
              <w:marLeft w:val="0"/>
              <w:marRight w:val="0"/>
              <w:marTop w:val="0"/>
              <w:marBottom w:val="0"/>
              <w:divBdr>
                <w:top w:val="none" w:sz="0" w:space="0" w:color="auto"/>
                <w:left w:val="none" w:sz="0" w:space="0" w:color="auto"/>
                <w:bottom w:val="none" w:sz="0" w:space="0" w:color="auto"/>
                <w:right w:val="none" w:sz="0" w:space="0" w:color="auto"/>
              </w:divBdr>
            </w:div>
            <w:div w:id="1742289682">
              <w:marLeft w:val="0"/>
              <w:marRight w:val="0"/>
              <w:marTop w:val="0"/>
              <w:marBottom w:val="0"/>
              <w:divBdr>
                <w:top w:val="none" w:sz="0" w:space="0" w:color="auto"/>
                <w:left w:val="none" w:sz="0" w:space="0" w:color="auto"/>
                <w:bottom w:val="none" w:sz="0" w:space="0" w:color="auto"/>
                <w:right w:val="none" w:sz="0" w:space="0" w:color="auto"/>
              </w:divBdr>
            </w:div>
            <w:div w:id="721251926">
              <w:marLeft w:val="0"/>
              <w:marRight w:val="0"/>
              <w:marTop w:val="0"/>
              <w:marBottom w:val="0"/>
              <w:divBdr>
                <w:top w:val="none" w:sz="0" w:space="0" w:color="auto"/>
                <w:left w:val="none" w:sz="0" w:space="0" w:color="auto"/>
                <w:bottom w:val="none" w:sz="0" w:space="0" w:color="auto"/>
                <w:right w:val="none" w:sz="0" w:space="0" w:color="auto"/>
              </w:divBdr>
            </w:div>
            <w:div w:id="2144882376">
              <w:marLeft w:val="0"/>
              <w:marRight w:val="0"/>
              <w:marTop w:val="0"/>
              <w:marBottom w:val="0"/>
              <w:divBdr>
                <w:top w:val="none" w:sz="0" w:space="0" w:color="auto"/>
                <w:left w:val="none" w:sz="0" w:space="0" w:color="auto"/>
                <w:bottom w:val="none" w:sz="0" w:space="0" w:color="auto"/>
                <w:right w:val="none" w:sz="0" w:space="0" w:color="auto"/>
              </w:divBdr>
            </w:div>
            <w:div w:id="2068410835">
              <w:marLeft w:val="0"/>
              <w:marRight w:val="0"/>
              <w:marTop w:val="0"/>
              <w:marBottom w:val="0"/>
              <w:divBdr>
                <w:top w:val="none" w:sz="0" w:space="0" w:color="auto"/>
                <w:left w:val="none" w:sz="0" w:space="0" w:color="auto"/>
                <w:bottom w:val="none" w:sz="0" w:space="0" w:color="auto"/>
                <w:right w:val="none" w:sz="0" w:space="0" w:color="auto"/>
              </w:divBdr>
            </w:div>
            <w:div w:id="1603148794">
              <w:marLeft w:val="0"/>
              <w:marRight w:val="0"/>
              <w:marTop w:val="0"/>
              <w:marBottom w:val="0"/>
              <w:divBdr>
                <w:top w:val="none" w:sz="0" w:space="0" w:color="auto"/>
                <w:left w:val="none" w:sz="0" w:space="0" w:color="auto"/>
                <w:bottom w:val="none" w:sz="0" w:space="0" w:color="auto"/>
                <w:right w:val="none" w:sz="0" w:space="0" w:color="auto"/>
              </w:divBdr>
            </w:div>
            <w:div w:id="1230188765">
              <w:marLeft w:val="0"/>
              <w:marRight w:val="0"/>
              <w:marTop w:val="0"/>
              <w:marBottom w:val="0"/>
              <w:divBdr>
                <w:top w:val="none" w:sz="0" w:space="0" w:color="auto"/>
                <w:left w:val="none" w:sz="0" w:space="0" w:color="auto"/>
                <w:bottom w:val="none" w:sz="0" w:space="0" w:color="auto"/>
                <w:right w:val="none" w:sz="0" w:space="0" w:color="auto"/>
              </w:divBdr>
            </w:div>
            <w:div w:id="415634562">
              <w:marLeft w:val="0"/>
              <w:marRight w:val="0"/>
              <w:marTop w:val="0"/>
              <w:marBottom w:val="0"/>
              <w:divBdr>
                <w:top w:val="none" w:sz="0" w:space="0" w:color="auto"/>
                <w:left w:val="none" w:sz="0" w:space="0" w:color="auto"/>
                <w:bottom w:val="none" w:sz="0" w:space="0" w:color="auto"/>
                <w:right w:val="none" w:sz="0" w:space="0" w:color="auto"/>
              </w:divBdr>
            </w:div>
            <w:div w:id="1346903934">
              <w:marLeft w:val="0"/>
              <w:marRight w:val="0"/>
              <w:marTop w:val="0"/>
              <w:marBottom w:val="0"/>
              <w:divBdr>
                <w:top w:val="none" w:sz="0" w:space="0" w:color="auto"/>
                <w:left w:val="none" w:sz="0" w:space="0" w:color="auto"/>
                <w:bottom w:val="none" w:sz="0" w:space="0" w:color="auto"/>
                <w:right w:val="none" w:sz="0" w:space="0" w:color="auto"/>
              </w:divBdr>
            </w:div>
            <w:div w:id="1172066738">
              <w:marLeft w:val="0"/>
              <w:marRight w:val="0"/>
              <w:marTop w:val="0"/>
              <w:marBottom w:val="0"/>
              <w:divBdr>
                <w:top w:val="none" w:sz="0" w:space="0" w:color="auto"/>
                <w:left w:val="none" w:sz="0" w:space="0" w:color="auto"/>
                <w:bottom w:val="none" w:sz="0" w:space="0" w:color="auto"/>
                <w:right w:val="none" w:sz="0" w:space="0" w:color="auto"/>
              </w:divBdr>
            </w:div>
            <w:div w:id="1056854758">
              <w:marLeft w:val="0"/>
              <w:marRight w:val="0"/>
              <w:marTop w:val="0"/>
              <w:marBottom w:val="0"/>
              <w:divBdr>
                <w:top w:val="none" w:sz="0" w:space="0" w:color="auto"/>
                <w:left w:val="none" w:sz="0" w:space="0" w:color="auto"/>
                <w:bottom w:val="none" w:sz="0" w:space="0" w:color="auto"/>
                <w:right w:val="none" w:sz="0" w:space="0" w:color="auto"/>
              </w:divBdr>
            </w:div>
            <w:div w:id="1639610606">
              <w:marLeft w:val="0"/>
              <w:marRight w:val="0"/>
              <w:marTop w:val="0"/>
              <w:marBottom w:val="0"/>
              <w:divBdr>
                <w:top w:val="none" w:sz="0" w:space="0" w:color="auto"/>
                <w:left w:val="none" w:sz="0" w:space="0" w:color="auto"/>
                <w:bottom w:val="none" w:sz="0" w:space="0" w:color="auto"/>
                <w:right w:val="none" w:sz="0" w:space="0" w:color="auto"/>
              </w:divBdr>
            </w:div>
            <w:div w:id="2064134521">
              <w:marLeft w:val="0"/>
              <w:marRight w:val="0"/>
              <w:marTop w:val="0"/>
              <w:marBottom w:val="0"/>
              <w:divBdr>
                <w:top w:val="none" w:sz="0" w:space="0" w:color="auto"/>
                <w:left w:val="none" w:sz="0" w:space="0" w:color="auto"/>
                <w:bottom w:val="none" w:sz="0" w:space="0" w:color="auto"/>
                <w:right w:val="none" w:sz="0" w:space="0" w:color="auto"/>
              </w:divBdr>
            </w:div>
            <w:div w:id="2012295859">
              <w:marLeft w:val="0"/>
              <w:marRight w:val="0"/>
              <w:marTop w:val="0"/>
              <w:marBottom w:val="0"/>
              <w:divBdr>
                <w:top w:val="none" w:sz="0" w:space="0" w:color="auto"/>
                <w:left w:val="none" w:sz="0" w:space="0" w:color="auto"/>
                <w:bottom w:val="none" w:sz="0" w:space="0" w:color="auto"/>
                <w:right w:val="none" w:sz="0" w:space="0" w:color="auto"/>
              </w:divBdr>
            </w:div>
            <w:div w:id="83763958">
              <w:marLeft w:val="0"/>
              <w:marRight w:val="0"/>
              <w:marTop w:val="0"/>
              <w:marBottom w:val="0"/>
              <w:divBdr>
                <w:top w:val="none" w:sz="0" w:space="0" w:color="auto"/>
                <w:left w:val="none" w:sz="0" w:space="0" w:color="auto"/>
                <w:bottom w:val="none" w:sz="0" w:space="0" w:color="auto"/>
                <w:right w:val="none" w:sz="0" w:space="0" w:color="auto"/>
              </w:divBdr>
            </w:div>
            <w:div w:id="1487168082">
              <w:marLeft w:val="0"/>
              <w:marRight w:val="0"/>
              <w:marTop w:val="0"/>
              <w:marBottom w:val="0"/>
              <w:divBdr>
                <w:top w:val="none" w:sz="0" w:space="0" w:color="auto"/>
                <w:left w:val="none" w:sz="0" w:space="0" w:color="auto"/>
                <w:bottom w:val="none" w:sz="0" w:space="0" w:color="auto"/>
                <w:right w:val="none" w:sz="0" w:space="0" w:color="auto"/>
              </w:divBdr>
            </w:div>
            <w:div w:id="409617667">
              <w:marLeft w:val="0"/>
              <w:marRight w:val="0"/>
              <w:marTop w:val="0"/>
              <w:marBottom w:val="0"/>
              <w:divBdr>
                <w:top w:val="none" w:sz="0" w:space="0" w:color="auto"/>
                <w:left w:val="none" w:sz="0" w:space="0" w:color="auto"/>
                <w:bottom w:val="none" w:sz="0" w:space="0" w:color="auto"/>
                <w:right w:val="none" w:sz="0" w:space="0" w:color="auto"/>
              </w:divBdr>
            </w:div>
            <w:div w:id="410660495">
              <w:marLeft w:val="0"/>
              <w:marRight w:val="0"/>
              <w:marTop w:val="0"/>
              <w:marBottom w:val="0"/>
              <w:divBdr>
                <w:top w:val="none" w:sz="0" w:space="0" w:color="auto"/>
                <w:left w:val="none" w:sz="0" w:space="0" w:color="auto"/>
                <w:bottom w:val="none" w:sz="0" w:space="0" w:color="auto"/>
                <w:right w:val="none" w:sz="0" w:space="0" w:color="auto"/>
              </w:divBdr>
            </w:div>
            <w:div w:id="1087576329">
              <w:marLeft w:val="0"/>
              <w:marRight w:val="0"/>
              <w:marTop w:val="0"/>
              <w:marBottom w:val="0"/>
              <w:divBdr>
                <w:top w:val="none" w:sz="0" w:space="0" w:color="auto"/>
                <w:left w:val="none" w:sz="0" w:space="0" w:color="auto"/>
                <w:bottom w:val="none" w:sz="0" w:space="0" w:color="auto"/>
                <w:right w:val="none" w:sz="0" w:space="0" w:color="auto"/>
              </w:divBdr>
            </w:div>
            <w:div w:id="2087217005">
              <w:marLeft w:val="0"/>
              <w:marRight w:val="0"/>
              <w:marTop w:val="0"/>
              <w:marBottom w:val="0"/>
              <w:divBdr>
                <w:top w:val="none" w:sz="0" w:space="0" w:color="auto"/>
                <w:left w:val="none" w:sz="0" w:space="0" w:color="auto"/>
                <w:bottom w:val="none" w:sz="0" w:space="0" w:color="auto"/>
                <w:right w:val="none" w:sz="0" w:space="0" w:color="auto"/>
              </w:divBdr>
            </w:div>
            <w:div w:id="1593585206">
              <w:marLeft w:val="0"/>
              <w:marRight w:val="0"/>
              <w:marTop w:val="0"/>
              <w:marBottom w:val="0"/>
              <w:divBdr>
                <w:top w:val="none" w:sz="0" w:space="0" w:color="auto"/>
                <w:left w:val="none" w:sz="0" w:space="0" w:color="auto"/>
                <w:bottom w:val="none" w:sz="0" w:space="0" w:color="auto"/>
                <w:right w:val="none" w:sz="0" w:space="0" w:color="auto"/>
              </w:divBdr>
            </w:div>
            <w:div w:id="1589079324">
              <w:marLeft w:val="0"/>
              <w:marRight w:val="0"/>
              <w:marTop w:val="0"/>
              <w:marBottom w:val="0"/>
              <w:divBdr>
                <w:top w:val="none" w:sz="0" w:space="0" w:color="auto"/>
                <w:left w:val="none" w:sz="0" w:space="0" w:color="auto"/>
                <w:bottom w:val="none" w:sz="0" w:space="0" w:color="auto"/>
                <w:right w:val="none" w:sz="0" w:space="0" w:color="auto"/>
              </w:divBdr>
            </w:div>
            <w:div w:id="1932810059">
              <w:marLeft w:val="0"/>
              <w:marRight w:val="0"/>
              <w:marTop w:val="0"/>
              <w:marBottom w:val="0"/>
              <w:divBdr>
                <w:top w:val="none" w:sz="0" w:space="0" w:color="auto"/>
                <w:left w:val="none" w:sz="0" w:space="0" w:color="auto"/>
                <w:bottom w:val="none" w:sz="0" w:space="0" w:color="auto"/>
                <w:right w:val="none" w:sz="0" w:space="0" w:color="auto"/>
              </w:divBdr>
            </w:div>
            <w:div w:id="1757550076">
              <w:marLeft w:val="0"/>
              <w:marRight w:val="0"/>
              <w:marTop w:val="0"/>
              <w:marBottom w:val="0"/>
              <w:divBdr>
                <w:top w:val="none" w:sz="0" w:space="0" w:color="auto"/>
                <w:left w:val="none" w:sz="0" w:space="0" w:color="auto"/>
                <w:bottom w:val="none" w:sz="0" w:space="0" w:color="auto"/>
                <w:right w:val="none" w:sz="0" w:space="0" w:color="auto"/>
              </w:divBdr>
            </w:div>
            <w:div w:id="1746803573">
              <w:marLeft w:val="0"/>
              <w:marRight w:val="0"/>
              <w:marTop w:val="0"/>
              <w:marBottom w:val="0"/>
              <w:divBdr>
                <w:top w:val="none" w:sz="0" w:space="0" w:color="auto"/>
                <w:left w:val="none" w:sz="0" w:space="0" w:color="auto"/>
                <w:bottom w:val="none" w:sz="0" w:space="0" w:color="auto"/>
                <w:right w:val="none" w:sz="0" w:space="0" w:color="auto"/>
              </w:divBdr>
            </w:div>
            <w:div w:id="1428572418">
              <w:marLeft w:val="0"/>
              <w:marRight w:val="0"/>
              <w:marTop w:val="0"/>
              <w:marBottom w:val="0"/>
              <w:divBdr>
                <w:top w:val="none" w:sz="0" w:space="0" w:color="auto"/>
                <w:left w:val="none" w:sz="0" w:space="0" w:color="auto"/>
                <w:bottom w:val="none" w:sz="0" w:space="0" w:color="auto"/>
                <w:right w:val="none" w:sz="0" w:space="0" w:color="auto"/>
              </w:divBdr>
            </w:div>
            <w:div w:id="1621571337">
              <w:marLeft w:val="0"/>
              <w:marRight w:val="0"/>
              <w:marTop w:val="0"/>
              <w:marBottom w:val="0"/>
              <w:divBdr>
                <w:top w:val="none" w:sz="0" w:space="0" w:color="auto"/>
                <w:left w:val="none" w:sz="0" w:space="0" w:color="auto"/>
                <w:bottom w:val="none" w:sz="0" w:space="0" w:color="auto"/>
                <w:right w:val="none" w:sz="0" w:space="0" w:color="auto"/>
              </w:divBdr>
            </w:div>
            <w:div w:id="1515992565">
              <w:marLeft w:val="0"/>
              <w:marRight w:val="0"/>
              <w:marTop w:val="0"/>
              <w:marBottom w:val="0"/>
              <w:divBdr>
                <w:top w:val="none" w:sz="0" w:space="0" w:color="auto"/>
                <w:left w:val="none" w:sz="0" w:space="0" w:color="auto"/>
                <w:bottom w:val="none" w:sz="0" w:space="0" w:color="auto"/>
                <w:right w:val="none" w:sz="0" w:space="0" w:color="auto"/>
              </w:divBdr>
            </w:div>
            <w:div w:id="568881492">
              <w:marLeft w:val="0"/>
              <w:marRight w:val="0"/>
              <w:marTop w:val="0"/>
              <w:marBottom w:val="0"/>
              <w:divBdr>
                <w:top w:val="none" w:sz="0" w:space="0" w:color="auto"/>
                <w:left w:val="none" w:sz="0" w:space="0" w:color="auto"/>
                <w:bottom w:val="none" w:sz="0" w:space="0" w:color="auto"/>
                <w:right w:val="none" w:sz="0" w:space="0" w:color="auto"/>
              </w:divBdr>
            </w:div>
            <w:div w:id="1489859854">
              <w:marLeft w:val="0"/>
              <w:marRight w:val="0"/>
              <w:marTop w:val="0"/>
              <w:marBottom w:val="0"/>
              <w:divBdr>
                <w:top w:val="none" w:sz="0" w:space="0" w:color="auto"/>
                <w:left w:val="none" w:sz="0" w:space="0" w:color="auto"/>
                <w:bottom w:val="none" w:sz="0" w:space="0" w:color="auto"/>
                <w:right w:val="none" w:sz="0" w:space="0" w:color="auto"/>
              </w:divBdr>
            </w:div>
            <w:div w:id="865758127">
              <w:marLeft w:val="0"/>
              <w:marRight w:val="0"/>
              <w:marTop w:val="0"/>
              <w:marBottom w:val="0"/>
              <w:divBdr>
                <w:top w:val="none" w:sz="0" w:space="0" w:color="auto"/>
                <w:left w:val="none" w:sz="0" w:space="0" w:color="auto"/>
                <w:bottom w:val="none" w:sz="0" w:space="0" w:color="auto"/>
                <w:right w:val="none" w:sz="0" w:space="0" w:color="auto"/>
              </w:divBdr>
            </w:div>
            <w:div w:id="1277373602">
              <w:marLeft w:val="0"/>
              <w:marRight w:val="0"/>
              <w:marTop w:val="0"/>
              <w:marBottom w:val="0"/>
              <w:divBdr>
                <w:top w:val="none" w:sz="0" w:space="0" w:color="auto"/>
                <w:left w:val="none" w:sz="0" w:space="0" w:color="auto"/>
                <w:bottom w:val="none" w:sz="0" w:space="0" w:color="auto"/>
                <w:right w:val="none" w:sz="0" w:space="0" w:color="auto"/>
              </w:divBdr>
            </w:div>
            <w:div w:id="1671448237">
              <w:marLeft w:val="0"/>
              <w:marRight w:val="0"/>
              <w:marTop w:val="0"/>
              <w:marBottom w:val="0"/>
              <w:divBdr>
                <w:top w:val="none" w:sz="0" w:space="0" w:color="auto"/>
                <w:left w:val="none" w:sz="0" w:space="0" w:color="auto"/>
                <w:bottom w:val="none" w:sz="0" w:space="0" w:color="auto"/>
                <w:right w:val="none" w:sz="0" w:space="0" w:color="auto"/>
              </w:divBdr>
            </w:div>
            <w:div w:id="166943687">
              <w:marLeft w:val="0"/>
              <w:marRight w:val="0"/>
              <w:marTop w:val="0"/>
              <w:marBottom w:val="0"/>
              <w:divBdr>
                <w:top w:val="none" w:sz="0" w:space="0" w:color="auto"/>
                <w:left w:val="none" w:sz="0" w:space="0" w:color="auto"/>
                <w:bottom w:val="none" w:sz="0" w:space="0" w:color="auto"/>
                <w:right w:val="none" w:sz="0" w:space="0" w:color="auto"/>
              </w:divBdr>
            </w:div>
            <w:div w:id="47339741">
              <w:marLeft w:val="0"/>
              <w:marRight w:val="0"/>
              <w:marTop w:val="0"/>
              <w:marBottom w:val="0"/>
              <w:divBdr>
                <w:top w:val="none" w:sz="0" w:space="0" w:color="auto"/>
                <w:left w:val="none" w:sz="0" w:space="0" w:color="auto"/>
                <w:bottom w:val="none" w:sz="0" w:space="0" w:color="auto"/>
                <w:right w:val="none" w:sz="0" w:space="0" w:color="auto"/>
              </w:divBdr>
            </w:div>
            <w:div w:id="840044616">
              <w:marLeft w:val="0"/>
              <w:marRight w:val="0"/>
              <w:marTop w:val="0"/>
              <w:marBottom w:val="0"/>
              <w:divBdr>
                <w:top w:val="none" w:sz="0" w:space="0" w:color="auto"/>
                <w:left w:val="none" w:sz="0" w:space="0" w:color="auto"/>
                <w:bottom w:val="none" w:sz="0" w:space="0" w:color="auto"/>
                <w:right w:val="none" w:sz="0" w:space="0" w:color="auto"/>
              </w:divBdr>
            </w:div>
            <w:div w:id="557860623">
              <w:marLeft w:val="0"/>
              <w:marRight w:val="0"/>
              <w:marTop w:val="0"/>
              <w:marBottom w:val="0"/>
              <w:divBdr>
                <w:top w:val="none" w:sz="0" w:space="0" w:color="auto"/>
                <w:left w:val="none" w:sz="0" w:space="0" w:color="auto"/>
                <w:bottom w:val="none" w:sz="0" w:space="0" w:color="auto"/>
                <w:right w:val="none" w:sz="0" w:space="0" w:color="auto"/>
              </w:divBdr>
            </w:div>
            <w:div w:id="567350808">
              <w:marLeft w:val="0"/>
              <w:marRight w:val="0"/>
              <w:marTop w:val="0"/>
              <w:marBottom w:val="0"/>
              <w:divBdr>
                <w:top w:val="none" w:sz="0" w:space="0" w:color="auto"/>
                <w:left w:val="none" w:sz="0" w:space="0" w:color="auto"/>
                <w:bottom w:val="none" w:sz="0" w:space="0" w:color="auto"/>
                <w:right w:val="none" w:sz="0" w:space="0" w:color="auto"/>
              </w:divBdr>
            </w:div>
            <w:div w:id="346912826">
              <w:marLeft w:val="0"/>
              <w:marRight w:val="0"/>
              <w:marTop w:val="0"/>
              <w:marBottom w:val="0"/>
              <w:divBdr>
                <w:top w:val="none" w:sz="0" w:space="0" w:color="auto"/>
                <w:left w:val="none" w:sz="0" w:space="0" w:color="auto"/>
                <w:bottom w:val="none" w:sz="0" w:space="0" w:color="auto"/>
                <w:right w:val="none" w:sz="0" w:space="0" w:color="auto"/>
              </w:divBdr>
            </w:div>
            <w:div w:id="2053994482">
              <w:marLeft w:val="0"/>
              <w:marRight w:val="0"/>
              <w:marTop w:val="0"/>
              <w:marBottom w:val="0"/>
              <w:divBdr>
                <w:top w:val="none" w:sz="0" w:space="0" w:color="auto"/>
                <w:left w:val="none" w:sz="0" w:space="0" w:color="auto"/>
                <w:bottom w:val="none" w:sz="0" w:space="0" w:color="auto"/>
                <w:right w:val="none" w:sz="0" w:space="0" w:color="auto"/>
              </w:divBdr>
            </w:div>
            <w:div w:id="617103489">
              <w:marLeft w:val="0"/>
              <w:marRight w:val="0"/>
              <w:marTop w:val="0"/>
              <w:marBottom w:val="0"/>
              <w:divBdr>
                <w:top w:val="none" w:sz="0" w:space="0" w:color="auto"/>
                <w:left w:val="none" w:sz="0" w:space="0" w:color="auto"/>
                <w:bottom w:val="none" w:sz="0" w:space="0" w:color="auto"/>
                <w:right w:val="none" w:sz="0" w:space="0" w:color="auto"/>
              </w:divBdr>
            </w:div>
            <w:div w:id="621420095">
              <w:marLeft w:val="0"/>
              <w:marRight w:val="0"/>
              <w:marTop w:val="0"/>
              <w:marBottom w:val="0"/>
              <w:divBdr>
                <w:top w:val="none" w:sz="0" w:space="0" w:color="auto"/>
                <w:left w:val="none" w:sz="0" w:space="0" w:color="auto"/>
                <w:bottom w:val="none" w:sz="0" w:space="0" w:color="auto"/>
                <w:right w:val="none" w:sz="0" w:space="0" w:color="auto"/>
              </w:divBdr>
            </w:div>
            <w:div w:id="1637177605">
              <w:marLeft w:val="0"/>
              <w:marRight w:val="0"/>
              <w:marTop w:val="0"/>
              <w:marBottom w:val="0"/>
              <w:divBdr>
                <w:top w:val="none" w:sz="0" w:space="0" w:color="auto"/>
                <w:left w:val="none" w:sz="0" w:space="0" w:color="auto"/>
                <w:bottom w:val="none" w:sz="0" w:space="0" w:color="auto"/>
                <w:right w:val="none" w:sz="0" w:space="0" w:color="auto"/>
              </w:divBdr>
            </w:div>
            <w:div w:id="618298645">
              <w:marLeft w:val="0"/>
              <w:marRight w:val="0"/>
              <w:marTop w:val="0"/>
              <w:marBottom w:val="0"/>
              <w:divBdr>
                <w:top w:val="none" w:sz="0" w:space="0" w:color="auto"/>
                <w:left w:val="none" w:sz="0" w:space="0" w:color="auto"/>
                <w:bottom w:val="none" w:sz="0" w:space="0" w:color="auto"/>
                <w:right w:val="none" w:sz="0" w:space="0" w:color="auto"/>
              </w:divBdr>
            </w:div>
            <w:div w:id="1006439289">
              <w:marLeft w:val="0"/>
              <w:marRight w:val="0"/>
              <w:marTop w:val="0"/>
              <w:marBottom w:val="0"/>
              <w:divBdr>
                <w:top w:val="none" w:sz="0" w:space="0" w:color="auto"/>
                <w:left w:val="none" w:sz="0" w:space="0" w:color="auto"/>
                <w:bottom w:val="none" w:sz="0" w:space="0" w:color="auto"/>
                <w:right w:val="none" w:sz="0" w:space="0" w:color="auto"/>
              </w:divBdr>
            </w:div>
            <w:div w:id="807278747">
              <w:marLeft w:val="0"/>
              <w:marRight w:val="0"/>
              <w:marTop w:val="0"/>
              <w:marBottom w:val="0"/>
              <w:divBdr>
                <w:top w:val="none" w:sz="0" w:space="0" w:color="auto"/>
                <w:left w:val="none" w:sz="0" w:space="0" w:color="auto"/>
                <w:bottom w:val="none" w:sz="0" w:space="0" w:color="auto"/>
                <w:right w:val="none" w:sz="0" w:space="0" w:color="auto"/>
              </w:divBdr>
            </w:div>
            <w:div w:id="2055110609">
              <w:marLeft w:val="0"/>
              <w:marRight w:val="0"/>
              <w:marTop w:val="0"/>
              <w:marBottom w:val="0"/>
              <w:divBdr>
                <w:top w:val="none" w:sz="0" w:space="0" w:color="auto"/>
                <w:left w:val="none" w:sz="0" w:space="0" w:color="auto"/>
                <w:bottom w:val="none" w:sz="0" w:space="0" w:color="auto"/>
                <w:right w:val="none" w:sz="0" w:space="0" w:color="auto"/>
              </w:divBdr>
            </w:div>
            <w:div w:id="487483137">
              <w:marLeft w:val="0"/>
              <w:marRight w:val="0"/>
              <w:marTop w:val="0"/>
              <w:marBottom w:val="0"/>
              <w:divBdr>
                <w:top w:val="none" w:sz="0" w:space="0" w:color="auto"/>
                <w:left w:val="none" w:sz="0" w:space="0" w:color="auto"/>
                <w:bottom w:val="none" w:sz="0" w:space="0" w:color="auto"/>
                <w:right w:val="none" w:sz="0" w:space="0" w:color="auto"/>
              </w:divBdr>
            </w:div>
            <w:div w:id="807668744">
              <w:marLeft w:val="0"/>
              <w:marRight w:val="0"/>
              <w:marTop w:val="0"/>
              <w:marBottom w:val="0"/>
              <w:divBdr>
                <w:top w:val="none" w:sz="0" w:space="0" w:color="auto"/>
                <w:left w:val="none" w:sz="0" w:space="0" w:color="auto"/>
                <w:bottom w:val="none" w:sz="0" w:space="0" w:color="auto"/>
                <w:right w:val="none" w:sz="0" w:space="0" w:color="auto"/>
              </w:divBdr>
            </w:div>
            <w:div w:id="628560486">
              <w:marLeft w:val="0"/>
              <w:marRight w:val="0"/>
              <w:marTop w:val="0"/>
              <w:marBottom w:val="0"/>
              <w:divBdr>
                <w:top w:val="none" w:sz="0" w:space="0" w:color="auto"/>
                <w:left w:val="none" w:sz="0" w:space="0" w:color="auto"/>
                <w:bottom w:val="none" w:sz="0" w:space="0" w:color="auto"/>
                <w:right w:val="none" w:sz="0" w:space="0" w:color="auto"/>
              </w:divBdr>
            </w:div>
            <w:div w:id="1314798584">
              <w:marLeft w:val="0"/>
              <w:marRight w:val="0"/>
              <w:marTop w:val="0"/>
              <w:marBottom w:val="0"/>
              <w:divBdr>
                <w:top w:val="none" w:sz="0" w:space="0" w:color="auto"/>
                <w:left w:val="none" w:sz="0" w:space="0" w:color="auto"/>
                <w:bottom w:val="none" w:sz="0" w:space="0" w:color="auto"/>
                <w:right w:val="none" w:sz="0" w:space="0" w:color="auto"/>
              </w:divBdr>
            </w:div>
            <w:div w:id="601763495">
              <w:marLeft w:val="0"/>
              <w:marRight w:val="0"/>
              <w:marTop w:val="0"/>
              <w:marBottom w:val="0"/>
              <w:divBdr>
                <w:top w:val="none" w:sz="0" w:space="0" w:color="auto"/>
                <w:left w:val="none" w:sz="0" w:space="0" w:color="auto"/>
                <w:bottom w:val="none" w:sz="0" w:space="0" w:color="auto"/>
                <w:right w:val="none" w:sz="0" w:space="0" w:color="auto"/>
              </w:divBdr>
            </w:div>
            <w:div w:id="1557008216">
              <w:marLeft w:val="0"/>
              <w:marRight w:val="0"/>
              <w:marTop w:val="0"/>
              <w:marBottom w:val="0"/>
              <w:divBdr>
                <w:top w:val="none" w:sz="0" w:space="0" w:color="auto"/>
                <w:left w:val="none" w:sz="0" w:space="0" w:color="auto"/>
                <w:bottom w:val="none" w:sz="0" w:space="0" w:color="auto"/>
                <w:right w:val="none" w:sz="0" w:space="0" w:color="auto"/>
              </w:divBdr>
            </w:div>
            <w:div w:id="800340822">
              <w:marLeft w:val="0"/>
              <w:marRight w:val="0"/>
              <w:marTop w:val="0"/>
              <w:marBottom w:val="0"/>
              <w:divBdr>
                <w:top w:val="none" w:sz="0" w:space="0" w:color="auto"/>
                <w:left w:val="none" w:sz="0" w:space="0" w:color="auto"/>
                <w:bottom w:val="none" w:sz="0" w:space="0" w:color="auto"/>
                <w:right w:val="none" w:sz="0" w:space="0" w:color="auto"/>
              </w:divBdr>
            </w:div>
            <w:div w:id="2068840497">
              <w:marLeft w:val="0"/>
              <w:marRight w:val="0"/>
              <w:marTop w:val="0"/>
              <w:marBottom w:val="0"/>
              <w:divBdr>
                <w:top w:val="none" w:sz="0" w:space="0" w:color="auto"/>
                <w:left w:val="none" w:sz="0" w:space="0" w:color="auto"/>
                <w:bottom w:val="none" w:sz="0" w:space="0" w:color="auto"/>
                <w:right w:val="none" w:sz="0" w:space="0" w:color="auto"/>
              </w:divBdr>
            </w:div>
            <w:div w:id="1330131923">
              <w:marLeft w:val="0"/>
              <w:marRight w:val="0"/>
              <w:marTop w:val="0"/>
              <w:marBottom w:val="0"/>
              <w:divBdr>
                <w:top w:val="none" w:sz="0" w:space="0" w:color="auto"/>
                <w:left w:val="none" w:sz="0" w:space="0" w:color="auto"/>
                <w:bottom w:val="none" w:sz="0" w:space="0" w:color="auto"/>
                <w:right w:val="none" w:sz="0" w:space="0" w:color="auto"/>
              </w:divBdr>
            </w:div>
            <w:div w:id="785463432">
              <w:marLeft w:val="0"/>
              <w:marRight w:val="0"/>
              <w:marTop w:val="0"/>
              <w:marBottom w:val="0"/>
              <w:divBdr>
                <w:top w:val="none" w:sz="0" w:space="0" w:color="auto"/>
                <w:left w:val="none" w:sz="0" w:space="0" w:color="auto"/>
                <w:bottom w:val="none" w:sz="0" w:space="0" w:color="auto"/>
                <w:right w:val="none" w:sz="0" w:space="0" w:color="auto"/>
              </w:divBdr>
            </w:div>
            <w:div w:id="1401249753">
              <w:marLeft w:val="0"/>
              <w:marRight w:val="0"/>
              <w:marTop w:val="0"/>
              <w:marBottom w:val="0"/>
              <w:divBdr>
                <w:top w:val="none" w:sz="0" w:space="0" w:color="auto"/>
                <w:left w:val="none" w:sz="0" w:space="0" w:color="auto"/>
                <w:bottom w:val="none" w:sz="0" w:space="0" w:color="auto"/>
                <w:right w:val="none" w:sz="0" w:space="0" w:color="auto"/>
              </w:divBdr>
            </w:div>
            <w:div w:id="884829440">
              <w:marLeft w:val="0"/>
              <w:marRight w:val="0"/>
              <w:marTop w:val="0"/>
              <w:marBottom w:val="0"/>
              <w:divBdr>
                <w:top w:val="none" w:sz="0" w:space="0" w:color="auto"/>
                <w:left w:val="none" w:sz="0" w:space="0" w:color="auto"/>
                <w:bottom w:val="none" w:sz="0" w:space="0" w:color="auto"/>
                <w:right w:val="none" w:sz="0" w:space="0" w:color="auto"/>
              </w:divBdr>
            </w:div>
            <w:div w:id="1105230790">
              <w:marLeft w:val="0"/>
              <w:marRight w:val="0"/>
              <w:marTop w:val="0"/>
              <w:marBottom w:val="0"/>
              <w:divBdr>
                <w:top w:val="none" w:sz="0" w:space="0" w:color="auto"/>
                <w:left w:val="none" w:sz="0" w:space="0" w:color="auto"/>
                <w:bottom w:val="none" w:sz="0" w:space="0" w:color="auto"/>
                <w:right w:val="none" w:sz="0" w:space="0" w:color="auto"/>
              </w:divBdr>
            </w:div>
            <w:div w:id="25298457">
              <w:marLeft w:val="0"/>
              <w:marRight w:val="0"/>
              <w:marTop w:val="0"/>
              <w:marBottom w:val="0"/>
              <w:divBdr>
                <w:top w:val="none" w:sz="0" w:space="0" w:color="auto"/>
                <w:left w:val="none" w:sz="0" w:space="0" w:color="auto"/>
                <w:bottom w:val="none" w:sz="0" w:space="0" w:color="auto"/>
                <w:right w:val="none" w:sz="0" w:space="0" w:color="auto"/>
              </w:divBdr>
            </w:div>
            <w:div w:id="2109426829">
              <w:marLeft w:val="0"/>
              <w:marRight w:val="0"/>
              <w:marTop w:val="0"/>
              <w:marBottom w:val="0"/>
              <w:divBdr>
                <w:top w:val="none" w:sz="0" w:space="0" w:color="auto"/>
                <w:left w:val="none" w:sz="0" w:space="0" w:color="auto"/>
                <w:bottom w:val="none" w:sz="0" w:space="0" w:color="auto"/>
                <w:right w:val="none" w:sz="0" w:space="0" w:color="auto"/>
              </w:divBdr>
            </w:div>
            <w:div w:id="1553925518">
              <w:marLeft w:val="0"/>
              <w:marRight w:val="0"/>
              <w:marTop w:val="0"/>
              <w:marBottom w:val="0"/>
              <w:divBdr>
                <w:top w:val="none" w:sz="0" w:space="0" w:color="auto"/>
                <w:left w:val="none" w:sz="0" w:space="0" w:color="auto"/>
                <w:bottom w:val="none" w:sz="0" w:space="0" w:color="auto"/>
                <w:right w:val="none" w:sz="0" w:space="0" w:color="auto"/>
              </w:divBdr>
            </w:div>
            <w:div w:id="645627307">
              <w:marLeft w:val="0"/>
              <w:marRight w:val="0"/>
              <w:marTop w:val="0"/>
              <w:marBottom w:val="0"/>
              <w:divBdr>
                <w:top w:val="none" w:sz="0" w:space="0" w:color="auto"/>
                <w:left w:val="none" w:sz="0" w:space="0" w:color="auto"/>
                <w:bottom w:val="none" w:sz="0" w:space="0" w:color="auto"/>
                <w:right w:val="none" w:sz="0" w:space="0" w:color="auto"/>
              </w:divBdr>
            </w:div>
            <w:div w:id="1127049244">
              <w:marLeft w:val="0"/>
              <w:marRight w:val="0"/>
              <w:marTop w:val="0"/>
              <w:marBottom w:val="0"/>
              <w:divBdr>
                <w:top w:val="none" w:sz="0" w:space="0" w:color="auto"/>
                <w:left w:val="none" w:sz="0" w:space="0" w:color="auto"/>
                <w:bottom w:val="none" w:sz="0" w:space="0" w:color="auto"/>
                <w:right w:val="none" w:sz="0" w:space="0" w:color="auto"/>
              </w:divBdr>
            </w:div>
            <w:div w:id="601765305">
              <w:marLeft w:val="0"/>
              <w:marRight w:val="0"/>
              <w:marTop w:val="0"/>
              <w:marBottom w:val="0"/>
              <w:divBdr>
                <w:top w:val="none" w:sz="0" w:space="0" w:color="auto"/>
                <w:left w:val="none" w:sz="0" w:space="0" w:color="auto"/>
                <w:bottom w:val="none" w:sz="0" w:space="0" w:color="auto"/>
                <w:right w:val="none" w:sz="0" w:space="0" w:color="auto"/>
              </w:divBdr>
            </w:div>
            <w:div w:id="411776350">
              <w:marLeft w:val="0"/>
              <w:marRight w:val="0"/>
              <w:marTop w:val="0"/>
              <w:marBottom w:val="0"/>
              <w:divBdr>
                <w:top w:val="none" w:sz="0" w:space="0" w:color="auto"/>
                <w:left w:val="none" w:sz="0" w:space="0" w:color="auto"/>
                <w:bottom w:val="none" w:sz="0" w:space="0" w:color="auto"/>
                <w:right w:val="none" w:sz="0" w:space="0" w:color="auto"/>
              </w:divBdr>
            </w:div>
            <w:div w:id="1789809154">
              <w:marLeft w:val="0"/>
              <w:marRight w:val="0"/>
              <w:marTop w:val="0"/>
              <w:marBottom w:val="0"/>
              <w:divBdr>
                <w:top w:val="none" w:sz="0" w:space="0" w:color="auto"/>
                <w:left w:val="none" w:sz="0" w:space="0" w:color="auto"/>
                <w:bottom w:val="none" w:sz="0" w:space="0" w:color="auto"/>
                <w:right w:val="none" w:sz="0" w:space="0" w:color="auto"/>
              </w:divBdr>
            </w:div>
            <w:div w:id="681081269">
              <w:marLeft w:val="0"/>
              <w:marRight w:val="0"/>
              <w:marTop w:val="0"/>
              <w:marBottom w:val="0"/>
              <w:divBdr>
                <w:top w:val="none" w:sz="0" w:space="0" w:color="auto"/>
                <w:left w:val="none" w:sz="0" w:space="0" w:color="auto"/>
                <w:bottom w:val="none" w:sz="0" w:space="0" w:color="auto"/>
                <w:right w:val="none" w:sz="0" w:space="0" w:color="auto"/>
              </w:divBdr>
            </w:div>
            <w:div w:id="1193424191">
              <w:marLeft w:val="0"/>
              <w:marRight w:val="0"/>
              <w:marTop w:val="0"/>
              <w:marBottom w:val="0"/>
              <w:divBdr>
                <w:top w:val="none" w:sz="0" w:space="0" w:color="auto"/>
                <w:left w:val="none" w:sz="0" w:space="0" w:color="auto"/>
                <w:bottom w:val="none" w:sz="0" w:space="0" w:color="auto"/>
                <w:right w:val="none" w:sz="0" w:space="0" w:color="auto"/>
              </w:divBdr>
            </w:div>
            <w:div w:id="1372457514">
              <w:marLeft w:val="0"/>
              <w:marRight w:val="0"/>
              <w:marTop w:val="0"/>
              <w:marBottom w:val="0"/>
              <w:divBdr>
                <w:top w:val="none" w:sz="0" w:space="0" w:color="auto"/>
                <w:left w:val="none" w:sz="0" w:space="0" w:color="auto"/>
                <w:bottom w:val="none" w:sz="0" w:space="0" w:color="auto"/>
                <w:right w:val="none" w:sz="0" w:space="0" w:color="auto"/>
              </w:divBdr>
            </w:div>
            <w:div w:id="2004041276">
              <w:marLeft w:val="0"/>
              <w:marRight w:val="0"/>
              <w:marTop w:val="0"/>
              <w:marBottom w:val="0"/>
              <w:divBdr>
                <w:top w:val="none" w:sz="0" w:space="0" w:color="auto"/>
                <w:left w:val="none" w:sz="0" w:space="0" w:color="auto"/>
                <w:bottom w:val="none" w:sz="0" w:space="0" w:color="auto"/>
                <w:right w:val="none" w:sz="0" w:space="0" w:color="auto"/>
              </w:divBdr>
            </w:div>
            <w:div w:id="444038390">
              <w:marLeft w:val="0"/>
              <w:marRight w:val="0"/>
              <w:marTop w:val="0"/>
              <w:marBottom w:val="0"/>
              <w:divBdr>
                <w:top w:val="none" w:sz="0" w:space="0" w:color="auto"/>
                <w:left w:val="none" w:sz="0" w:space="0" w:color="auto"/>
                <w:bottom w:val="none" w:sz="0" w:space="0" w:color="auto"/>
                <w:right w:val="none" w:sz="0" w:space="0" w:color="auto"/>
              </w:divBdr>
            </w:div>
            <w:div w:id="382558064">
              <w:marLeft w:val="0"/>
              <w:marRight w:val="0"/>
              <w:marTop w:val="0"/>
              <w:marBottom w:val="0"/>
              <w:divBdr>
                <w:top w:val="none" w:sz="0" w:space="0" w:color="auto"/>
                <w:left w:val="none" w:sz="0" w:space="0" w:color="auto"/>
                <w:bottom w:val="none" w:sz="0" w:space="0" w:color="auto"/>
                <w:right w:val="none" w:sz="0" w:space="0" w:color="auto"/>
              </w:divBdr>
            </w:div>
            <w:div w:id="28722196">
              <w:marLeft w:val="0"/>
              <w:marRight w:val="0"/>
              <w:marTop w:val="0"/>
              <w:marBottom w:val="0"/>
              <w:divBdr>
                <w:top w:val="none" w:sz="0" w:space="0" w:color="auto"/>
                <w:left w:val="none" w:sz="0" w:space="0" w:color="auto"/>
                <w:bottom w:val="none" w:sz="0" w:space="0" w:color="auto"/>
                <w:right w:val="none" w:sz="0" w:space="0" w:color="auto"/>
              </w:divBdr>
            </w:div>
            <w:div w:id="1136488735">
              <w:marLeft w:val="0"/>
              <w:marRight w:val="0"/>
              <w:marTop w:val="0"/>
              <w:marBottom w:val="0"/>
              <w:divBdr>
                <w:top w:val="none" w:sz="0" w:space="0" w:color="auto"/>
                <w:left w:val="none" w:sz="0" w:space="0" w:color="auto"/>
                <w:bottom w:val="none" w:sz="0" w:space="0" w:color="auto"/>
                <w:right w:val="none" w:sz="0" w:space="0" w:color="auto"/>
              </w:divBdr>
            </w:div>
            <w:div w:id="1827935904">
              <w:marLeft w:val="0"/>
              <w:marRight w:val="0"/>
              <w:marTop w:val="0"/>
              <w:marBottom w:val="0"/>
              <w:divBdr>
                <w:top w:val="none" w:sz="0" w:space="0" w:color="auto"/>
                <w:left w:val="none" w:sz="0" w:space="0" w:color="auto"/>
                <w:bottom w:val="none" w:sz="0" w:space="0" w:color="auto"/>
                <w:right w:val="none" w:sz="0" w:space="0" w:color="auto"/>
              </w:divBdr>
            </w:div>
            <w:div w:id="282807125">
              <w:marLeft w:val="0"/>
              <w:marRight w:val="0"/>
              <w:marTop w:val="0"/>
              <w:marBottom w:val="0"/>
              <w:divBdr>
                <w:top w:val="none" w:sz="0" w:space="0" w:color="auto"/>
                <w:left w:val="none" w:sz="0" w:space="0" w:color="auto"/>
                <w:bottom w:val="none" w:sz="0" w:space="0" w:color="auto"/>
                <w:right w:val="none" w:sz="0" w:space="0" w:color="auto"/>
              </w:divBdr>
            </w:div>
            <w:div w:id="508060519">
              <w:marLeft w:val="0"/>
              <w:marRight w:val="0"/>
              <w:marTop w:val="0"/>
              <w:marBottom w:val="0"/>
              <w:divBdr>
                <w:top w:val="none" w:sz="0" w:space="0" w:color="auto"/>
                <w:left w:val="none" w:sz="0" w:space="0" w:color="auto"/>
                <w:bottom w:val="none" w:sz="0" w:space="0" w:color="auto"/>
                <w:right w:val="none" w:sz="0" w:space="0" w:color="auto"/>
              </w:divBdr>
            </w:div>
            <w:div w:id="2140606244">
              <w:marLeft w:val="0"/>
              <w:marRight w:val="0"/>
              <w:marTop w:val="0"/>
              <w:marBottom w:val="0"/>
              <w:divBdr>
                <w:top w:val="none" w:sz="0" w:space="0" w:color="auto"/>
                <w:left w:val="none" w:sz="0" w:space="0" w:color="auto"/>
                <w:bottom w:val="none" w:sz="0" w:space="0" w:color="auto"/>
                <w:right w:val="none" w:sz="0" w:space="0" w:color="auto"/>
              </w:divBdr>
            </w:div>
            <w:div w:id="1382250805">
              <w:marLeft w:val="0"/>
              <w:marRight w:val="0"/>
              <w:marTop w:val="0"/>
              <w:marBottom w:val="0"/>
              <w:divBdr>
                <w:top w:val="none" w:sz="0" w:space="0" w:color="auto"/>
                <w:left w:val="none" w:sz="0" w:space="0" w:color="auto"/>
                <w:bottom w:val="none" w:sz="0" w:space="0" w:color="auto"/>
                <w:right w:val="none" w:sz="0" w:space="0" w:color="auto"/>
              </w:divBdr>
            </w:div>
            <w:div w:id="91126388">
              <w:marLeft w:val="0"/>
              <w:marRight w:val="0"/>
              <w:marTop w:val="0"/>
              <w:marBottom w:val="0"/>
              <w:divBdr>
                <w:top w:val="none" w:sz="0" w:space="0" w:color="auto"/>
                <w:left w:val="none" w:sz="0" w:space="0" w:color="auto"/>
                <w:bottom w:val="none" w:sz="0" w:space="0" w:color="auto"/>
                <w:right w:val="none" w:sz="0" w:space="0" w:color="auto"/>
              </w:divBdr>
            </w:div>
            <w:div w:id="1896424568">
              <w:marLeft w:val="0"/>
              <w:marRight w:val="0"/>
              <w:marTop w:val="0"/>
              <w:marBottom w:val="0"/>
              <w:divBdr>
                <w:top w:val="none" w:sz="0" w:space="0" w:color="auto"/>
                <w:left w:val="none" w:sz="0" w:space="0" w:color="auto"/>
                <w:bottom w:val="none" w:sz="0" w:space="0" w:color="auto"/>
                <w:right w:val="none" w:sz="0" w:space="0" w:color="auto"/>
              </w:divBdr>
            </w:div>
            <w:div w:id="640227789">
              <w:marLeft w:val="0"/>
              <w:marRight w:val="0"/>
              <w:marTop w:val="0"/>
              <w:marBottom w:val="0"/>
              <w:divBdr>
                <w:top w:val="none" w:sz="0" w:space="0" w:color="auto"/>
                <w:left w:val="none" w:sz="0" w:space="0" w:color="auto"/>
                <w:bottom w:val="none" w:sz="0" w:space="0" w:color="auto"/>
                <w:right w:val="none" w:sz="0" w:space="0" w:color="auto"/>
              </w:divBdr>
            </w:div>
            <w:div w:id="1767770169">
              <w:marLeft w:val="0"/>
              <w:marRight w:val="0"/>
              <w:marTop w:val="0"/>
              <w:marBottom w:val="0"/>
              <w:divBdr>
                <w:top w:val="none" w:sz="0" w:space="0" w:color="auto"/>
                <w:left w:val="none" w:sz="0" w:space="0" w:color="auto"/>
                <w:bottom w:val="none" w:sz="0" w:space="0" w:color="auto"/>
                <w:right w:val="none" w:sz="0" w:space="0" w:color="auto"/>
              </w:divBdr>
            </w:div>
            <w:div w:id="100345264">
              <w:marLeft w:val="0"/>
              <w:marRight w:val="0"/>
              <w:marTop w:val="0"/>
              <w:marBottom w:val="0"/>
              <w:divBdr>
                <w:top w:val="none" w:sz="0" w:space="0" w:color="auto"/>
                <w:left w:val="none" w:sz="0" w:space="0" w:color="auto"/>
                <w:bottom w:val="none" w:sz="0" w:space="0" w:color="auto"/>
                <w:right w:val="none" w:sz="0" w:space="0" w:color="auto"/>
              </w:divBdr>
            </w:div>
            <w:div w:id="1676152323">
              <w:marLeft w:val="0"/>
              <w:marRight w:val="0"/>
              <w:marTop w:val="0"/>
              <w:marBottom w:val="0"/>
              <w:divBdr>
                <w:top w:val="none" w:sz="0" w:space="0" w:color="auto"/>
                <w:left w:val="none" w:sz="0" w:space="0" w:color="auto"/>
                <w:bottom w:val="none" w:sz="0" w:space="0" w:color="auto"/>
                <w:right w:val="none" w:sz="0" w:space="0" w:color="auto"/>
              </w:divBdr>
            </w:div>
            <w:div w:id="569076791">
              <w:marLeft w:val="0"/>
              <w:marRight w:val="0"/>
              <w:marTop w:val="0"/>
              <w:marBottom w:val="0"/>
              <w:divBdr>
                <w:top w:val="none" w:sz="0" w:space="0" w:color="auto"/>
                <w:left w:val="none" w:sz="0" w:space="0" w:color="auto"/>
                <w:bottom w:val="none" w:sz="0" w:space="0" w:color="auto"/>
                <w:right w:val="none" w:sz="0" w:space="0" w:color="auto"/>
              </w:divBdr>
            </w:div>
            <w:div w:id="294141914">
              <w:marLeft w:val="0"/>
              <w:marRight w:val="0"/>
              <w:marTop w:val="0"/>
              <w:marBottom w:val="0"/>
              <w:divBdr>
                <w:top w:val="none" w:sz="0" w:space="0" w:color="auto"/>
                <w:left w:val="none" w:sz="0" w:space="0" w:color="auto"/>
                <w:bottom w:val="none" w:sz="0" w:space="0" w:color="auto"/>
                <w:right w:val="none" w:sz="0" w:space="0" w:color="auto"/>
              </w:divBdr>
            </w:div>
            <w:div w:id="915550808">
              <w:marLeft w:val="0"/>
              <w:marRight w:val="0"/>
              <w:marTop w:val="0"/>
              <w:marBottom w:val="0"/>
              <w:divBdr>
                <w:top w:val="none" w:sz="0" w:space="0" w:color="auto"/>
                <w:left w:val="none" w:sz="0" w:space="0" w:color="auto"/>
                <w:bottom w:val="none" w:sz="0" w:space="0" w:color="auto"/>
                <w:right w:val="none" w:sz="0" w:space="0" w:color="auto"/>
              </w:divBdr>
            </w:div>
            <w:div w:id="1658608630">
              <w:marLeft w:val="0"/>
              <w:marRight w:val="0"/>
              <w:marTop w:val="0"/>
              <w:marBottom w:val="0"/>
              <w:divBdr>
                <w:top w:val="none" w:sz="0" w:space="0" w:color="auto"/>
                <w:left w:val="none" w:sz="0" w:space="0" w:color="auto"/>
                <w:bottom w:val="none" w:sz="0" w:space="0" w:color="auto"/>
                <w:right w:val="none" w:sz="0" w:space="0" w:color="auto"/>
              </w:divBdr>
            </w:div>
            <w:div w:id="2127769529">
              <w:marLeft w:val="0"/>
              <w:marRight w:val="0"/>
              <w:marTop w:val="0"/>
              <w:marBottom w:val="0"/>
              <w:divBdr>
                <w:top w:val="none" w:sz="0" w:space="0" w:color="auto"/>
                <w:left w:val="none" w:sz="0" w:space="0" w:color="auto"/>
                <w:bottom w:val="none" w:sz="0" w:space="0" w:color="auto"/>
                <w:right w:val="none" w:sz="0" w:space="0" w:color="auto"/>
              </w:divBdr>
            </w:div>
            <w:div w:id="1421633920">
              <w:marLeft w:val="0"/>
              <w:marRight w:val="0"/>
              <w:marTop w:val="0"/>
              <w:marBottom w:val="0"/>
              <w:divBdr>
                <w:top w:val="none" w:sz="0" w:space="0" w:color="auto"/>
                <w:left w:val="none" w:sz="0" w:space="0" w:color="auto"/>
                <w:bottom w:val="none" w:sz="0" w:space="0" w:color="auto"/>
                <w:right w:val="none" w:sz="0" w:space="0" w:color="auto"/>
              </w:divBdr>
            </w:div>
            <w:div w:id="2128884725">
              <w:marLeft w:val="0"/>
              <w:marRight w:val="0"/>
              <w:marTop w:val="0"/>
              <w:marBottom w:val="0"/>
              <w:divBdr>
                <w:top w:val="none" w:sz="0" w:space="0" w:color="auto"/>
                <w:left w:val="none" w:sz="0" w:space="0" w:color="auto"/>
                <w:bottom w:val="none" w:sz="0" w:space="0" w:color="auto"/>
                <w:right w:val="none" w:sz="0" w:space="0" w:color="auto"/>
              </w:divBdr>
            </w:div>
            <w:div w:id="1636449193">
              <w:marLeft w:val="0"/>
              <w:marRight w:val="0"/>
              <w:marTop w:val="0"/>
              <w:marBottom w:val="0"/>
              <w:divBdr>
                <w:top w:val="none" w:sz="0" w:space="0" w:color="auto"/>
                <w:left w:val="none" w:sz="0" w:space="0" w:color="auto"/>
                <w:bottom w:val="none" w:sz="0" w:space="0" w:color="auto"/>
                <w:right w:val="none" w:sz="0" w:space="0" w:color="auto"/>
              </w:divBdr>
            </w:div>
            <w:div w:id="1789742506">
              <w:marLeft w:val="0"/>
              <w:marRight w:val="0"/>
              <w:marTop w:val="0"/>
              <w:marBottom w:val="0"/>
              <w:divBdr>
                <w:top w:val="none" w:sz="0" w:space="0" w:color="auto"/>
                <w:left w:val="none" w:sz="0" w:space="0" w:color="auto"/>
                <w:bottom w:val="none" w:sz="0" w:space="0" w:color="auto"/>
                <w:right w:val="none" w:sz="0" w:space="0" w:color="auto"/>
              </w:divBdr>
            </w:div>
            <w:div w:id="468402069">
              <w:marLeft w:val="0"/>
              <w:marRight w:val="0"/>
              <w:marTop w:val="0"/>
              <w:marBottom w:val="0"/>
              <w:divBdr>
                <w:top w:val="none" w:sz="0" w:space="0" w:color="auto"/>
                <w:left w:val="none" w:sz="0" w:space="0" w:color="auto"/>
                <w:bottom w:val="none" w:sz="0" w:space="0" w:color="auto"/>
                <w:right w:val="none" w:sz="0" w:space="0" w:color="auto"/>
              </w:divBdr>
            </w:div>
            <w:div w:id="1675261963">
              <w:marLeft w:val="0"/>
              <w:marRight w:val="0"/>
              <w:marTop w:val="0"/>
              <w:marBottom w:val="0"/>
              <w:divBdr>
                <w:top w:val="none" w:sz="0" w:space="0" w:color="auto"/>
                <w:left w:val="none" w:sz="0" w:space="0" w:color="auto"/>
                <w:bottom w:val="none" w:sz="0" w:space="0" w:color="auto"/>
                <w:right w:val="none" w:sz="0" w:space="0" w:color="auto"/>
              </w:divBdr>
            </w:div>
            <w:div w:id="2018190853">
              <w:marLeft w:val="0"/>
              <w:marRight w:val="0"/>
              <w:marTop w:val="0"/>
              <w:marBottom w:val="0"/>
              <w:divBdr>
                <w:top w:val="none" w:sz="0" w:space="0" w:color="auto"/>
                <w:left w:val="none" w:sz="0" w:space="0" w:color="auto"/>
                <w:bottom w:val="none" w:sz="0" w:space="0" w:color="auto"/>
                <w:right w:val="none" w:sz="0" w:space="0" w:color="auto"/>
              </w:divBdr>
            </w:div>
            <w:div w:id="659652432">
              <w:marLeft w:val="0"/>
              <w:marRight w:val="0"/>
              <w:marTop w:val="0"/>
              <w:marBottom w:val="0"/>
              <w:divBdr>
                <w:top w:val="none" w:sz="0" w:space="0" w:color="auto"/>
                <w:left w:val="none" w:sz="0" w:space="0" w:color="auto"/>
                <w:bottom w:val="none" w:sz="0" w:space="0" w:color="auto"/>
                <w:right w:val="none" w:sz="0" w:space="0" w:color="auto"/>
              </w:divBdr>
            </w:div>
            <w:div w:id="1539051062">
              <w:marLeft w:val="0"/>
              <w:marRight w:val="0"/>
              <w:marTop w:val="0"/>
              <w:marBottom w:val="0"/>
              <w:divBdr>
                <w:top w:val="none" w:sz="0" w:space="0" w:color="auto"/>
                <w:left w:val="none" w:sz="0" w:space="0" w:color="auto"/>
                <w:bottom w:val="none" w:sz="0" w:space="0" w:color="auto"/>
                <w:right w:val="none" w:sz="0" w:space="0" w:color="auto"/>
              </w:divBdr>
            </w:div>
            <w:div w:id="1259604738">
              <w:marLeft w:val="0"/>
              <w:marRight w:val="0"/>
              <w:marTop w:val="0"/>
              <w:marBottom w:val="0"/>
              <w:divBdr>
                <w:top w:val="none" w:sz="0" w:space="0" w:color="auto"/>
                <w:left w:val="none" w:sz="0" w:space="0" w:color="auto"/>
                <w:bottom w:val="none" w:sz="0" w:space="0" w:color="auto"/>
                <w:right w:val="none" w:sz="0" w:space="0" w:color="auto"/>
              </w:divBdr>
            </w:div>
            <w:div w:id="1282228943">
              <w:marLeft w:val="0"/>
              <w:marRight w:val="0"/>
              <w:marTop w:val="0"/>
              <w:marBottom w:val="0"/>
              <w:divBdr>
                <w:top w:val="none" w:sz="0" w:space="0" w:color="auto"/>
                <w:left w:val="none" w:sz="0" w:space="0" w:color="auto"/>
                <w:bottom w:val="none" w:sz="0" w:space="0" w:color="auto"/>
                <w:right w:val="none" w:sz="0" w:space="0" w:color="auto"/>
              </w:divBdr>
            </w:div>
            <w:div w:id="675617043">
              <w:marLeft w:val="0"/>
              <w:marRight w:val="0"/>
              <w:marTop w:val="0"/>
              <w:marBottom w:val="0"/>
              <w:divBdr>
                <w:top w:val="none" w:sz="0" w:space="0" w:color="auto"/>
                <w:left w:val="none" w:sz="0" w:space="0" w:color="auto"/>
                <w:bottom w:val="none" w:sz="0" w:space="0" w:color="auto"/>
                <w:right w:val="none" w:sz="0" w:space="0" w:color="auto"/>
              </w:divBdr>
            </w:div>
            <w:div w:id="148833592">
              <w:marLeft w:val="0"/>
              <w:marRight w:val="0"/>
              <w:marTop w:val="0"/>
              <w:marBottom w:val="0"/>
              <w:divBdr>
                <w:top w:val="none" w:sz="0" w:space="0" w:color="auto"/>
                <w:left w:val="none" w:sz="0" w:space="0" w:color="auto"/>
                <w:bottom w:val="none" w:sz="0" w:space="0" w:color="auto"/>
                <w:right w:val="none" w:sz="0" w:space="0" w:color="auto"/>
              </w:divBdr>
            </w:div>
            <w:div w:id="1311403201">
              <w:marLeft w:val="0"/>
              <w:marRight w:val="0"/>
              <w:marTop w:val="0"/>
              <w:marBottom w:val="0"/>
              <w:divBdr>
                <w:top w:val="none" w:sz="0" w:space="0" w:color="auto"/>
                <w:left w:val="none" w:sz="0" w:space="0" w:color="auto"/>
                <w:bottom w:val="none" w:sz="0" w:space="0" w:color="auto"/>
                <w:right w:val="none" w:sz="0" w:space="0" w:color="auto"/>
              </w:divBdr>
            </w:div>
            <w:div w:id="1031301347">
              <w:marLeft w:val="0"/>
              <w:marRight w:val="0"/>
              <w:marTop w:val="0"/>
              <w:marBottom w:val="0"/>
              <w:divBdr>
                <w:top w:val="none" w:sz="0" w:space="0" w:color="auto"/>
                <w:left w:val="none" w:sz="0" w:space="0" w:color="auto"/>
                <w:bottom w:val="none" w:sz="0" w:space="0" w:color="auto"/>
                <w:right w:val="none" w:sz="0" w:space="0" w:color="auto"/>
              </w:divBdr>
            </w:div>
            <w:div w:id="1662078552">
              <w:marLeft w:val="0"/>
              <w:marRight w:val="0"/>
              <w:marTop w:val="0"/>
              <w:marBottom w:val="0"/>
              <w:divBdr>
                <w:top w:val="none" w:sz="0" w:space="0" w:color="auto"/>
                <w:left w:val="none" w:sz="0" w:space="0" w:color="auto"/>
                <w:bottom w:val="none" w:sz="0" w:space="0" w:color="auto"/>
                <w:right w:val="none" w:sz="0" w:space="0" w:color="auto"/>
              </w:divBdr>
            </w:div>
            <w:div w:id="863908525">
              <w:marLeft w:val="0"/>
              <w:marRight w:val="0"/>
              <w:marTop w:val="0"/>
              <w:marBottom w:val="0"/>
              <w:divBdr>
                <w:top w:val="none" w:sz="0" w:space="0" w:color="auto"/>
                <w:left w:val="none" w:sz="0" w:space="0" w:color="auto"/>
                <w:bottom w:val="none" w:sz="0" w:space="0" w:color="auto"/>
                <w:right w:val="none" w:sz="0" w:space="0" w:color="auto"/>
              </w:divBdr>
            </w:div>
            <w:div w:id="932471125">
              <w:marLeft w:val="0"/>
              <w:marRight w:val="0"/>
              <w:marTop w:val="0"/>
              <w:marBottom w:val="0"/>
              <w:divBdr>
                <w:top w:val="none" w:sz="0" w:space="0" w:color="auto"/>
                <w:left w:val="none" w:sz="0" w:space="0" w:color="auto"/>
                <w:bottom w:val="none" w:sz="0" w:space="0" w:color="auto"/>
                <w:right w:val="none" w:sz="0" w:space="0" w:color="auto"/>
              </w:divBdr>
            </w:div>
            <w:div w:id="552355563">
              <w:marLeft w:val="0"/>
              <w:marRight w:val="0"/>
              <w:marTop w:val="0"/>
              <w:marBottom w:val="0"/>
              <w:divBdr>
                <w:top w:val="none" w:sz="0" w:space="0" w:color="auto"/>
                <w:left w:val="none" w:sz="0" w:space="0" w:color="auto"/>
                <w:bottom w:val="none" w:sz="0" w:space="0" w:color="auto"/>
                <w:right w:val="none" w:sz="0" w:space="0" w:color="auto"/>
              </w:divBdr>
            </w:div>
            <w:div w:id="1149441047">
              <w:marLeft w:val="0"/>
              <w:marRight w:val="0"/>
              <w:marTop w:val="0"/>
              <w:marBottom w:val="0"/>
              <w:divBdr>
                <w:top w:val="none" w:sz="0" w:space="0" w:color="auto"/>
                <w:left w:val="none" w:sz="0" w:space="0" w:color="auto"/>
                <w:bottom w:val="none" w:sz="0" w:space="0" w:color="auto"/>
                <w:right w:val="none" w:sz="0" w:space="0" w:color="auto"/>
              </w:divBdr>
            </w:div>
            <w:div w:id="1382366684">
              <w:marLeft w:val="0"/>
              <w:marRight w:val="0"/>
              <w:marTop w:val="0"/>
              <w:marBottom w:val="0"/>
              <w:divBdr>
                <w:top w:val="none" w:sz="0" w:space="0" w:color="auto"/>
                <w:left w:val="none" w:sz="0" w:space="0" w:color="auto"/>
                <w:bottom w:val="none" w:sz="0" w:space="0" w:color="auto"/>
                <w:right w:val="none" w:sz="0" w:space="0" w:color="auto"/>
              </w:divBdr>
            </w:div>
            <w:div w:id="12482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3864">
      <w:bodyDiv w:val="1"/>
      <w:marLeft w:val="0"/>
      <w:marRight w:val="0"/>
      <w:marTop w:val="0"/>
      <w:marBottom w:val="0"/>
      <w:divBdr>
        <w:top w:val="none" w:sz="0" w:space="0" w:color="auto"/>
        <w:left w:val="none" w:sz="0" w:space="0" w:color="auto"/>
        <w:bottom w:val="none" w:sz="0" w:space="0" w:color="auto"/>
        <w:right w:val="none" w:sz="0" w:space="0" w:color="auto"/>
      </w:divBdr>
    </w:div>
    <w:div w:id="2107581058">
      <w:bodyDiv w:val="1"/>
      <w:marLeft w:val="0"/>
      <w:marRight w:val="0"/>
      <w:marTop w:val="0"/>
      <w:marBottom w:val="0"/>
      <w:divBdr>
        <w:top w:val="none" w:sz="0" w:space="0" w:color="auto"/>
        <w:left w:val="none" w:sz="0" w:space="0" w:color="auto"/>
        <w:bottom w:val="none" w:sz="0" w:space="0" w:color="auto"/>
        <w:right w:val="none" w:sz="0" w:space="0" w:color="auto"/>
      </w:divBdr>
    </w:div>
    <w:div w:id="2107995853">
      <w:bodyDiv w:val="1"/>
      <w:marLeft w:val="0"/>
      <w:marRight w:val="0"/>
      <w:marTop w:val="0"/>
      <w:marBottom w:val="0"/>
      <w:divBdr>
        <w:top w:val="none" w:sz="0" w:space="0" w:color="auto"/>
        <w:left w:val="none" w:sz="0" w:space="0" w:color="auto"/>
        <w:bottom w:val="none" w:sz="0" w:space="0" w:color="auto"/>
        <w:right w:val="none" w:sz="0" w:space="0" w:color="auto"/>
      </w:divBdr>
    </w:div>
    <w:div w:id="2112771593">
      <w:bodyDiv w:val="1"/>
      <w:marLeft w:val="0"/>
      <w:marRight w:val="0"/>
      <w:marTop w:val="0"/>
      <w:marBottom w:val="0"/>
      <w:divBdr>
        <w:top w:val="none" w:sz="0" w:space="0" w:color="auto"/>
        <w:left w:val="none" w:sz="0" w:space="0" w:color="auto"/>
        <w:bottom w:val="none" w:sz="0" w:space="0" w:color="auto"/>
        <w:right w:val="none" w:sz="0" w:space="0" w:color="auto"/>
      </w:divBdr>
    </w:div>
    <w:div w:id="2114398126">
      <w:bodyDiv w:val="1"/>
      <w:marLeft w:val="0"/>
      <w:marRight w:val="0"/>
      <w:marTop w:val="0"/>
      <w:marBottom w:val="0"/>
      <w:divBdr>
        <w:top w:val="none" w:sz="0" w:space="0" w:color="auto"/>
        <w:left w:val="none" w:sz="0" w:space="0" w:color="auto"/>
        <w:bottom w:val="none" w:sz="0" w:space="0" w:color="auto"/>
        <w:right w:val="none" w:sz="0" w:space="0" w:color="auto"/>
      </w:divBdr>
    </w:div>
    <w:div w:id="2132286023">
      <w:bodyDiv w:val="1"/>
      <w:marLeft w:val="0"/>
      <w:marRight w:val="0"/>
      <w:marTop w:val="0"/>
      <w:marBottom w:val="0"/>
      <w:divBdr>
        <w:top w:val="none" w:sz="0" w:space="0" w:color="auto"/>
        <w:left w:val="none" w:sz="0" w:space="0" w:color="auto"/>
        <w:bottom w:val="none" w:sz="0" w:space="0" w:color="auto"/>
        <w:right w:val="none" w:sz="0" w:space="0" w:color="auto"/>
      </w:divBdr>
    </w:div>
    <w:div w:id="2135173843">
      <w:bodyDiv w:val="1"/>
      <w:marLeft w:val="0"/>
      <w:marRight w:val="0"/>
      <w:marTop w:val="0"/>
      <w:marBottom w:val="0"/>
      <w:divBdr>
        <w:top w:val="none" w:sz="0" w:space="0" w:color="auto"/>
        <w:left w:val="none" w:sz="0" w:space="0" w:color="auto"/>
        <w:bottom w:val="none" w:sz="0" w:space="0" w:color="auto"/>
        <w:right w:val="none" w:sz="0" w:space="0" w:color="auto"/>
      </w:divBdr>
    </w:div>
    <w:div w:id="213860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www.watelectrical.com/biosensors-types-its-working-and-applications/" TargetMode="External"/><Relationship Id="rId26" Type="http://schemas.openxmlformats.org/officeDocument/2006/relationships/hyperlink" Target="https://www.electronics-tutorials.ws/io/io_3.html" TargetMode="External"/><Relationship Id="rId39" Type="http://schemas.openxmlformats.org/officeDocument/2006/relationships/image" Target="media/image7.png"/><Relationship Id="rId21" Type="http://schemas.openxmlformats.org/officeDocument/2006/relationships/hyperlink" Target="https://www.elprocus.com/raspberry-pi-new-development-board/" TargetMode="External"/><Relationship Id="rId34" Type="http://schemas.openxmlformats.org/officeDocument/2006/relationships/image" Target="media/image4.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jpeg"/><Relationship Id="rId55" Type="http://schemas.openxmlformats.org/officeDocument/2006/relationships/image" Target="media/image23.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s://www.watelectronics.com/satellite-communication/" TargetMode="External"/><Relationship Id="rId25" Type="http://schemas.openxmlformats.org/officeDocument/2006/relationships/image" Target="media/image3.jpeg"/><Relationship Id="rId33" Type="http://schemas.openxmlformats.org/officeDocument/2006/relationships/hyperlink" Target="http://www.resistorguide.com/ntc-thermistor/" TargetMode="External"/><Relationship Id="rId38" Type="http://schemas.openxmlformats.org/officeDocument/2006/relationships/hyperlink" Target="https://www.electronicsforu.com/?s=bluetooth" TargetMode="External"/><Relationship Id="rId46" Type="http://schemas.openxmlformats.org/officeDocument/2006/relationships/image" Target="media/image14.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yperlink" Target="http://www.atmel.com/Images/Atmel-2549-8-bit-AVR-Microcontroller-ATmega640-1280-1281-2560-2561_datasheet.pdf" TargetMode="External"/><Relationship Id="rId29" Type="http://schemas.openxmlformats.org/officeDocument/2006/relationships/hyperlink" Target="https://www.newworldencyclopedia.org/entry/Thermoelectric_effect" TargetMode="External"/><Relationship Id="rId41" Type="http://schemas.openxmlformats.org/officeDocument/2006/relationships/image" Target="media/image9.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hyperlink" Target="https://www.elprocus.com/automatic-wireless-health-monitoring-system-circuit/" TargetMode="External"/><Relationship Id="rId32" Type="http://schemas.openxmlformats.org/officeDocument/2006/relationships/hyperlink" Target="https://www.omega.co.uk/temperature/z/thermocouple-RTD.html" TargetMode="External"/><Relationship Id="rId37" Type="http://schemas.openxmlformats.org/officeDocument/2006/relationships/hyperlink" Target="https://www.electronicsforu.com/electronics-projects/plus-minus-5v-supply-from-9v-battery" TargetMode="External"/><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elprocus.com/types-of-voltage-regulators-and-working-principle/" TargetMode="External"/><Relationship Id="rId28" Type="http://schemas.openxmlformats.org/officeDocument/2006/relationships/hyperlink" Target="https://www.omega.com/en-us/resources/thermocouples" TargetMode="External"/><Relationship Id="rId36" Type="http://schemas.openxmlformats.org/officeDocument/2006/relationships/image" Target="media/image6.png"/><Relationship Id="rId49" Type="http://schemas.openxmlformats.org/officeDocument/2006/relationships/image" Target="media/image17.png"/><Relationship Id="rId57" Type="http://schemas.microsoft.com/office/2011/relationships/people" Target="people.xml"/><Relationship Id="rId10" Type="http://schemas.openxmlformats.org/officeDocument/2006/relationships/footer" Target="footer1.xml"/><Relationship Id="rId19" Type="http://schemas.openxmlformats.org/officeDocument/2006/relationships/hyperlink" Target="https://www.elprocus.com/different-types-printed-circuit-boards/" TargetMode="External"/><Relationship Id="rId31" Type="http://schemas.openxmlformats.org/officeDocument/2006/relationships/hyperlink" Target="http://www.resistorguide.com/ptc-thermistor/" TargetMode="External"/><Relationship Id="rId44" Type="http://schemas.openxmlformats.org/officeDocument/2006/relationships/image" Target="media/image12.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affordablecontractorsinsurance.com/contractors-insurance/" TargetMode="External"/><Relationship Id="rId22" Type="http://schemas.openxmlformats.org/officeDocument/2006/relationships/hyperlink" Target="https://www.elprocus.com/building-the-internet-of-things-using-raspberry-pi/" TargetMode="External"/><Relationship Id="rId27" Type="http://schemas.openxmlformats.org/officeDocument/2006/relationships/hyperlink" Target="https://www.digikey.com/en/articles/techzone/2011/oct/temperature-sensors-the-basics" TargetMode="External"/><Relationship Id="rId30" Type="http://schemas.openxmlformats.org/officeDocument/2006/relationships/hyperlink" Target="https://www.ametherm.com/thermistor/what-is-an-ntc-thermistor" TargetMode="Externa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1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Gra28</b:Tag>
    <b:SourceType>JournalArticle</b:SourceType>
    <b:Guid>{2C37FBBF-B734-4CC6-A6E4-1482169CFA1E}</b:Guid>
    <b:Year>2021-2028</b:Year>
    <b:Author>
      <b:Author>
        <b:NameList>
          <b:Person>
            <b:Last>Research</b:Last>
            <b:First>Grand</b:First>
            <b:Middle>View</b:Middle>
          </b:Person>
        </b:NameList>
      </b:Author>
    </b:Author>
    <b:JournalName>Personal Protective Equipment Market Size, Share &amp; Trends Analysis Report By Product (Respiratory Protection, Protective Clothing), By End-use (Healthcare, Manufacturing), By Region, And Segment Forecasts</b:JournalName>
    <b:RefOrder>2</b:RefOrder>
  </b:Source>
  <b:Source>
    <b:Tag>Zek15</b:Tag>
    <b:SourceType>JournalArticle</b:SourceType>
    <b:Guid>{349C9614-C5C4-48B7-B345-88BA7DB7117D}</b:Guid>
    <b:Year>2015</b:Year>
    <b:Author>
      <b:Author>
        <b:NameList>
          <b:Person>
            <b:Last>Zek</b:Last>
          </b:Person>
        </b:NameList>
      </b:Author>
    </b:Author>
    <b:JournalName>LifeBEAM Smart Hat-Measure Your Heart Rate in Style!</b:JournalName>
    <b:RefOrder>3</b:RefOrder>
  </b:Source>
  <b:Source>
    <b:Tag>Gri</b:Tag>
    <b:SourceType>InternetSite</b:SourceType>
    <b:Guid>{0954C724-EAA0-4D81-8D6F-2849430ED210}</b:Guid>
    <b:Title>Smart Football Helmet May Help Detect Concussions - CNN.com</b:Title>
    <b:Author>
      <b:Author>
        <b:NameList>
          <b:Person>
            <b:Last>Griggs</b:Last>
            <b:First>Brandon</b:First>
          </b:Person>
        </b:NameList>
      </b:Author>
    </b:Author>
    <b:ProductionCompany>CNN. Cable News</b:ProductionCompany>
    <b:RefOrder>4</b:RefOrder>
  </b:Source>
  <b:Source>
    <b:Tag>BRE09</b:Tag>
    <b:SourceType>JournalArticle</b:SourceType>
    <b:Guid>{7145C028-6624-4B09-A081-123EB0964417}</b:Guid>
    <b:Title>A Smart Football Helmet Monitors Players’ Health</b:Title>
    <b:Year>JUN 9, 2009</b:Year>
    <b:Author>
      <b:Author>
        <b:NameList>
          <b:Person>
            <b:Last>ZARDA</b:Last>
            <b:First>BRETT</b:First>
          </b:Person>
        </b:NameList>
      </b:Author>
    </b:Author>
    <b:JournalName>A Smart Football Helmet Monitors Players’ Health</b:JournalName>
    <b:RefOrder>5</b:RefOrder>
  </b:Source>
  <b:Source>
    <b:Tag>Aim15</b:Tag>
    <b:SourceType>InternetSite</b:SourceType>
    <b:Guid>{08BC3540-9A3D-4FC0-BB7B-86853D2A0899}</b:Guid>
    <b:Title>Laing O'Rourke monitors workers' safety with a smart hardhat</b:Title>
    <b:Year>2015</b:Year>
    <b:Author>
      <b:Author>
        <b:NameList>
          <b:Person>
            <b:Last>Chanthadavong</b:Last>
            <b:First>Aimee</b:First>
          </b:Person>
        </b:NameList>
      </b:Author>
    </b:Author>
    <b:ProductionCompany>ZDNet</b:ProductionCompany>
    <b:Month>November</b:Month>
    <b:Day>17</b:Day>
    <b:RefOrder>6</b:RefOrder>
  </b:Source>
  <b:Source>
    <b:Tag>Pit17</b:Tag>
    <b:SourceType>InternetSite</b:SourceType>
    <b:Guid>{71638511-272D-4899-89B2-BBF94107C5E5}</b:Guid>
    <b:Author>
      <b:Author>
        <b:NameList>
          <b:Person>
            <b:Last>Pittsburgh</b:Last>
            <b:First>PA</b:First>
          </b:Person>
        </b:NameList>
      </b:Author>
    </b:Author>
    <b:Title>SOLEPOWER LAUNCHES SELF-POWERED SMARTBOOTS </b:Title>
    <b:ProductionCompany>SolePower</b:ProductionCompany>
    <b:Year>2017</b:Year>
    <b:Month>February</b:Month>
    <b:Day>6</b:Day>
    <b:URL>http://www.solepowertech.com/pr-smartboots</b:URL>
    <b:RefOrder>7</b:RefOrder>
  </b:Source>
  <b:Source>
    <b:Tag>SAF</b:Tag>
    <b:SourceType>DocumentFromInternetSite</b:SourceType>
    <b:Guid>{995394AA-8566-499D-B50F-53B8A3F2D7A0}</b:Guid>
    <b:Title>SAFETY HAZARDS CONSTRUCTION WORKERS NEED TO KNOW ABOUT</b:Title>
    <b:URL>https://weeklysafety.com/blog/common-construction-site-safety-hazards</b:URL>
    <b:RefOrder>8</b:RefOrder>
  </b:Source>
  <b:Source>
    <b:Tag>Ray11</b:Tag>
    <b:SourceType>Book</b:SourceType>
    <b:Guid>{3DB75EE1-982B-4748-8053-F1105B105434}</b:Guid>
    <b:Author>
      <b:Author>
        <b:NameList>
          <b:Person>
            <b:Last>Raychaudhuri</b:Last>
            <b:First>Dipankar,</b:First>
            <b:Middle>and Mario Gerla, eds</b:Middle>
          </b:Person>
        </b:NameList>
      </b:Author>
    </b:Author>
    <b:Title>Emerging wireless technologies and the future mobile internet.</b:Title>
    <b:Year>2011</b:Year>
    <b:Publisher>Cambridge University Press</b:Publisher>
    <b:RefOrder>9</b:RefOrder>
  </b:Source>
  <b:Source>
    <b:Tag>Whi91</b:Tag>
    <b:SourceType>Book</b:SourceType>
    <b:Guid>{17800BD5-3FF5-400C-9540-C70B96B7BC25}</b:Guid>
    <b:Author>
      <b:Author>
        <b:NameList>
          <b:Person>
            <b:Last>Whitaker</b:Last>
            <b:First>Jerry</b:First>
            <b:Middle>C</b:Middle>
          </b:Person>
        </b:NameList>
      </b:Author>
    </b:Author>
    <b:Title> Radio Frequency Transmission Systems: Design and Operation</b:Title>
    <b:Year>1991</b:Year>
    <b:City>McGraw-Hill</b:City>
    <b:Publisher>Intertext Publications</b:Publisher>
    <b:RefOrder>10</b:RefOrder>
  </b:Source>
  <b:Source>
    <b:Tag>adm21</b:Tag>
    <b:SourceType>InternetSite</b:SourceType>
    <b:Guid>{8AFCD62C-F0BC-45D3-9CE0-726D30173AF2}</b:Guid>
    <b:Title> Different Types of Wireless Communication Technologies</b:Title>
    <b:Year>2021</b:Year>
    <b:Author>
      <b:Author>
        <b:NameList>
          <b:Person>
            <b:Last>admin</b:Last>
          </b:Person>
        </b:NameList>
      </b:Author>
    </b:Author>
    <b:ProductionCompany>WatElectronics.com </b:ProductionCompany>
    <b:Month>January</b:Month>
    <b:Day>5</b:Day>
    <b:RefOrder>11</b:RefOrder>
  </b:Source>
  <b:Source>
    <b:Tag>Arj20</b:Tag>
    <b:SourceType>InternetSite</b:SourceType>
    <b:Guid>{A1BA4C8B-6C95-4D20-832A-DEC2750A650D}</b:Guid>
    <b:Author>
      <b:Author>
        <b:NameList>
          <b:Person>
            <b:Last>Thakur</b:Last>
            <b:First>Arjun</b:First>
          </b:Person>
        </b:NameList>
      </b:Author>
    </b:Author>
    <b:Title>Microwave Transmission</b:Title>
    <b:ProductionCompany>tutorialspoint</b:ProductionCompany>
    <b:Year>2020</b:Year>
    <b:Month>June</b:Month>
    <b:Day>22</b:Day>
    <b:URL>https://www.tutorialspoint.com/Microwave-Transmission</b:URL>
    <b:RefOrder>12</b:RefOrder>
  </b:Source>
  <b:Source>
    <b:Tag>Pad22</b:Tag>
    <b:SourceType>BookSection</b:SourceType>
    <b:Guid>{8BE4EC9D-026B-489F-8537-6056C52973A0}</b:Guid>
    <b:Title> Analysis of Bluetooth Versions (4.0, 4.2, 5, 5.1, and 5.2) for IoT Applications</b:Title>
    <b:Year>2022</b:Year>
    <b:Author>
      <b:Author>
        <b:NameList>
          <b:Person>
            <b:Last>Padiya</b:Last>
            <b:First>S.</b:First>
            <b:Middle>D., and V. S. Gulhane</b:Middle>
          </b:Person>
        </b:NameList>
      </b:Author>
    </b:Author>
    <b:BookTitle>Implementing Data Analytics and Architectures for Next Generation Wireless Communications</b:BookTitle>
    <b:Pages>pp. 153-178</b:Pages>
    <b:Publisher>IGI Global</b:Publisher>
    <b:RefOrder>13</b:RefOrder>
  </b:Source>
  <b:Source>
    <b:Tag>Din21</b:Tag>
    <b:SourceType>JournalArticle</b:SourceType>
    <b:Guid>{9BAA4D9D-F65E-4A74-8181-1E941CEEA1D6}</b:Guid>
    <b:Title>The use of ZigBee wireless communication technology in industrial automation control</b:Title>
    <b:Year>2021</b:Year>
    <b:Author>
      <b:Author>
        <b:NameList>
          <b:Person>
            <b:Last>Ding</b:Last>
            <b:First>ShuYu,</b:First>
            <b:Middle>JianLi Liu, and MingHong Yue</b:Middle>
          </b:Person>
        </b:NameList>
      </b:Author>
    </b:Author>
    <b:JournalName>Wireless Communications and Mobile Computing</b:JournalName>
    <b:RefOrder>14</b:RefOrder>
  </b:Source>
  <b:Source>
    <b:Tag>Ade</b:Tag>
    <b:SourceType>Report</b:SourceType>
    <b:Guid>{66D158CD-4A14-4AE4-9A66-77DBCDAA9670}</b:Guid>
    <b:Title>Integration of Wireless Broadband Networks With WiMax To Provide Reliable Internet Access to Subscribers</b:Title>
    <b:Author>
      <b:Author>
        <b:NameList>
          <b:Person>
            <b:Last>Adeogun</b:Last>
            <b:First>Christopher</b:First>
            <b:Middle>Olabisi Olutobi</b:Middle>
          </b:Person>
        </b:NameList>
      </b:Author>
    </b:Author>
    <b:RefOrder>15</b:RefOrder>
  </b:Source>
  <b:Source>
    <b:Tag>Emm20</b:Tag>
    <b:SourceType>InternetSite</b:SourceType>
    <b:Guid>{651E9DDC-62F8-4A84-9D6F-285FF01F7011}</b:Guid>
    <b:Title>GETTING STARTED WITH THE NODEMCU (ESP8266 BASED DEVELOPMENT BOARD)</b:Title>
    <b:Year>2020</b:Year>
    <b:Author>
      <b:Author>
        <b:NameList>
          <b:Person>
            <b:Last>Odunlade</b:Last>
            <b:First>Emmanuel</b:First>
          </b:Person>
        </b:NameList>
      </b:Author>
    </b:Author>
    <b:ProductionCompany>https://www.electronics-lab.com/</b:ProductionCompany>
    <b:Month>April</b:Month>
    <b:Day>22</b:Day>
    <b:RefOrder>17</b:RefOrder>
  </b:Source>
  <b:Source>
    <b:Tag>Dif</b:Tag>
    <b:SourceType>InternetSite</b:SourceType>
    <b:Guid>{766C02B1-C4C7-4281-A1D3-07D7E93E504E}</b:Guid>
    <b:Title>Different Microcontroller Boards and their Applications</b:Title>
    <b:ProductionCompany>elprocus.com</b:ProductionCompany>
    <b:URL>https://www.elprocus.com/different-types-of-microcontroller-boards/</b:URL>
    <b:RefOrder>21</b:RefOrder>
  </b:Source>
  <b:Source>
    <b:Tag>Dif1</b:Tag>
    <b:SourceType>InternetSite</b:SourceType>
    <b:Guid>{A96467DB-CE71-482A-8F05-6EA887159408}</b:Guid>
    <b:Title>Different Microcontroller Boards and their Applications</b:Title>
    <b:ProductionCompany>elprocus.com</b:ProductionCompany>
    <b:URL>https://www.elprocus.com/different-types-of-microcontroller-boards/</b:URL>
    <b:RefOrder>16</b:RefOrder>
  </b:Source>
  <b:Source>
    <b:Tag>MIp</b:Tag>
    <b:SourceType>InternetSite</b:SourceType>
    <b:Guid>{2DA087AD-3994-40C5-83BD-7753C72D5FE1}</b:Guid>
    <b:Title>MI:power Board for BBC micro:bit V2</b:Title>
    <b:ProductionCompany>core-electronics.com</b:ProductionCompany>
    <b:URL>https://core-electronics.com.au/mi-power-board-for-bbc-micro-bit.html</b:URL>
    <b:RefOrder>18</b:RefOrder>
  </b:Source>
  <b:Source>
    <b:Tag>Sha</b:Tag>
    <b:SourceType>InternetSite</b:SourceType>
    <b:Guid>{889CD164-AC9B-4B3F-B90F-B47B4A64CE22}</b:Guid>
    <b:Title>The Top Causes of Workplace Injuries and Fatalities</b:Title>
    <b:Author>
      <b:Author>
        <b:NameList>
          <b:Person>
            <b:Last>Macpherson</b:Last>
            <b:First>Shawn</b:First>
          </b:Person>
        </b:NameList>
      </b:Author>
    </b:Author>
    <b:ProductionCompany>The Checker</b:ProductionCompany>
    <b:URL>https://www.thechecker.net/stories/blog/the-top-causes-of-workplace-injuries-and-fatalities</b:URL>
    <b:RefOrder>1</b:RefOrder>
  </b:Source>
  <b:Source>
    <b:Tag>Com21</b:Tag>
    <b:SourceType>InternetSite</b:SourceType>
    <b:Guid>{EE4D3906-7DAD-436C-88FF-24A225A6DF3C}</b:Guid>
    <b:Title>Components101</b:Title>
    <b:ProductionCompany>Components101</b:ProductionCompany>
    <b:Year>2021</b:Year>
    <b:Month>March</b:Month>
    <b:Day>17</b:Day>
    <b:URL>https://components101.com/sensors/mpu6050-module</b:URL>
    <b:RefOrder>19</b:RefOrder>
  </b:Source>
  <b:Source>
    <b:Tag>AiT</b:Tag>
    <b:SourceType>InternetSite</b:SourceType>
    <b:Guid>{130D357C-C8E8-4787-A14A-4BF86512D973}</b:Guid>
    <b:Title> Ai-Thinker A9G GPS GSM GPRS Development Board GPRS Module GPS Module Wifi</b:Title>
    <b:ProductionCompany>Ai Thinker</b:ProductionCompany>
    <b:URL>https://ai-thinker.en.alibaba.com/product/62232000797-813211512/Ai_Thinker_A9G_GPS_GSM_GPRS_Development_Board_GPRS_Module_GPS_Module_Wifi.html</b:URL>
    <b:RefOrder>20</b:RefOrder>
  </b:Source>
</b:Sources>
</file>

<file path=customXml/itemProps1.xml><?xml version="1.0" encoding="utf-8"?>
<ds:datastoreItem xmlns:ds="http://schemas.openxmlformats.org/officeDocument/2006/customXml" ds:itemID="{661C9B14-5D87-4953-B116-112822C84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17774</Words>
  <Characters>101312</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magdaline ndere</dc:creator>
  <cp:keywords/>
  <dc:description/>
  <cp:lastModifiedBy>magdaline ndere</cp:lastModifiedBy>
  <cp:revision>2</cp:revision>
  <dcterms:created xsi:type="dcterms:W3CDTF">2022-11-17T12:26:00Z</dcterms:created>
  <dcterms:modified xsi:type="dcterms:W3CDTF">2022-11-17T12:26:00Z</dcterms:modified>
</cp:coreProperties>
</file>